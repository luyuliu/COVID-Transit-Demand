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7777777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p>
    <w:p w14:paraId="6B0D7126" w14:textId="3A70C367" w:rsidR="00E35C01" w:rsidRDefault="00E35C01" w:rsidP="00E35C01">
      <w:pPr>
        <w:rPr>
          <w:rFonts w:ascii="Times New Roman" w:hAnsi="Times New Roman" w:cs="Times New Roman"/>
          <w:sz w:val="24"/>
        </w:rPr>
      </w:pPr>
    </w:p>
    <w:p w14:paraId="13051C4A" w14:textId="37AF892B" w:rsidR="00B304B2" w:rsidRDefault="00B304B2" w:rsidP="00E35C01">
      <w:pPr>
        <w:rPr>
          <w:rFonts w:ascii="Times New Roman" w:hAnsi="Times New Roman" w:cs="Times New Roman"/>
          <w:sz w:val="24"/>
        </w:rPr>
      </w:pPr>
      <w:commentRangeStart w:id="0"/>
      <w:del w:id="1" w:author="Miller, Harvey J." w:date="2020-05-19T13:01:00Z">
        <w:r w:rsidDel="00844C79">
          <w:rPr>
            <w:rFonts w:ascii="Times New Roman" w:hAnsi="Times New Roman" w:cs="Times New Roman"/>
            <w:sz w:val="24"/>
          </w:rPr>
          <w:delText>COVID</w:delText>
        </w:r>
        <w:commentRangeEnd w:id="0"/>
        <w:r w:rsidR="001F7F03" w:rsidDel="00844C79">
          <w:rPr>
            <w:rStyle w:val="CommentReference"/>
          </w:rPr>
          <w:commentReference w:id="0"/>
        </w:r>
        <w:r w:rsidDel="00844C79">
          <w:rPr>
            <w:rFonts w:ascii="Times New Roman" w:hAnsi="Times New Roman" w:cs="Times New Roman"/>
            <w:sz w:val="24"/>
          </w:rPr>
          <w:delText>-19 decimated transit systems</w:delText>
        </w:r>
        <w:r w:rsidR="004B5231" w:rsidDel="00844C79">
          <w:rPr>
            <w:rFonts w:ascii="Times New Roman" w:hAnsi="Times New Roman" w:cs="Times New Roman"/>
            <w:sz w:val="24"/>
          </w:rPr>
          <w:delText xml:space="preserve">’ </w:delText>
        </w:r>
        <w:r w:rsidDel="00844C79">
          <w:rPr>
            <w:rFonts w:ascii="Times New Roman" w:hAnsi="Times New Roman" w:cs="Times New Roman"/>
            <w:sz w:val="24"/>
          </w:rPr>
          <w:delText>ridership</w:delText>
        </w:r>
        <w:r w:rsidR="00B95EB2" w:rsidDel="00844C79">
          <w:rPr>
            <w:rFonts w:ascii="Times New Roman" w:hAnsi="Times New Roman" w:cs="Times New Roman"/>
            <w:sz w:val="24"/>
          </w:rPr>
          <w:delText>. However, the specific impact is still largely unknown</w:delText>
        </w:r>
        <w:r w:rsidDel="00844C79">
          <w:rPr>
            <w:rFonts w:ascii="Times New Roman" w:hAnsi="Times New Roman" w:cs="Times New Roman"/>
            <w:sz w:val="24"/>
          </w:rPr>
          <w:delText>.</w:delText>
        </w:r>
        <w:r w:rsidR="004B5231" w:rsidDel="00844C79">
          <w:rPr>
            <w:rFonts w:ascii="Times New Roman" w:hAnsi="Times New Roman" w:cs="Times New Roman"/>
            <w:sz w:val="24"/>
          </w:rPr>
          <w:delTex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delText>
        </w:r>
        <w:r w:rsidR="004B5231" w:rsidRPr="009A7EE4" w:rsidDel="00844C79">
          <w:rPr>
            <w:rFonts w:ascii="Times New Roman" w:hAnsi="Times New Roman" w:cs="Times New Roman"/>
            <w:i/>
            <w:sz w:val="24"/>
          </w:rPr>
          <w:delText>floor value</w:delText>
        </w:r>
        <w:r w:rsidR="004B5231" w:rsidDel="00844C79">
          <w:rPr>
            <w:rFonts w:ascii="Times New Roman" w:hAnsi="Times New Roman" w:cs="Times New Roman"/>
            <w:sz w:val="24"/>
          </w:rPr>
          <w:delText xml:space="preserve">, which represents </w:delText>
        </w:r>
        <w:r w:rsidR="00337C63" w:rsidDel="00844C79">
          <w:rPr>
            <w:rFonts w:ascii="Times New Roman" w:hAnsi="Times New Roman" w:cs="Times New Roman"/>
            <w:sz w:val="24"/>
          </w:rPr>
          <w:delText xml:space="preserve">the extent of decline and </w:delText>
        </w:r>
        <w:r w:rsidR="002321B5" w:rsidDel="00844C79">
          <w:rPr>
            <w:rFonts w:ascii="Times New Roman" w:hAnsi="Times New Roman" w:cs="Times New Roman"/>
            <w:sz w:val="24"/>
          </w:rPr>
          <w:delText>ratio of “essential passengers” who</w:delText>
        </w:r>
        <w:r w:rsidR="00337C63" w:rsidDel="00844C79">
          <w:rPr>
            <w:rFonts w:ascii="Times New Roman" w:hAnsi="Times New Roman" w:cs="Times New Roman"/>
            <w:sz w:val="24"/>
          </w:rPr>
          <w:delText xml:space="preserve"> still use the transit during the pandemic</w:delText>
        </w:r>
        <w:r w:rsidR="004B5231" w:rsidDel="00844C79">
          <w:rPr>
            <w:rFonts w:ascii="Times New Roman" w:hAnsi="Times New Roman" w:cs="Times New Roman"/>
            <w:sz w:val="24"/>
          </w:rPr>
          <w:delText xml:space="preserve">; </w:delText>
        </w:r>
        <w:r w:rsidR="004B5231" w:rsidRPr="009A7EE4" w:rsidDel="00844C79">
          <w:rPr>
            <w:rFonts w:ascii="Times New Roman" w:hAnsi="Times New Roman" w:cs="Times New Roman"/>
            <w:i/>
            <w:sz w:val="24"/>
          </w:rPr>
          <w:delText>decay rate</w:delText>
        </w:r>
        <w:r w:rsidR="004B5231" w:rsidDel="00844C79">
          <w:rPr>
            <w:rFonts w:ascii="Times New Roman" w:hAnsi="Times New Roman" w:cs="Times New Roman"/>
            <w:sz w:val="24"/>
          </w:rPr>
          <w:delText>, which represents the speed</w:delText>
        </w:r>
        <w:r w:rsidR="00337C63" w:rsidDel="00844C79">
          <w:rPr>
            <w:rFonts w:ascii="Times New Roman" w:hAnsi="Times New Roman" w:cs="Times New Roman"/>
            <w:sz w:val="24"/>
          </w:rPr>
          <w:delText xml:space="preserve"> of the decline</w:delText>
        </w:r>
        <w:r w:rsidR="004B5231" w:rsidDel="00844C79">
          <w:rPr>
            <w:rFonts w:ascii="Times New Roman" w:hAnsi="Times New Roman" w:cs="Times New Roman"/>
            <w:sz w:val="24"/>
          </w:rPr>
          <w:delText xml:space="preserve">; and </w:delText>
        </w:r>
        <w:r w:rsidR="004B5231" w:rsidRPr="009A7EE4" w:rsidDel="00844C79">
          <w:rPr>
            <w:rFonts w:ascii="Times New Roman" w:hAnsi="Times New Roman" w:cs="Times New Roman"/>
            <w:i/>
            <w:sz w:val="24"/>
          </w:rPr>
          <w:delText>divergent and convergent point</w:delText>
        </w:r>
        <w:r w:rsidR="004B5231" w:rsidDel="00844C79">
          <w:rPr>
            <w:rFonts w:ascii="Times New Roman" w:hAnsi="Times New Roman" w:cs="Times New Roman"/>
            <w:sz w:val="24"/>
          </w:rPr>
          <w:delText xml:space="preserve">, which represent the beginning and end day of the decline process. </w:delText>
        </w:r>
        <w:r w:rsidR="00337C63" w:rsidDel="00844C79">
          <w:rPr>
            <w:rFonts w:ascii="Times New Roman" w:hAnsi="Times New Roman" w:cs="Times New Roman"/>
            <w:sz w:val="24"/>
          </w:rPr>
          <w:delText xml:space="preserve">The regression shows that </w:delText>
        </w:r>
        <w:r w:rsidR="002321B5" w:rsidDel="00844C79">
          <w:rPr>
            <w:rFonts w:ascii="Times New Roman" w:hAnsi="Times New Roman" w:cs="Times New Roman"/>
            <w:sz w:val="24"/>
          </w:rPr>
          <w:delText xml:space="preserve">higher transit usage rate is linked with lower non-physical employed population ratio, </w:delText>
        </w:r>
        <w:r w:rsidR="0053581B" w:rsidDel="00844C79">
          <w:rPr>
            <w:rFonts w:ascii="Times New Roman" w:hAnsi="Times New Roman" w:cs="Times New Roman"/>
            <w:sz w:val="24"/>
          </w:rPr>
          <w:delText xml:space="preserve">more </w:delText>
        </w:r>
        <w:r w:rsidR="002321B5" w:rsidDel="00844C79">
          <w:rPr>
            <w:rFonts w:ascii="Times New Roman" w:hAnsi="Times New Roman" w:cs="Times New Roman"/>
            <w:sz w:val="24"/>
          </w:rPr>
          <w:delText xml:space="preserve">minority population (African American, female, Hispanic), </w:delText>
        </w:r>
        <w:r w:rsidR="0053581B" w:rsidDel="00844C79">
          <w:rPr>
            <w:rFonts w:ascii="Times New Roman" w:hAnsi="Times New Roman" w:cs="Times New Roman"/>
            <w:sz w:val="24"/>
          </w:rPr>
          <w:delText xml:space="preserve">higher </w:delText>
        </w:r>
        <w:r w:rsidR="002321B5" w:rsidDel="00844C79">
          <w:rPr>
            <w:rFonts w:ascii="Times New Roman" w:hAnsi="Times New Roman" w:cs="Times New Roman"/>
            <w:sz w:val="24"/>
          </w:rPr>
          <w:delText xml:space="preserve">ratio of people over 45 years old, </w:delText>
        </w:r>
        <w:r w:rsidR="00634A63" w:rsidDel="00844C79">
          <w:rPr>
            <w:rFonts w:ascii="Times New Roman" w:hAnsi="Times New Roman" w:cs="Times New Roman"/>
            <w:sz w:val="24"/>
          </w:rPr>
          <w:delText xml:space="preserve">and </w:delText>
        </w:r>
        <w:r w:rsidR="0053581B" w:rsidDel="00844C79">
          <w:rPr>
            <w:rFonts w:ascii="Times New Roman" w:hAnsi="Times New Roman" w:cs="Times New Roman"/>
            <w:sz w:val="24"/>
          </w:rPr>
          <w:delText xml:space="preserve">lower </w:delText>
        </w:r>
        <w:r w:rsidR="00634A63" w:rsidDel="00844C79">
          <w:rPr>
            <w:rFonts w:ascii="Times New Roman" w:hAnsi="Times New Roman" w:cs="Times New Roman"/>
            <w:sz w:val="24"/>
          </w:rPr>
          <w:delText>Google search index</w:delText>
        </w:r>
        <w:r w:rsidR="002321B5" w:rsidDel="00844C79">
          <w:rPr>
            <w:rFonts w:ascii="Times New Roman" w:hAnsi="Times New Roman" w:cs="Times New Roman"/>
            <w:sz w:val="24"/>
          </w:rPr>
          <w:delText>. We demonstrate that the majority of the transit systems have not finished declining when the local community spread started. Hourly analyses show the pandemic had significant impacts on the transit commute</w:delText>
        </w:r>
        <w:r w:rsidR="00B95EB2" w:rsidDel="00844C79">
          <w:rPr>
            <w:rFonts w:ascii="Times New Roman" w:hAnsi="Times New Roman" w:cs="Times New Roman"/>
            <w:sz w:val="24"/>
          </w:rPr>
          <w:delText xml:space="preserve"> beyond the average usage decline, making w</w:delText>
        </w:r>
        <w:r w:rsidR="002321B5" w:rsidDel="00844C79">
          <w:rPr>
            <w:rFonts w:ascii="Times New Roman" w:hAnsi="Times New Roman" w:cs="Times New Roman"/>
            <w:sz w:val="24"/>
          </w:rPr>
          <w:delText xml:space="preserve">eekends and weekdays </w:delText>
        </w:r>
        <w:r w:rsidR="00B95EB2" w:rsidDel="00844C79">
          <w:rPr>
            <w:rFonts w:ascii="Times New Roman" w:hAnsi="Times New Roman" w:cs="Times New Roman"/>
            <w:sz w:val="24"/>
          </w:rPr>
          <w:delText xml:space="preserve">more alike each other. Morning rush hours shifted differently for cities but afternoon hours generally shifted later. This paper is the first effort to reveal and quantify the impact of the unprecedented pandemic and </w:delText>
        </w:r>
      </w:del>
      <w:ins w:id="2" w:author="Miller, Harvey J." w:date="2020-05-19T13:01:00Z">
        <w:r w:rsidR="00844C79">
          <w:rPr>
            <w:rFonts w:ascii="Times New Roman" w:hAnsi="Times New Roman" w:cs="Times New Roman"/>
            <w:sz w:val="24"/>
          </w:rPr>
          <w:t>Abstract</w:t>
        </w:r>
      </w:ins>
      <w:del w:id="3" w:author="Miller, Harvey J." w:date="2020-05-19T13:01:00Z">
        <w:r w:rsidR="00B95EB2" w:rsidDel="00844C79">
          <w:rPr>
            <w:rFonts w:ascii="Times New Roman" w:hAnsi="Times New Roman" w:cs="Times New Roman"/>
            <w:sz w:val="24"/>
          </w:rPr>
          <w:delText>the conclusions are necessary and important for future transit planning and administration</w:delText>
        </w:r>
      </w:del>
      <w:ins w:id="4" w:author="Miller, Harvey J." w:date="2020-05-19T13:01:00Z">
        <w:r w:rsidR="00844C79">
          <w:rPr>
            <w:rFonts w:ascii="Times New Roman" w:hAnsi="Times New Roman" w:cs="Times New Roman"/>
            <w:sz w:val="24"/>
          </w:rPr>
          <w:t>: TBD</w:t>
        </w:r>
      </w:ins>
      <w:del w:id="5" w:author="Miller, Harvey J." w:date="2020-05-19T13:01:00Z">
        <w:r w:rsidR="00B95EB2" w:rsidDel="00844C79">
          <w:rPr>
            <w:rFonts w:ascii="Times New Roman" w:hAnsi="Times New Roman" w:cs="Times New Roman"/>
            <w:sz w:val="24"/>
          </w:rPr>
          <w:delText>.</w:delText>
        </w:r>
      </w:del>
    </w:p>
    <w:p w14:paraId="091B9B0D" w14:textId="642DF868" w:rsidR="00B304B2" w:rsidDel="00844C79" w:rsidRDefault="00B304B2" w:rsidP="00E35C01">
      <w:pPr>
        <w:rPr>
          <w:del w:id="6" w:author="Miller, Harvey J." w:date="2020-05-19T13:01:00Z"/>
          <w:rFonts w:ascii="Times New Roman" w:hAnsi="Times New Roman" w:cs="Times New Roman"/>
          <w:sz w:val="24"/>
        </w:rPr>
      </w:pPr>
    </w:p>
    <w:p w14:paraId="48B09C80" w14:textId="21FB9244" w:rsidR="00B304B2" w:rsidRDefault="001F7F03" w:rsidP="00E35C01">
      <w:pPr>
        <w:rPr>
          <w:rFonts w:ascii="Times New Roman" w:hAnsi="Times New Roman" w:cs="Times New Roman"/>
          <w:sz w:val="24"/>
        </w:rPr>
      </w:pPr>
      <w:commentRangeStart w:id="7"/>
      <w:r>
        <w:rPr>
          <w:rFonts w:ascii="Times New Roman" w:hAnsi="Times New Roman" w:cs="Times New Roman"/>
          <w:sz w:val="24"/>
        </w:rPr>
        <w:t>Keyword</w:t>
      </w:r>
      <w:ins w:id="8" w:author="Miller, Harvey J." w:date="2020-05-19T13:01:00Z">
        <w:r w:rsidR="00844C79">
          <w:rPr>
            <w:rFonts w:ascii="Times New Roman" w:hAnsi="Times New Roman" w:cs="Times New Roman"/>
            <w:sz w:val="24"/>
          </w:rPr>
          <w:t>s: TBD</w:t>
        </w:r>
      </w:ins>
      <w:del w:id="9" w:author="Miller, Harvey J." w:date="2020-05-19T13:01:00Z">
        <w:r w:rsidDel="00844C79">
          <w:rPr>
            <w:rFonts w:ascii="Times New Roman" w:hAnsi="Times New Roman" w:cs="Times New Roman"/>
            <w:sz w:val="24"/>
          </w:rPr>
          <w:delText>s: COVID-19; public transit; essential workers.</w:delText>
        </w:r>
      </w:del>
      <w:commentRangeEnd w:id="7"/>
      <w:r>
        <w:rPr>
          <w:rStyle w:val="CommentReference"/>
        </w:rPr>
        <w:commentReference w:id="7"/>
      </w:r>
    </w:p>
    <w:p w14:paraId="7DBAA767" w14:textId="77777777" w:rsidR="0058099C" w:rsidRDefault="0058099C" w:rsidP="00E35C01">
      <w:pPr>
        <w:rPr>
          <w:rFonts w:ascii="Times New Roman" w:hAnsi="Times New Roman" w:cs="Times New Roman"/>
          <w:sz w:val="24"/>
        </w:rPr>
      </w:pPr>
    </w:p>
    <w:p w14:paraId="7CB50A22" w14:textId="77777777" w:rsidR="0058099C" w:rsidRPr="00844C79" w:rsidRDefault="0058099C" w:rsidP="0058099C">
      <w:pPr>
        <w:pStyle w:val="ListParagraph"/>
        <w:numPr>
          <w:ilvl w:val="0"/>
          <w:numId w:val="2"/>
        </w:numPr>
        <w:rPr>
          <w:rFonts w:ascii="Times New Roman" w:hAnsi="Times New Roman" w:cs="Times New Roman"/>
          <w:b/>
          <w:sz w:val="24"/>
          <w:rPrChange w:id="10" w:author="Miller, Harvey J." w:date="2020-05-19T13:08:00Z">
            <w:rPr>
              <w:rFonts w:ascii="Times New Roman" w:hAnsi="Times New Roman" w:cs="Times New Roman"/>
              <w:sz w:val="24"/>
            </w:rPr>
          </w:rPrChange>
        </w:rPr>
      </w:pPr>
      <w:r w:rsidRPr="00844C79">
        <w:rPr>
          <w:rFonts w:ascii="Times New Roman" w:hAnsi="Times New Roman" w:cs="Times New Roman"/>
          <w:b/>
          <w:sz w:val="24"/>
          <w:rPrChange w:id="11" w:author="Miller, Harvey J." w:date="2020-05-19T13:08:00Z">
            <w:rPr>
              <w:rFonts w:ascii="Times New Roman" w:hAnsi="Times New Roman" w:cs="Times New Roman"/>
              <w:sz w:val="24"/>
            </w:rPr>
          </w:rPrChange>
        </w:rPr>
        <w:t>Introduction</w:t>
      </w:r>
    </w:p>
    <w:p w14:paraId="52ECB206" w14:textId="0546742B" w:rsidR="00BA3F5F" w:rsidRDefault="00844C79">
      <w:pPr>
        <w:jc w:val="both"/>
        <w:rPr>
          <w:rFonts w:ascii="Times New Roman" w:hAnsi="Times New Roman" w:cs="Times New Roman"/>
          <w:sz w:val="24"/>
        </w:rPr>
        <w:pPrChange w:id="12" w:author="Liu, Luyu" w:date="2020-05-20T18:12:00Z">
          <w:pPr/>
        </w:pPrChange>
      </w:pPr>
      <w:ins w:id="13" w:author="Miller, Harvey J." w:date="2020-05-19T13:08:00Z">
        <w:r>
          <w:rPr>
            <w:rFonts w:ascii="Times New Roman" w:hAnsi="Times New Roman" w:cs="Times New Roman"/>
            <w:sz w:val="24"/>
          </w:rPr>
          <w:t>COVID-19, a</w:t>
        </w:r>
      </w:ins>
      <w:del w:id="14" w:author="Miller, Harvey J." w:date="2020-05-19T13:08:00Z">
        <w:r w:rsidR="00E35C01" w:rsidDel="00844C79">
          <w:rPr>
            <w:rFonts w:ascii="Times New Roman" w:hAnsi="Times New Roman" w:cs="Times New Roman"/>
            <w:sz w:val="24"/>
          </w:rPr>
          <w:delText>A</w:delText>
        </w:r>
      </w:del>
      <w:r w:rsidR="00E35C01">
        <w:rPr>
          <w:rFonts w:ascii="Times New Roman" w:hAnsi="Times New Roman" w:cs="Times New Roman"/>
          <w:sz w:val="24"/>
        </w:rPr>
        <w:t xml:space="preserve"> novel coronavirus disease</w:t>
      </w:r>
      <w:ins w:id="15" w:author="Miller, Harvey J." w:date="2020-05-19T13:09:00Z">
        <w:r w:rsidR="001A638C">
          <w:rPr>
            <w:rFonts w:ascii="Times New Roman" w:hAnsi="Times New Roman" w:cs="Times New Roman"/>
            <w:sz w:val="24"/>
          </w:rPr>
          <w:t xml:space="preserve">, emerged in </w:t>
        </w:r>
        <w:commentRangeStart w:id="16"/>
        <w:r w:rsidR="001A638C">
          <w:rPr>
            <w:rFonts w:ascii="Times New Roman" w:hAnsi="Times New Roman" w:cs="Times New Roman"/>
            <w:sz w:val="24"/>
          </w:rPr>
          <w:t xml:space="preserve">December </w:t>
        </w:r>
        <w:r>
          <w:rPr>
            <w:rFonts w:ascii="Times New Roman" w:hAnsi="Times New Roman" w:cs="Times New Roman"/>
            <w:sz w:val="24"/>
          </w:rPr>
          <w:t xml:space="preserve">2019 </w:t>
        </w:r>
      </w:ins>
      <w:commentRangeEnd w:id="16"/>
      <w:ins w:id="17" w:author="Miller, Harvey J." w:date="2020-05-19T13:13:00Z">
        <w:r w:rsidR="001A638C">
          <w:rPr>
            <w:rStyle w:val="CommentReference"/>
          </w:rPr>
          <w:commentReference w:id="16"/>
        </w:r>
      </w:ins>
      <w:ins w:id="18" w:author="Miller, Harvey J." w:date="2020-05-19T13:09:00Z">
        <w:r>
          <w:rPr>
            <w:rFonts w:ascii="Times New Roman" w:hAnsi="Times New Roman" w:cs="Times New Roman"/>
            <w:sz w:val="24"/>
          </w:rPr>
          <w:t xml:space="preserve">to become </w:t>
        </w:r>
      </w:ins>
      <w:del w:id="19" w:author="Miller, Harvey J." w:date="2020-05-19T13:09:00Z">
        <w:r w:rsidR="00E35C01" w:rsidDel="00844C79">
          <w:rPr>
            <w:rFonts w:ascii="Times New Roman" w:hAnsi="Times New Roman" w:cs="Times New Roman"/>
            <w:sz w:val="24"/>
          </w:rPr>
          <w:delText xml:space="preserve"> (COVID-19) has </w:delText>
        </w:r>
        <w:r w:rsidR="006F07EE" w:rsidDel="00844C79">
          <w:rPr>
            <w:rFonts w:ascii="Times New Roman" w:hAnsi="Times New Roman" w:cs="Times New Roman"/>
            <w:sz w:val="24"/>
          </w:rPr>
          <w:delText>evolved</w:delText>
        </w:r>
        <w:r w:rsidR="00ED4ED5" w:rsidDel="00844C79">
          <w:rPr>
            <w:rFonts w:ascii="Times New Roman" w:hAnsi="Times New Roman" w:cs="Times New Roman"/>
            <w:sz w:val="24"/>
          </w:rPr>
          <w:delText xml:space="preserve"> </w:delText>
        </w:r>
        <w:r w:rsidR="00E35C01" w:rsidDel="00844C79">
          <w:rPr>
            <w:rFonts w:ascii="Times New Roman" w:hAnsi="Times New Roman" w:cs="Times New Roman"/>
            <w:sz w:val="24"/>
          </w:rPr>
          <w:delText>in</w:delText>
        </w:r>
        <w:r w:rsidR="00ED4ED5" w:rsidDel="00844C79">
          <w:rPr>
            <w:rFonts w:ascii="Times New Roman" w:hAnsi="Times New Roman" w:cs="Times New Roman"/>
            <w:sz w:val="24"/>
          </w:rPr>
          <w:delText>to</w:delText>
        </w:r>
        <w:r w:rsidR="00DD65A4" w:rsidDel="00844C79">
          <w:rPr>
            <w:rFonts w:ascii="Times New Roman" w:hAnsi="Times New Roman" w:cs="Times New Roman"/>
            <w:sz w:val="24"/>
          </w:rPr>
          <w:delText xml:space="preserve"> </w:delText>
        </w:r>
      </w:del>
      <w:r w:rsidR="00DD65A4">
        <w:rPr>
          <w:rFonts w:ascii="Times New Roman" w:hAnsi="Times New Roman" w:cs="Times New Roman"/>
          <w:sz w:val="24"/>
        </w:rPr>
        <w:t xml:space="preserve">a global </w:t>
      </w:r>
      <w:r w:rsidR="00B01897">
        <w:rPr>
          <w:rFonts w:ascii="Times New Roman" w:hAnsi="Times New Roman" w:cs="Times New Roman"/>
          <w:sz w:val="24"/>
        </w:rPr>
        <w:t xml:space="preserve">health crisis </w:t>
      </w:r>
      <w:ins w:id="20" w:author="Miller, Harvey J." w:date="2020-05-19T13:09:00Z">
        <w:r>
          <w:rPr>
            <w:rFonts w:ascii="Times New Roman" w:hAnsi="Times New Roman" w:cs="Times New Roman"/>
            <w:sz w:val="24"/>
          </w:rPr>
          <w:t xml:space="preserve">due to </w:t>
        </w:r>
      </w:ins>
      <w:del w:id="21" w:author="Miller, Harvey J." w:date="2020-05-19T13:09:00Z">
        <w:r w:rsidR="006629E7" w:rsidDel="00844C79">
          <w:rPr>
            <w:rFonts w:ascii="Times New Roman" w:hAnsi="Times New Roman" w:cs="Times New Roman"/>
            <w:sz w:val="24"/>
          </w:rPr>
          <w:delText xml:space="preserve">for </w:delText>
        </w:r>
      </w:del>
      <w:r w:rsidR="006629E7">
        <w:rPr>
          <w:rFonts w:ascii="Times New Roman" w:hAnsi="Times New Roman" w:cs="Times New Roman"/>
          <w:sz w:val="24"/>
        </w:rPr>
        <w:t xml:space="preserve">its high contagiousness, </w:t>
      </w:r>
      <w:del w:id="22" w:author="Miller, Harvey J." w:date="2020-05-19T13:09:00Z">
        <w:r w:rsidR="00DD65A4" w:rsidDel="00844C79">
          <w:rPr>
            <w:rFonts w:ascii="Times New Roman" w:hAnsi="Times New Roman" w:cs="Times New Roman"/>
            <w:sz w:val="24"/>
          </w:rPr>
          <w:delText xml:space="preserve">high </w:delText>
        </w:r>
      </w:del>
      <w:r w:rsidR="00DD65A4">
        <w:rPr>
          <w:rFonts w:ascii="Times New Roman" w:hAnsi="Times New Roman" w:cs="Times New Roman"/>
          <w:sz w:val="24"/>
        </w:rPr>
        <w:t>fatality rate</w:t>
      </w:r>
      <w:r w:rsidR="006629E7">
        <w:rPr>
          <w:rFonts w:ascii="Times New Roman" w:hAnsi="Times New Roman" w:cs="Times New Roman"/>
          <w:sz w:val="24"/>
        </w:rPr>
        <w:t xml:space="preserve">, and lack of known </w:t>
      </w:r>
      <w:ins w:id="23" w:author="Miller, Harvey J." w:date="2020-05-19T13:09:00Z">
        <w:r>
          <w:rPr>
            <w:rFonts w:ascii="Times New Roman" w:hAnsi="Times New Roman" w:cs="Times New Roman"/>
            <w:sz w:val="24"/>
          </w:rPr>
          <w:t xml:space="preserve">vaccines or </w:t>
        </w:r>
      </w:ins>
      <w:r w:rsidR="006629E7">
        <w:rPr>
          <w:rFonts w:ascii="Times New Roman" w:hAnsi="Times New Roman" w:cs="Times New Roman"/>
          <w:sz w:val="24"/>
        </w:rPr>
        <w:t>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ins w:id="24" w:author="Miller, Harvey J." w:date="2020-05-19T13:13:00Z">
        <w:del w:id="25" w:author="Liu, Luyu" w:date="2020-05-20T18:22:00Z">
          <w:r w:rsidR="001A638C" w:rsidDel="00E904D5">
            <w:rPr>
              <w:rFonts w:ascii="Times New Roman" w:hAnsi="Times New Roman" w:cs="Times New Roman"/>
              <w:sz w:val="24"/>
            </w:rPr>
            <w:delText xml:space="preserve">in </w:delText>
          </w:r>
          <w:commentRangeStart w:id="26"/>
          <w:r w:rsidR="001A638C" w:rsidDel="00E904D5">
            <w:rPr>
              <w:rFonts w:ascii="Times New Roman" w:hAnsi="Times New Roman" w:cs="Times New Roman"/>
              <w:sz w:val="24"/>
            </w:rPr>
            <w:delText>March</w:delText>
          </w:r>
        </w:del>
      </w:ins>
      <w:ins w:id="27" w:author="Liu, Luyu" w:date="2020-05-20T18:22:00Z">
        <w:r w:rsidR="00E904D5">
          <w:rPr>
            <w:rFonts w:ascii="Times New Roman" w:hAnsi="Times New Roman" w:cs="Times New Roman"/>
            <w:sz w:val="24"/>
          </w:rPr>
          <w:t>from early February</w:t>
        </w:r>
      </w:ins>
      <w:ins w:id="28" w:author="Miller, Harvey J." w:date="2020-05-19T13:13:00Z">
        <w:r w:rsidR="001A638C">
          <w:rPr>
            <w:rFonts w:ascii="Times New Roman" w:hAnsi="Times New Roman" w:cs="Times New Roman"/>
            <w:sz w:val="24"/>
          </w:rPr>
          <w:t xml:space="preserve"> 2020 </w:t>
        </w:r>
        <w:commentRangeEnd w:id="26"/>
        <w:r w:rsidR="001A638C">
          <w:rPr>
            <w:rStyle w:val="CommentReference"/>
          </w:rPr>
          <w:commentReference w:id="26"/>
        </w:r>
      </w:ins>
      <w:ins w:id="29" w:author="Miller, Harvey J." w:date="2020-05-19T13:10:00Z">
        <w:r>
          <w:rPr>
            <w:rFonts w:ascii="Times New Roman" w:hAnsi="Times New Roman" w:cs="Times New Roman"/>
            <w:sz w:val="24"/>
          </w:rPr>
          <w:t xml:space="preserve">the U.S. </w:t>
        </w:r>
      </w:ins>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del w:id="30" w:author="Miller, Harvey J." w:date="2020-05-19T13:14:00Z">
        <w:r w:rsidR="00E63BE5" w:rsidDel="001A638C">
          <w:rPr>
            <w:rFonts w:ascii="Times New Roman" w:hAnsi="Times New Roman" w:cs="Times New Roman"/>
            <w:sz w:val="24"/>
          </w:rPr>
          <w:delText>s</w:delText>
        </w:r>
      </w:del>
      <w:r w:rsidR="000A6EA2">
        <w:rPr>
          <w:rFonts w:ascii="Times New Roman" w:hAnsi="Times New Roman" w:cs="Times New Roman"/>
          <w:sz w:val="24"/>
        </w:rPr>
        <w:t xml:space="preserve">) </w:t>
      </w:r>
      <w:del w:id="31" w:author="Miller, Harvey J." w:date="2020-05-19T13:10:00Z">
        <w:r w:rsidR="000A6EA2" w:rsidDel="00844C79">
          <w:rPr>
            <w:rFonts w:ascii="Times New Roman" w:hAnsi="Times New Roman" w:cs="Times New Roman"/>
            <w:sz w:val="24"/>
          </w:rPr>
          <w:delText>and government</w:delText>
        </w:r>
        <w:r w:rsidR="00E63BE5" w:rsidDel="00844C79">
          <w:rPr>
            <w:rFonts w:ascii="Times New Roman" w:hAnsi="Times New Roman" w:cs="Times New Roman"/>
            <w:sz w:val="24"/>
          </w:rPr>
          <w:delText>s</w:delText>
        </w:r>
        <w:r w:rsidR="000A6EA2" w:rsidDel="00844C79">
          <w:rPr>
            <w:rFonts w:ascii="Times New Roman" w:hAnsi="Times New Roman" w:cs="Times New Roman"/>
            <w:sz w:val="24"/>
          </w:rPr>
          <w:delText xml:space="preserve"> in different places </w:delText>
        </w:r>
      </w:del>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work</w:t>
      </w:r>
      <w:ins w:id="32" w:author="Miller, Harvey J." w:date="2020-05-19T13:10:00Z">
        <w:r w:rsidR="001A638C">
          <w:rPr>
            <w:rFonts w:ascii="Times New Roman" w:hAnsi="Times New Roman" w:cs="Times New Roman"/>
            <w:sz w:val="24"/>
          </w:rPr>
          <w:t>ing</w:t>
        </w:r>
      </w:ins>
      <w:r w:rsidR="000A6EA2">
        <w:rPr>
          <w:rFonts w:ascii="Times New Roman" w:hAnsi="Times New Roman" w:cs="Times New Roman"/>
          <w:sz w:val="24"/>
        </w:rPr>
        <w:t xml:space="preserve"> from home </w:t>
      </w:r>
      <w:del w:id="33" w:author="Miller, Harvey J." w:date="2020-05-19T13:17:00Z">
        <w:r w:rsidR="00E63BE5" w:rsidDel="001A638C">
          <w:rPr>
            <w:rFonts w:ascii="Times New Roman" w:hAnsi="Times New Roman" w:cs="Times New Roman"/>
            <w:sz w:val="24"/>
          </w:rPr>
          <w:delText xml:space="preserve">policies </w:delText>
        </w:r>
      </w:del>
      <w:r w:rsidR="000A6EA2">
        <w:rPr>
          <w:rFonts w:ascii="Times New Roman" w:hAnsi="Times New Roman" w:cs="Times New Roman"/>
          <w:sz w:val="24"/>
        </w:rPr>
        <w:t>to stop the spread of the virus</w:t>
      </w:r>
      <w:ins w:id="34" w:author="Miller, Harvey J." w:date="2020-05-19T13:10:00Z">
        <w:r w:rsidR="001A638C">
          <w:rPr>
            <w:rFonts w:ascii="Times New Roman" w:hAnsi="Times New Roman" w:cs="Times New Roman"/>
            <w:sz w:val="24"/>
          </w:rPr>
          <w:t xml:space="preserve">; states and cities </w:t>
        </w:r>
      </w:ins>
      <w:ins w:id="35" w:author="Miller, Harvey J." w:date="2020-05-19T13:11:00Z">
        <w:r w:rsidR="001A638C">
          <w:rPr>
            <w:rFonts w:ascii="Times New Roman" w:hAnsi="Times New Roman" w:cs="Times New Roman"/>
            <w:sz w:val="24"/>
          </w:rPr>
          <w:t>followed</w:t>
        </w:r>
      </w:ins>
      <w:ins w:id="36" w:author="Miller, Harvey J." w:date="2020-05-19T13:10:00Z">
        <w:r w:rsidR="001A638C">
          <w:rPr>
            <w:rFonts w:ascii="Times New Roman" w:hAnsi="Times New Roman" w:cs="Times New Roman"/>
            <w:sz w:val="24"/>
          </w:rPr>
          <w:t xml:space="preserve"> </w:t>
        </w:r>
      </w:ins>
      <w:ins w:id="37" w:author="Miller, Harvey J." w:date="2020-05-19T13:11:00Z">
        <w:r w:rsidR="001A638C">
          <w:rPr>
            <w:rFonts w:ascii="Times New Roman" w:hAnsi="Times New Roman" w:cs="Times New Roman"/>
            <w:sz w:val="24"/>
          </w:rPr>
          <w:t>these and similar guideline</w:t>
        </w:r>
      </w:ins>
      <w:ins w:id="38" w:author="Miller, Harvey J." w:date="2020-05-19T13:17:00Z">
        <w:r w:rsidR="001A638C">
          <w:rPr>
            <w:rFonts w:ascii="Times New Roman" w:hAnsi="Times New Roman" w:cs="Times New Roman"/>
            <w:sz w:val="24"/>
          </w:rPr>
          <w:t>s</w:t>
        </w:r>
      </w:ins>
      <w:ins w:id="39" w:author="Miller, Harvey J." w:date="2020-05-19T13:11:00Z">
        <w:r w:rsidR="001A638C">
          <w:rPr>
            <w:rFonts w:ascii="Times New Roman" w:hAnsi="Times New Roman" w:cs="Times New Roman"/>
            <w:sz w:val="24"/>
          </w:rPr>
          <w:t>, closing schools and businesses</w:t>
        </w:r>
      </w:ins>
      <w:ins w:id="40" w:author="Miller, Harvey J." w:date="2020-05-19T13:14:00Z">
        <w:r w:rsidR="001A638C">
          <w:rPr>
            <w:rFonts w:ascii="Times New Roman" w:hAnsi="Times New Roman" w:cs="Times New Roman"/>
            <w:sz w:val="24"/>
          </w:rPr>
          <w:t xml:space="preserve">, and </w:t>
        </w:r>
      </w:ins>
      <w:ins w:id="41" w:author="Miller, Harvey J." w:date="2020-05-19T13:17:00Z">
        <w:r w:rsidR="001A638C">
          <w:rPr>
            <w:rFonts w:ascii="Times New Roman" w:hAnsi="Times New Roman" w:cs="Times New Roman"/>
            <w:sz w:val="24"/>
          </w:rPr>
          <w:t xml:space="preserve">issuing calls to </w:t>
        </w:r>
      </w:ins>
      <w:ins w:id="42" w:author="Miller, Harvey J." w:date="2020-05-19T13:14:00Z">
        <w:r w:rsidR="001A638C">
          <w:rPr>
            <w:rFonts w:ascii="Times New Roman" w:hAnsi="Times New Roman" w:cs="Times New Roman"/>
            <w:sz w:val="24"/>
          </w:rPr>
          <w:t>stay-at-home</w:t>
        </w:r>
      </w:ins>
      <w:ins w:id="43" w:author="Miller, Harvey J." w:date="2020-05-19T13:11:00Z">
        <w:r w:rsidR="001A638C">
          <w:rPr>
            <w:rFonts w:ascii="Times New Roman" w:hAnsi="Times New Roman" w:cs="Times New Roman"/>
            <w:sz w:val="24"/>
          </w:rPr>
          <w:t xml:space="preserve">. </w:t>
        </w:r>
        <w:commentRangeStart w:id="44"/>
        <w:r w:rsidR="001A638C">
          <w:rPr>
            <w:rFonts w:ascii="Times New Roman" w:hAnsi="Times New Roman" w:cs="Times New Roman"/>
            <w:sz w:val="24"/>
          </w:rPr>
          <w:t>The</w:t>
        </w:r>
      </w:ins>
      <w:ins w:id="45" w:author="Miller, Harvey J." w:date="2020-05-19T13:14:00Z">
        <w:r w:rsidR="001A638C">
          <w:rPr>
            <w:rFonts w:ascii="Times New Roman" w:hAnsi="Times New Roman" w:cs="Times New Roman"/>
            <w:sz w:val="24"/>
          </w:rPr>
          <w:t>se</w:t>
        </w:r>
      </w:ins>
      <w:ins w:id="46" w:author="Miller, Harvey J." w:date="2020-05-19T13:11:00Z">
        <w:r w:rsidR="001A638C">
          <w:rPr>
            <w:rFonts w:ascii="Times New Roman" w:hAnsi="Times New Roman" w:cs="Times New Roman"/>
            <w:sz w:val="24"/>
          </w:rPr>
          <w:t xml:space="preserve"> </w:t>
        </w:r>
      </w:ins>
      <w:ins w:id="47" w:author="Miller, Harvey J." w:date="2020-05-19T13:14:00Z">
        <w:r w:rsidR="001A638C">
          <w:rPr>
            <w:rFonts w:ascii="Times New Roman" w:hAnsi="Times New Roman" w:cs="Times New Roman"/>
            <w:sz w:val="24"/>
          </w:rPr>
          <w:t xml:space="preserve">sudden and unprecedented </w:t>
        </w:r>
      </w:ins>
      <w:ins w:id="48" w:author="Miller, Harvey J." w:date="2020-05-19T13:15:00Z">
        <w:r w:rsidR="001A638C">
          <w:rPr>
            <w:rFonts w:ascii="Times New Roman" w:hAnsi="Times New Roman" w:cs="Times New Roman"/>
            <w:sz w:val="24"/>
          </w:rPr>
          <w:t xml:space="preserve">shutdowns </w:t>
        </w:r>
      </w:ins>
      <w:del w:id="49" w:author="Miller, Harvey J." w:date="2020-05-19T13:11:00Z">
        <w:r w:rsidR="000A6EA2" w:rsidDel="001A638C">
          <w:rPr>
            <w:rFonts w:ascii="Times New Roman" w:hAnsi="Times New Roman" w:cs="Times New Roman"/>
            <w:sz w:val="24"/>
          </w:rPr>
          <w:delText xml:space="preserve">. However, the </w:delText>
        </w:r>
      </w:del>
      <w:del w:id="50" w:author="Miller, Harvey J." w:date="2020-05-19T13:14:00Z">
        <w:r w:rsidR="000A6EA2" w:rsidDel="001A638C">
          <w:rPr>
            <w:rFonts w:ascii="Times New Roman" w:hAnsi="Times New Roman" w:cs="Times New Roman"/>
            <w:sz w:val="24"/>
          </w:rPr>
          <w:delText xml:space="preserve">sudden shutdown </w:delText>
        </w:r>
      </w:del>
      <w:del w:id="51" w:author="Miller, Harvey J." w:date="2020-05-19T13:18:00Z">
        <w:r w:rsidR="000A6EA2" w:rsidDel="001A638C">
          <w:rPr>
            <w:rFonts w:ascii="Times New Roman" w:hAnsi="Times New Roman" w:cs="Times New Roman"/>
            <w:sz w:val="24"/>
          </w:rPr>
          <w:delText>also caused recession</w:delText>
        </w:r>
        <w:r w:rsidR="00E63BE5" w:rsidDel="001A638C">
          <w:rPr>
            <w:rFonts w:ascii="Times New Roman" w:hAnsi="Times New Roman" w:cs="Times New Roman"/>
            <w:sz w:val="24"/>
          </w:rPr>
          <w:delText>s</w:delText>
        </w:r>
        <w:r w:rsidR="000A6EA2" w:rsidDel="001A638C">
          <w:rPr>
            <w:rFonts w:ascii="Times New Roman" w:hAnsi="Times New Roman" w:cs="Times New Roman"/>
            <w:sz w:val="24"/>
          </w:rPr>
          <w:delText xml:space="preserve"> in the domain of mobility, economic, and social activities.</w:delText>
        </w:r>
        <w:r w:rsidR="008B4664" w:rsidDel="001A638C">
          <w:rPr>
            <w:rFonts w:ascii="Times New Roman" w:hAnsi="Times New Roman" w:cs="Times New Roman"/>
            <w:sz w:val="24"/>
          </w:rPr>
          <w:delText xml:space="preserve"> D</w:delText>
        </w:r>
        <w:r w:rsidR="008C4A7A" w:rsidDel="001A638C">
          <w:rPr>
            <w:rFonts w:ascii="Times New Roman" w:hAnsi="Times New Roman" w:cs="Times New Roman"/>
            <w:sz w:val="24"/>
          </w:rPr>
          <w:delText>ifferent modes of transportation</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especially mass transit</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suffered considerable loss of passengers due to self-quarantine recommendation and contagion concern</w:delText>
        </w:r>
      </w:del>
      <w:ins w:id="52" w:author="Miller, Harvey J." w:date="2020-05-19T13:18:00Z">
        <w:r w:rsidR="001A638C">
          <w:rPr>
            <w:rFonts w:ascii="Times New Roman" w:hAnsi="Times New Roman" w:cs="Times New Roman"/>
            <w:sz w:val="24"/>
          </w:rPr>
          <w:t xml:space="preserve">led to declines in </w:t>
        </w:r>
      </w:ins>
      <w:ins w:id="53" w:author="Miller, Harvey J." w:date="2020-05-19T13:32:00Z">
        <w:r w:rsidR="00485132">
          <w:rPr>
            <w:rFonts w:ascii="Times New Roman" w:hAnsi="Times New Roman" w:cs="Times New Roman"/>
            <w:sz w:val="24"/>
          </w:rPr>
          <w:t xml:space="preserve">travel </w:t>
        </w:r>
      </w:ins>
      <w:ins w:id="54" w:author="Miller, Harvey J." w:date="2020-05-19T13:18:00Z">
        <w:r w:rsidR="001A638C">
          <w:rPr>
            <w:rFonts w:ascii="Times New Roman" w:hAnsi="Times New Roman" w:cs="Times New Roman"/>
            <w:sz w:val="24"/>
          </w:rPr>
          <w:t>demand</w:t>
        </w:r>
      </w:ins>
      <w:ins w:id="55" w:author="Miller, Harvey J." w:date="2020-05-19T13:32:00Z">
        <w:r w:rsidR="00485132">
          <w:rPr>
            <w:rFonts w:ascii="Times New Roman" w:hAnsi="Times New Roman" w:cs="Times New Roman"/>
            <w:sz w:val="24"/>
          </w:rPr>
          <w:t>s</w:t>
        </w:r>
      </w:ins>
      <w:ins w:id="56" w:author="Miller, Harvey J." w:date="2020-05-19T13:38:00Z">
        <w:r w:rsidR="006D4693">
          <w:rPr>
            <w:rFonts w:ascii="Times New Roman" w:hAnsi="Times New Roman" w:cs="Times New Roman"/>
            <w:sz w:val="24"/>
          </w:rPr>
          <w:t xml:space="preserve"> at all geographic scales</w:t>
        </w:r>
      </w:ins>
      <w:del w:id="57" w:author="Miller, Harvey J." w:date="2020-05-19T13:18:00Z">
        <w:r w:rsidR="008C4A7A" w:rsidDel="001A638C">
          <w:rPr>
            <w:rFonts w:ascii="Times New Roman" w:hAnsi="Times New Roman" w:cs="Times New Roman"/>
            <w:sz w:val="24"/>
          </w:rPr>
          <w:delText>s</w:delText>
        </w:r>
      </w:del>
      <w:ins w:id="58" w:author="Liu, Luyu" w:date="2020-05-20T18:38:00Z">
        <w:r w:rsidR="00C70F7C">
          <w:rPr>
            <w:rFonts w:ascii="Times New Roman" w:hAnsi="Times New Roman" w:cs="Times New Roman"/>
            <w:sz w:val="24"/>
          </w:rPr>
          <w:t xml:space="preserve"> </w:t>
        </w:r>
      </w:ins>
      <w:ins w:id="59" w:author="Liu, Luyu" w:date="2020-05-20T20:34:00Z">
        <w:r w:rsidR="000D3D46">
          <w:rPr>
            <w:rFonts w:ascii="Times New Roman" w:hAnsi="Times New Roman" w:cs="Times New Roman"/>
            <w:sz w:val="24"/>
          </w:rPr>
          <w:t xml:space="preserve">and all modes </w:t>
        </w:r>
      </w:ins>
      <w:del w:id="60" w:author="Liu, Luyu" w:date="2020-05-20T18:38:00Z">
        <w:r w:rsidR="008C4A7A" w:rsidDel="00C70F7C">
          <w:rPr>
            <w:rFonts w:ascii="Times New Roman" w:hAnsi="Times New Roman" w:cs="Times New Roman"/>
            <w:sz w:val="24"/>
          </w:rPr>
          <w:delText>.</w:delText>
        </w:r>
        <w:r w:rsidR="008B4664" w:rsidDel="00C70F7C">
          <w:rPr>
            <w:rFonts w:ascii="Times New Roman" w:hAnsi="Times New Roman" w:cs="Times New Roman"/>
            <w:sz w:val="24"/>
          </w:rPr>
          <w:delText xml:space="preserve"> </w:delText>
        </w:r>
        <w:commentRangeEnd w:id="44"/>
        <w:r w:rsidR="00F34A9D" w:rsidDel="00C70F7C">
          <w:rPr>
            <w:rStyle w:val="CommentReference"/>
          </w:rPr>
          <w:commentReference w:id="44"/>
        </w:r>
      </w:del>
      <w:ins w:id="61" w:author="Liu, Luyu" w:date="2020-05-20T18:12:00Z">
        <w:r w:rsidR="00BA3F5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ins w:id="62" w:author="Liu, Luyu" w:date="2020-05-20T18:12:00Z">
        <w:r w:rsidR="00BA3F5F">
          <w:rPr>
            <w:rFonts w:ascii="Times New Roman" w:hAnsi="Times New Roman" w:cs="Times New Roman"/>
            <w:sz w:val="24"/>
          </w:rPr>
          <w:fldChar w:fldCharType="separate"/>
        </w:r>
      </w:ins>
      <w:r w:rsidR="000D3D46" w:rsidRPr="000D3D46">
        <w:rPr>
          <w:rFonts w:ascii="Times New Roman" w:hAnsi="Times New Roman" w:cs="Times New Roman"/>
          <w:noProof/>
          <w:sz w:val="24"/>
        </w:rPr>
        <w:t>(1,2)</w:t>
      </w:r>
      <w:ins w:id="63" w:author="Liu, Luyu" w:date="2020-05-20T18:12:00Z">
        <w:r w:rsidR="00BA3F5F">
          <w:rPr>
            <w:rFonts w:ascii="Times New Roman" w:hAnsi="Times New Roman" w:cs="Times New Roman"/>
            <w:sz w:val="24"/>
          </w:rPr>
          <w:fldChar w:fldCharType="end"/>
        </w:r>
        <w:r w:rsidR="00BA3F5F">
          <w:rPr>
            <w:rFonts w:ascii="Times New Roman" w:hAnsi="Times New Roman" w:cs="Times New Roman"/>
            <w:sz w:val="24"/>
          </w:rPr>
          <w:t>.</w:t>
        </w:r>
      </w:ins>
    </w:p>
    <w:p w14:paraId="27CEB6B7" w14:textId="371213E1" w:rsidR="0058099C" w:rsidRDefault="002C4295">
      <w:pPr>
        <w:jc w:val="both"/>
        <w:rPr>
          <w:rFonts w:ascii="Times New Roman" w:hAnsi="Times New Roman" w:cs="Times New Roman"/>
          <w:sz w:val="24"/>
        </w:rPr>
        <w:pPrChange w:id="64" w:author="Miller, Harvey J." w:date="2020-05-19T13:35:00Z">
          <w:pPr/>
        </w:pPrChange>
      </w:pPr>
      <w:r>
        <w:rPr>
          <w:rFonts w:ascii="Times New Roman" w:hAnsi="Times New Roman" w:cs="Times New Roman"/>
          <w:sz w:val="24"/>
        </w:rPr>
        <w:tab/>
      </w:r>
      <w:del w:id="65" w:author="Miller, Harvey J." w:date="2020-05-19T13:28:00Z">
        <w:r w:rsidDel="00485132">
          <w:rPr>
            <w:rFonts w:ascii="Times New Roman" w:hAnsi="Times New Roman" w:cs="Times New Roman"/>
            <w:sz w:val="24"/>
          </w:rPr>
          <w:delText xml:space="preserve">This sudden meltdown </w:delText>
        </w:r>
        <w:r w:rsidR="00635F6A" w:rsidDel="00485132">
          <w:rPr>
            <w:rFonts w:ascii="Times New Roman" w:hAnsi="Times New Roman" w:cs="Times New Roman"/>
            <w:sz w:val="24"/>
          </w:rPr>
          <w:delText>especially</w:delText>
        </w:r>
        <w:r w:rsidDel="00485132">
          <w:rPr>
            <w:rFonts w:ascii="Times New Roman" w:hAnsi="Times New Roman" w:cs="Times New Roman"/>
            <w:sz w:val="24"/>
          </w:rPr>
          <w:delText xml:space="preserve"> </w:delText>
        </w:r>
      </w:del>
      <w:del w:id="66" w:author="Miller, Harvey J." w:date="2020-05-19T13:31:00Z">
        <w:r w:rsidDel="00485132">
          <w:rPr>
            <w:rFonts w:ascii="Times New Roman" w:hAnsi="Times New Roman" w:cs="Times New Roman"/>
            <w:sz w:val="24"/>
          </w:rPr>
          <w:delText xml:space="preserve">impacted the </w:delText>
        </w:r>
      </w:del>
      <w:ins w:id="67" w:author="Miller, Harvey J." w:date="2020-05-19T13:33:00Z">
        <w:r w:rsidR="00485132">
          <w:rPr>
            <w:rFonts w:ascii="Times New Roman" w:hAnsi="Times New Roman" w:cs="Times New Roman"/>
            <w:sz w:val="24"/>
          </w:rPr>
          <w:t>Public t</w:t>
        </w:r>
        <w:r w:rsidR="006D4693">
          <w:rPr>
            <w:rFonts w:ascii="Times New Roman" w:hAnsi="Times New Roman" w:cs="Times New Roman"/>
            <w:sz w:val="24"/>
          </w:rPr>
          <w:t xml:space="preserve">ransit systems </w:t>
        </w:r>
      </w:ins>
      <w:ins w:id="68" w:author="Miller, Harvey J." w:date="2020-05-19T15:25:00Z">
        <w:r w:rsidR="00F34A9D">
          <w:rPr>
            <w:rFonts w:ascii="Times New Roman" w:hAnsi="Times New Roman" w:cs="Times New Roman"/>
            <w:sz w:val="24"/>
          </w:rPr>
          <w:t xml:space="preserve">in the US experienced </w:t>
        </w:r>
      </w:ins>
      <w:ins w:id="69" w:author="Miller, Harvey J." w:date="2020-05-19T15:26:00Z">
        <w:r w:rsidR="00F34A9D">
          <w:rPr>
            <w:rFonts w:ascii="Times New Roman" w:hAnsi="Times New Roman" w:cs="Times New Roman"/>
            <w:sz w:val="24"/>
          </w:rPr>
          <w:t xml:space="preserve">dramatics </w:t>
        </w:r>
      </w:ins>
      <w:ins w:id="70" w:author="Miller, Harvey J." w:date="2020-05-19T15:25:00Z">
        <w:r w:rsidR="00F34A9D">
          <w:rPr>
            <w:rFonts w:ascii="Times New Roman" w:hAnsi="Times New Roman" w:cs="Times New Roman"/>
            <w:sz w:val="24"/>
          </w:rPr>
          <w:t xml:space="preserve">declines in ridership due to </w:t>
        </w:r>
      </w:ins>
      <w:ins w:id="71" w:author="Miller, Harvey J." w:date="2020-05-19T15:24:00Z">
        <w:r w:rsidR="00F34A9D">
          <w:rPr>
            <w:rFonts w:ascii="Times New Roman" w:hAnsi="Times New Roman" w:cs="Times New Roman"/>
            <w:sz w:val="24"/>
          </w:rPr>
          <w:t>COVID-19</w:t>
        </w:r>
      </w:ins>
      <w:ins w:id="72" w:author="Miller, Harvey J." w:date="2020-05-19T13:33:00Z">
        <w:r w:rsidR="00485132">
          <w:rPr>
            <w:rFonts w:ascii="Times New Roman" w:hAnsi="Times New Roman" w:cs="Times New Roman"/>
            <w:sz w:val="24"/>
          </w:rPr>
          <w:t xml:space="preserve">.  </w:t>
        </w:r>
      </w:ins>
      <w:del w:id="73" w:author="Miller, Harvey J." w:date="2020-05-19T13:31:00Z">
        <w:r w:rsidDel="00485132">
          <w:rPr>
            <w:rFonts w:ascii="Times New Roman" w:hAnsi="Times New Roman" w:cs="Times New Roman"/>
            <w:sz w:val="24"/>
          </w:rPr>
          <w:delText>p</w:delText>
        </w:r>
      </w:del>
      <w:del w:id="74" w:author="Miller, Harvey J." w:date="2020-05-19T13:33:00Z">
        <w:r w:rsidDel="00485132">
          <w:rPr>
            <w:rFonts w:ascii="Times New Roman" w:hAnsi="Times New Roman" w:cs="Times New Roman"/>
            <w:sz w:val="24"/>
          </w:rPr>
          <w:delText xml:space="preserve">ublic transit system </w:delText>
        </w:r>
      </w:del>
      <w:del w:id="75" w:author="Miller, Harvey J." w:date="2020-05-19T13:32:00Z">
        <w:r w:rsidDel="00485132">
          <w:rPr>
            <w:rFonts w:ascii="Times New Roman" w:hAnsi="Times New Roman" w:cs="Times New Roman"/>
            <w:sz w:val="24"/>
          </w:rPr>
          <w:delText xml:space="preserve">across the </w:delText>
        </w:r>
      </w:del>
      <w:del w:id="76" w:author="Miller, Harvey J." w:date="2020-05-19T13:34:00Z">
        <w:r w:rsidDel="00485132">
          <w:rPr>
            <w:rFonts w:ascii="Times New Roman" w:hAnsi="Times New Roman" w:cs="Times New Roman"/>
            <w:sz w:val="24"/>
          </w:rPr>
          <w:delText>United States</w:delText>
        </w:r>
        <w:r w:rsidR="00F6140F" w:rsidDel="00485132">
          <w:rPr>
            <w:rFonts w:ascii="Times New Roman" w:hAnsi="Times New Roman" w:cs="Times New Roman"/>
            <w:sz w:val="24"/>
          </w:rPr>
          <w:delText xml:space="preserve"> </w:delText>
        </w:r>
        <w:r w:rsidR="00044D21" w:rsidDel="00485132">
          <w:rPr>
            <w:rFonts w:ascii="Times New Roman" w:hAnsi="Times New Roman" w:cs="Times New Roman"/>
            <w:sz w:val="24"/>
          </w:rPr>
          <w:delText>compared with</w:delText>
        </w:r>
        <w:r w:rsidR="00F6140F" w:rsidDel="00485132">
          <w:rPr>
            <w:rFonts w:ascii="Times New Roman" w:hAnsi="Times New Roman" w:cs="Times New Roman"/>
            <w:sz w:val="24"/>
          </w:rPr>
          <w:delText xml:space="preserve"> other modes. </w:delText>
        </w:r>
        <w:r w:rsidR="00622087" w:rsidDel="00485132">
          <w:rPr>
            <w:rFonts w:ascii="Times New Roman" w:hAnsi="Times New Roman" w:cs="Times New Roman"/>
            <w:sz w:val="24"/>
          </w:rPr>
          <w:delText xml:space="preserve">First, </w:delText>
        </w:r>
        <w:r w:rsidR="003B3145" w:rsidDel="00485132">
          <w:rPr>
            <w:rFonts w:ascii="Times New Roman" w:hAnsi="Times New Roman" w:cs="Times New Roman"/>
            <w:sz w:val="24"/>
          </w:rPr>
          <w:delText xml:space="preserve">just like other transportation modes, </w:delText>
        </w:r>
        <w:r w:rsidR="0026396F" w:rsidDel="00485132">
          <w:rPr>
            <w:rFonts w:ascii="Times New Roman" w:hAnsi="Times New Roman" w:cs="Times New Roman"/>
            <w:sz w:val="24"/>
          </w:rPr>
          <w:delText>few</w:delText>
        </w:r>
        <w:r w:rsidR="00762E9D" w:rsidDel="00485132">
          <w:rPr>
            <w:rFonts w:ascii="Times New Roman" w:hAnsi="Times New Roman" w:cs="Times New Roman"/>
            <w:sz w:val="24"/>
          </w:rPr>
          <w:delText>er</w:delText>
        </w:r>
        <w:r w:rsidR="0026396F" w:rsidDel="00485132">
          <w:rPr>
            <w:rFonts w:ascii="Times New Roman" w:hAnsi="Times New Roman" w:cs="Times New Roman"/>
            <w:sz w:val="24"/>
          </w:rPr>
          <w:delText xml:space="preserve"> </w:delText>
        </w:r>
        <w:r w:rsidR="003B3145" w:rsidDel="00485132">
          <w:rPr>
            <w:rFonts w:ascii="Times New Roman" w:hAnsi="Times New Roman" w:cs="Times New Roman"/>
            <w:sz w:val="24"/>
          </w:rPr>
          <w:delText>passengers</w:delText>
        </w:r>
        <w:r w:rsidR="0026396F" w:rsidDel="00485132">
          <w:rPr>
            <w:rFonts w:ascii="Times New Roman" w:hAnsi="Times New Roman" w:cs="Times New Roman"/>
            <w:sz w:val="24"/>
          </w:rPr>
          <w:delText xml:space="preserve"> need to take the transit systems due to the suspension of all unessential businesses</w:delText>
        </w:r>
        <w:r w:rsidR="00622087" w:rsidDel="00485132">
          <w:rPr>
            <w:rFonts w:ascii="Times New Roman" w:hAnsi="Times New Roman" w:cs="Times New Roman"/>
            <w:sz w:val="24"/>
          </w:rPr>
          <w:delText xml:space="preserve"> and work</w:delText>
        </w:r>
        <w:r w:rsidR="00655408" w:rsidDel="00485132">
          <w:rPr>
            <w:rFonts w:ascii="Times New Roman" w:hAnsi="Times New Roman" w:cs="Times New Roman"/>
            <w:sz w:val="24"/>
          </w:rPr>
          <w:delText>-from-</w:delText>
        </w:r>
        <w:r w:rsidR="00622087" w:rsidDel="00485132">
          <w:rPr>
            <w:rFonts w:ascii="Times New Roman" w:hAnsi="Times New Roman" w:cs="Times New Roman"/>
            <w:sz w:val="24"/>
          </w:rPr>
          <w:delText>home orders</w:delText>
        </w:r>
        <w:r w:rsidR="0026396F" w:rsidDel="00485132">
          <w:rPr>
            <w:rFonts w:ascii="Times New Roman" w:hAnsi="Times New Roman" w:cs="Times New Roman"/>
            <w:sz w:val="24"/>
          </w:rPr>
          <w:delText>.</w:delText>
        </w:r>
        <w:r w:rsidR="00622087" w:rsidDel="00485132">
          <w:rPr>
            <w:rFonts w:ascii="Times New Roman" w:hAnsi="Times New Roman" w:cs="Times New Roman"/>
            <w:sz w:val="24"/>
          </w:rPr>
          <w:delText xml:space="preserve"> Moreover,</w:delText>
        </w:r>
        <w:r w:rsidR="0026396F" w:rsidDel="00485132">
          <w:rPr>
            <w:rFonts w:ascii="Times New Roman" w:hAnsi="Times New Roman" w:cs="Times New Roman"/>
            <w:sz w:val="24"/>
          </w:rPr>
          <w:delText xml:space="preserve"> </w:delText>
        </w:r>
        <w:r w:rsidR="00622087" w:rsidDel="00485132">
          <w:rPr>
            <w:rFonts w:ascii="Times New Roman" w:hAnsi="Times New Roman" w:cs="Times New Roman"/>
            <w:sz w:val="24"/>
          </w:rPr>
          <w:delText xml:space="preserve">compared with other transportation modes, public transit systems are </w:delText>
        </w:r>
        <w:r w:rsidR="003B3145" w:rsidDel="00485132">
          <w:rPr>
            <w:rFonts w:ascii="Times New Roman" w:hAnsi="Times New Roman" w:cs="Times New Roman"/>
            <w:sz w:val="24"/>
          </w:rPr>
          <w:delText xml:space="preserve">perceived </w:delText>
        </w:r>
        <w:r w:rsidR="00102B7C" w:rsidDel="00485132">
          <w:rPr>
            <w:rFonts w:ascii="Times New Roman" w:hAnsi="Times New Roman" w:cs="Times New Roman"/>
            <w:sz w:val="24"/>
          </w:rPr>
          <w:delText xml:space="preserve">to have </w:delText>
        </w:r>
        <w:r w:rsidR="003B3145" w:rsidDel="00485132">
          <w:rPr>
            <w:rFonts w:ascii="Times New Roman" w:hAnsi="Times New Roman" w:cs="Times New Roman"/>
            <w:sz w:val="24"/>
          </w:rPr>
          <w:delText xml:space="preserve">higher </w:delText>
        </w:r>
        <w:r w:rsidR="00102B7C" w:rsidDel="00485132">
          <w:rPr>
            <w:rFonts w:ascii="Times New Roman" w:hAnsi="Times New Roman" w:cs="Times New Roman"/>
            <w:sz w:val="24"/>
          </w:rPr>
          <w:delText>risk. I</w:delText>
        </w:r>
        <w:r w:rsidR="00F6140F" w:rsidDel="00485132">
          <w:rPr>
            <w:rFonts w:ascii="Times New Roman" w:hAnsi="Times New Roman" w:cs="Times New Roman"/>
            <w:sz w:val="24"/>
          </w:rPr>
          <w:delText>t is natural and common to assume that sharing a narrow and unventilated space with numerous strangers is a bad idea during the pandemic</w:delText>
        </w:r>
        <w:r w:rsidR="0026396F" w:rsidDel="00485132">
          <w:rPr>
            <w:rFonts w:ascii="Times New Roman" w:hAnsi="Times New Roman" w:cs="Times New Roman"/>
            <w:sz w:val="24"/>
          </w:rPr>
          <w:delText>, thus people will generally avoid taking transit trips</w:delText>
        </w:r>
        <w:r w:rsidR="00F6140F" w:rsidDel="00485132">
          <w:rPr>
            <w:rFonts w:ascii="Times New Roman" w:hAnsi="Times New Roman" w:cs="Times New Roman"/>
            <w:sz w:val="24"/>
          </w:rPr>
          <w:delText xml:space="preserve">. </w:delText>
        </w:r>
      </w:del>
      <w:del w:id="77" w:author="Miller, Harvey J." w:date="2020-05-19T15:19:00Z">
        <w:r w:rsidR="00BE65E9" w:rsidDel="00753D8D">
          <w:rPr>
            <w:rFonts w:ascii="Times New Roman" w:hAnsi="Times New Roman" w:cs="Times New Roman"/>
            <w:sz w:val="24"/>
          </w:rPr>
          <w:delText>According to an online survey</w:delText>
        </w:r>
        <w:r w:rsidR="00C142B6" w:rsidDel="00753D8D">
          <w:rPr>
            <w:rFonts w:ascii="Times New Roman" w:hAnsi="Times New Roman" w:cs="Times New Roman"/>
            <w:sz w:val="24"/>
          </w:rPr>
          <w:delText xml:space="preserve"> </w:delText>
        </w:r>
      </w:del>
      <w:del w:id="78" w:author="Miller, Harvey J." w:date="2020-05-19T13:35:00Z">
        <w:r w:rsidR="00C142B6" w:rsidDel="00485132">
          <w:rPr>
            <w:rFonts w:ascii="Times New Roman" w:hAnsi="Times New Roman" w:cs="Times New Roman"/>
            <w:sz w:val="24"/>
          </w:rPr>
          <w:delText>(sample of n = 1000 Americans and n = 1000 Canadians)</w:delText>
        </w:r>
        <w:r w:rsidR="00BE65E9" w:rsidDel="00485132">
          <w:rPr>
            <w:rFonts w:ascii="Times New Roman" w:hAnsi="Times New Roman" w:cs="Times New Roman"/>
            <w:sz w:val="24"/>
          </w:rPr>
          <w:delText xml:space="preserve">, </w:delText>
        </w:r>
      </w:del>
      <w:del w:id="79" w:author="Miller, Harvey J." w:date="2020-05-19T15:19:00Z">
        <w:r w:rsidR="00BE65E9" w:rsidDel="00753D8D">
          <w:rPr>
            <w:rFonts w:ascii="Times New Roman" w:hAnsi="Times New Roman" w:cs="Times New Roman"/>
            <w:sz w:val="24"/>
          </w:rPr>
          <w:delText xml:space="preserve">about 48% of Americans and 40% of Canadians feel that riding transit poses a high health risk due to the </w:delText>
        </w:r>
        <w:commentRangeStart w:id="80"/>
        <w:r w:rsidR="00BE65E9" w:rsidDel="00753D8D">
          <w:rPr>
            <w:rFonts w:ascii="Times New Roman" w:hAnsi="Times New Roman" w:cs="Times New Roman"/>
            <w:sz w:val="24"/>
          </w:rPr>
          <w:delText>virus</w:delText>
        </w:r>
        <w:commentRangeEnd w:id="80"/>
        <w:r w:rsidR="006D4693" w:rsidDel="00753D8D">
          <w:rPr>
            <w:rStyle w:val="CommentReference"/>
          </w:rPr>
          <w:commentReference w:id="80"/>
        </w:r>
        <w:r w:rsidR="00BE65E9" w:rsidDel="00753D8D">
          <w:rPr>
            <w:rFonts w:ascii="Times New Roman" w:hAnsi="Times New Roman" w:cs="Times New Roman"/>
            <w:sz w:val="24"/>
          </w:rPr>
          <w:delText xml:space="preserve"> </w:delText>
        </w:r>
        <w:r w:rsidR="00BE65E9"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delInstrText>
        </w:r>
        <w:r w:rsidR="00BE65E9" w:rsidDel="00753D8D">
          <w:rPr>
            <w:rFonts w:ascii="Times New Roman" w:hAnsi="Times New Roman" w:cs="Times New Roman"/>
            <w:sz w:val="24"/>
          </w:rPr>
          <w:fldChar w:fldCharType="separate"/>
        </w:r>
        <w:r w:rsidR="00FE1C3C" w:rsidRPr="00FE1C3C" w:rsidDel="00753D8D">
          <w:rPr>
            <w:rFonts w:ascii="Times New Roman" w:hAnsi="Times New Roman" w:cs="Times New Roman"/>
            <w:noProof/>
            <w:sz w:val="24"/>
          </w:rPr>
          <w:delText>(2)</w:delText>
        </w:r>
        <w:r w:rsidR="00BE65E9" w:rsidDel="00753D8D">
          <w:rPr>
            <w:rFonts w:ascii="Times New Roman" w:hAnsi="Times New Roman" w:cs="Times New Roman"/>
            <w:sz w:val="24"/>
          </w:rPr>
          <w:fldChar w:fldCharType="end"/>
        </w:r>
        <w:r w:rsidR="00BE65E9" w:rsidDel="00753D8D">
          <w:rPr>
            <w:rFonts w:ascii="Times New Roman" w:hAnsi="Times New Roman" w:cs="Times New Roman"/>
            <w:sz w:val="24"/>
          </w:rPr>
          <w:delText xml:space="preserve">. </w:delText>
        </w:r>
      </w:del>
      <w:del w:id="81" w:author="Miller, Harvey J." w:date="2020-05-19T13:36:00Z">
        <w:r w:rsidR="00102B7C" w:rsidDel="00485132">
          <w:rPr>
            <w:rFonts w:ascii="Times New Roman" w:hAnsi="Times New Roman" w:cs="Times New Roman" w:hint="eastAsia"/>
            <w:sz w:val="24"/>
          </w:rPr>
          <w:delText>Therefore</w:delText>
        </w:r>
        <w:r w:rsidR="00102B7C" w:rsidDel="00485132">
          <w:rPr>
            <w:rFonts w:ascii="Times New Roman" w:hAnsi="Times New Roman" w:cs="Times New Roman"/>
            <w:sz w:val="24"/>
          </w:rPr>
          <w:delText xml:space="preserve">, </w:delText>
        </w:r>
        <w:r w:rsidR="002470C1" w:rsidDel="00485132">
          <w:rPr>
            <w:rFonts w:ascii="Times New Roman" w:hAnsi="Times New Roman" w:cs="Times New Roman"/>
            <w:sz w:val="24"/>
          </w:rPr>
          <w:delText xml:space="preserve">almost </w:delText>
        </w:r>
        <w:r w:rsidR="001810A9" w:rsidDel="00485132">
          <w:rPr>
            <w:rFonts w:ascii="Times New Roman" w:hAnsi="Times New Roman" w:cs="Times New Roman"/>
            <w:sz w:val="24"/>
          </w:rPr>
          <w:delText>all</w:delText>
        </w:r>
        <w:r w:rsidR="00102B7C" w:rsidDel="00485132">
          <w:rPr>
            <w:rFonts w:ascii="Times New Roman" w:hAnsi="Times New Roman" w:cs="Times New Roman"/>
            <w:sz w:val="24"/>
          </w:rPr>
          <w:delText xml:space="preserve"> </w:delText>
        </w:r>
      </w:del>
      <w:del w:id="82" w:author="Miller, Harvey J." w:date="2020-05-19T15:19:00Z">
        <w:r w:rsidR="00102B7C" w:rsidDel="00753D8D">
          <w:rPr>
            <w:rFonts w:ascii="Times New Roman" w:hAnsi="Times New Roman" w:cs="Times New Roman"/>
            <w:sz w:val="24"/>
          </w:rPr>
          <w:delText>transit system</w:delText>
        </w:r>
      </w:del>
      <w:del w:id="83" w:author="Miller, Harvey J." w:date="2020-05-19T13:36:00Z">
        <w:r w:rsidR="00102B7C" w:rsidDel="00485132">
          <w:rPr>
            <w:rFonts w:ascii="Times New Roman" w:hAnsi="Times New Roman" w:cs="Times New Roman"/>
            <w:sz w:val="24"/>
          </w:rPr>
          <w:delText xml:space="preserve">s </w:delText>
        </w:r>
      </w:del>
      <w:del w:id="84" w:author="Miller, Harvey J." w:date="2020-05-19T13:37:00Z">
        <w:r w:rsidR="00102B7C" w:rsidDel="00485132">
          <w:rPr>
            <w:rFonts w:ascii="Times New Roman" w:hAnsi="Times New Roman" w:cs="Times New Roman"/>
            <w:sz w:val="24"/>
          </w:rPr>
          <w:delText xml:space="preserve">has witnessed </w:delText>
        </w:r>
        <w:r w:rsidR="001810A9" w:rsidDel="00485132">
          <w:rPr>
            <w:rFonts w:ascii="Times New Roman" w:hAnsi="Times New Roman" w:cs="Times New Roman"/>
            <w:sz w:val="24"/>
          </w:rPr>
          <w:delText>some degrees of</w:delText>
        </w:r>
        <w:r w:rsidR="00102B7C" w:rsidDel="00485132">
          <w:rPr>
            <w:rFonts w:ascii="Times New Roman" w:hAnsi="Times New Roman" w:cs="Times New Roman"/>
            <w:sz w:val="24"/>
          </w:rPr>
          <w:delText xml:space="preserve"> </w:delText>
        </w:r>
      </w:del>
      <w:del w:id="85" w:author="Miller, Harvey J." w:date="2020-05-19T13:39:00Z">
        <w:r w:rsidR="00102B7C" w:rsidDel="006D4693">
          <w:rPr>
            <w:rFonts w:ascii="Times New Roman" w:hAnsi="Times New Roman" w:cs="Times New Roman"/>
            <w:sz w:val="24"/>
          </w:rPr>
          <w:delText xml:space="preserve">transit </w:delText>
        </w:r>
      </w:del>
      <w:del w:id="86" w:author="Miller, Harvey J." w:date="2020-05-19T15:19:00Z">
        <w:r w:rsidR="00102B7C" w:rsidDel="00753D8D">
          <w:rPr>
            <w:rFonts w:ascii="Times New Roman" w:hAnsi="Times New Roman" w:cs="Times New Roman"/>
            <w:sz w:val="24"/>
          </w:rPr>
          <w:delText xml:space="preserve">demand </w:delText>
        </w:r>
      </w:del>
      <w:del w:id="87" w:author="Miller, Harvey J." w:date="2020-05-19T13:40:00Z">
        <w:r w:rsidR="001810A9" w:rsidDel="006D4693">
          <w:rPr>
            <w:rFonts w:ascii="Times New Roman" w:hAnsi="Times New Roman" w:cs="Times New Roman"/>
            <w:sz w:val="24"/>
          </w:rPr>
          <w:delText>decline</w:delText>
        </w:r>
      </w:del>
      <w:del w:id="88" w:author="Miller, Harvey J." w:date="2020-05-19T13:38:00Z">
        <w:r w:rsidR="001810A9" w:rsidDel="006D4693">
          <w:rPr>
            <w:rFonts w:ascii="Times New Roman" w:hAnsi="Times New Roman" w:cs="Times New Roman"/>
            <w:sz w:val="24"/>
          </w:rPr>
          <w:delText xml:space="preserve"> </w:delText>
        </w:r>
        <w:r w:rsidR="00102B7C" w:rsidDel="006D4693">
          <w:rPr>
            <w:rFonts w:ascii="Times New Roman" w:hAnsi="Times New Roman" w:cs="Times New Roman"/>
            <w:sz w:val="24"/>
          </w:rPr>
          <w:delText>even before the outbreak of the pandemic</w:delText>
        </w:r>
      </w:del>
      <w:del w:id="89" w:author="Miller, Harvey J." w:date="2020-05-19T15:19:00Z">
        <w:r w:rsidR="00102B7C" w:rsidDel="00753D8D">
          <w:rPr>
            <w:rFonts w:ascii="Times New Roman" w:hAnsi="Times New Roman" w:cs="Times New Roman"/>
            <w:sz w:val="24"/>
          </w:rPr>
          <w:delText xml:space="preserve">. </w:delText>
        </w:r>
      </w:del>
      <w:ins w:id="90" w:author="Miller, Harvey J." w:date="2020-05-19T15:19:00Z">
        <w:r w:rsidR="00753D8D">
          <w:rPr>
            <w:rFonts w:ascii="Times New Roman" w:hAnsi="Times New Roman" w:cs="Times New Roman"/>
            <w:sz w:val="24"/>
          </w:rPr>
          <w:t xml:space="preserve"> </w:t>
        </w:r>
      </w:ins>
      <w:ins w:id="91" w:author="Miller, Harvey J." w:date="2020-05-19T15:28:00Z">
        <w:r w:rsidR="00F34A9D">
          <w:rPr>
            <w:rFonts w:ascii="Times New Roman" w:hAnsi="Times New Roman" w:cs="Times New Roman"/>
            <w:sz w:val="24"/>
          </w:rPr>
          <w:t xml:space="preserve">In </w:t>
        </w:r>
        <w:r w:rsidR="00F34A9D" w:rsidRPr="00F34A9D">
          <w:rPr>
            <w:rFonts w:ascii="Times New Roman" w:hAnsi="Times New Roman" w:cs="Times New Roman"/>
            <w:sz w:val="24"/>
          </w:rPr>
          <w:t>Washington DC</w:t>
        </w:r>
        <w:r w:rsidR="00F34A9D">
          <w:rPr>
            <w:rFonts w:ascii="Times New Roman" w:hAnsi="Times New Roman" w:cs="Times New Roman"/>
            <w:sz w:val="24"/>
          </w:rPr>
          <w:t xml:space="preserve">, </w:t>
        </w:r>
        <w:r w:rsidR="00F34A9D" w:rsidRPr="00F34A9D">
          <w:rPr>
            <w:rFonts w:ascii="Times New Roman" w:hAnsi="Times New Roman" w:cs="Times New Roman"/>
            <w:sz w:val="24"/>
          </w:rPr>
          <w:t xml:space="preserve"> </w:t>
        </w:r>
      </w:ins>
      <w:del w:id="92" w:author="Miller, Harvey J." w:date="2020-05-19T13:41:00Z">
        <w:r w:rsidR="00102B7C" w:rsidDel="006D4693">
          <w:rPr>
            <w:rFonts w:ascii="Times New Roman" w:hAnsi="Times New Roman" w:cs="Times New Roman"/>
            <w:sz w:val="24"/>
          </w:rPr>
          <w:delText xml:space="preserve">For larger transit systems, for </w:delText>
        </w:r>
      </w:del>
      <w:del w:id="93" w:author="Miller, Harvey J." w:date="2020-05-19T15:26:00Z">
        <w:r w:rsidR="00102B7C" w:rsidDel="00F34A9D">
          <w:rPr>
            <w:rFonts w:ascii="Times New Roman" w:hAnsi="Times New Roman" w:cs="Times New Roman"/>
            <w:sz w:val="24"/>
          </w:rPr>
          <w:delText xml:space="preserve">example, </w:delText>
        </w:r>
      </w:del>
      <w:del w:id="94" w:author="Miller, Harvey J." w:date="2020-05-19T15:27:00Z">
        <w:r w:rsidR="00102B7C" w:rsidDel="00F34A9D">
          <w:rPr>
            <w:rFonts w:ascii="Times New Roman" w:hAnsi="Times New Roman" w:cs="Times New Roman"/>
            <w:sz w:val="24"/>
          </w:rPr>
          <w:delText xml:space="preserve">Washington Metropolitan Area Transit Authority reported that </w:delText>
        </w:r>
      </w:del>
      <w:ins w:id="95" w:author="Miller, Harvey J." w:date="2020-05-19T13:37:00Z">
        <w:r w:rsidR="00F34A9D">
          <w:rPr>
            <w:rFonts w:ascii="Times New Roman" w:hAnsi="Times New Roman" w:cs="Times New Roman"/>
            <w:sz w:val="24"/>
          </w:rPr>
          <w:t xml:space="preserve">Metrorail </w:t>
        </w:r>
      </w:ins>
      <w:del w:id="96" w:author="Miller, Harvey J." w:date="2020-05-19T13:37:00Z">
        <w:r w:rsidR="00102B7C" w:rsidDel="00485132">
          <w:rPr>
            <w:rFonts w:ascii="Times New Roman" w:hAnsi="Times New Roman" w:cs="Times New Roman"/>
            <w:sz w:val="24"/>
          </w:rPr>
          <w:delText>m</w:delText>
        </w:r>
      </w:del>
      <w:del w:id="97" w:author="Miller, Harvey J." w:date="2020-05-19T15:27:00Z">
        <w:r w:rsidR="00102B7C" w:rsidDel="00F34A9D">
          <w:rPr>
            <w:rFonts w:ascii="Times New Roman" w:hAnsi="Times New Roman" w:cs="Times New Roman"/>
            <w:sz w:val="24"/>
          </w:rPr>
          <w:delText>etrorail</w:delText>
        </w:r>
      </w:del>
      <w:del w:id="98" w:author="Miller, Harvey J." w:date="2020-05-19T15:28:00Z">
        <w:r w:rsidR="00102B7C" w:rsidDel="00F34A9D">
          <w:rPr>
            <w:rFonts w:ascii="Times New Roman" w:hAnsi="Times New Roman" w:cs="Times New Roman"/>
            <w:sz w:val="24"/>
          </w:rPr>
          <w:delText xml:space="preserve"> </w:delText>
        </w:r>
      </w:del>
      <w:r w:rsidR="00102B7C">
        <w:rPr>
          <w:rFonts w:ascii="Times New Roman" w:hAnsi="Times New Roman" w:cs="Times New Roman"/>
          <w:sz w:val="24"/>
        </w:rPr>
        <w:t xml:space="preserve">ridership </w:t>
      </w:r>
      <w:ins w:id="99" w:author="Miller, Harvey J." w:date="2020-05-19T13:42:00Z">
        <w:r w:rsidR="006D4693">
          <w:rPr>
            <w:rFonts w:ascii="Times New Roman" w:hAnsi="Times New Roman" w:cs="Times New Roman"/>
            <w:sz w:val="24"/>
          </w:rPr>
          <w:t xml:space="preserve">declined </w:t>
        </w:r>
      </w:ins>
      <w:del w:id="100" w:author="Miller, Harvey J." w:date="2020-05-19T13:42:00Z">
        <w:r w:rsidR="00102B7C" w:rsidDel="006D4693">
          <w:rPr>
            <w:rFonts w:ascii="Times New Roman" w:hAnsi="Times New Roman" w:cs="Times New Roman"/>
            <w:sz w:val="24"/>
          </w:rPr>
          <w:delText xml:space="preserve">has been reduced </w:delText>
        </w:r>
      </w:del>
      <w:r w:rsidR="00102B7C">
        <w:rPr>
          <w:rFonts w:ascii="Times New Roman" w:hAnsi="Times New Roman" w:cs="Times New Roman"/>
          <w:sz w:val="24"/>
        </w:rPr>
        <w:t xml:space="preserve">by 90% and bus ridership </w:t>
      </w:r>
      <w:ins w:id="101" w:author="Miller, Harvey J." w:date="2020-05-19T13:42:00Z">
        <w:r w:rsidR="006D4693">
          <w:rPr>
            <w:rFonts w:ascii="Times New Roman" w:hAnsi="Times New Roman" w:cs="Times New Roman"/>
            <w:sz w:val="24"/>
          </w:rPr>
          <w:t>declined by</w:t>
        </w:r>
      </w:ins>
      <w:del w:id="102" w:author="Miller, Harvey J." w:date="2020-05-19T13:42:00Z">
        <w:r w:rsidR="00102B7C" w:rsidDel="006D4693">
          <w:rPr>
            <w:rFonts w:ascii="Times New Roman" w:hAnsi="Times New Roman" w:cs="Times New Roman"/>
            <w:sz w:val="24"/>
          </w:rPr>
          <w:delText>has been reduced by up to</w:delText>
        </w:r>
      </w:del>
      <w:r w:rsidR="00102B7C">
        <w:rPr>
          <w:rFonts w:ascii="Times New Roman" w:hAnsi="Times New Roman" w:cs="Times New Roman"/>
          <w:sz w:val="24"/>
        </w:rPr>
        <w:t xml:space="preserve"> 75% by the end of March</w:t>
      </w:r>
      <w:ins w:id="103" w:author="Miller, Harvey J." w:date="2020-05-19T13:37:00Z">
        <w:r w:rsidR="00485132">
          <w:rPr>
            <w:rFonts w:ascii="Times New Roman" w:hAnsi="Times New Roman" w:cs="Times New Roman"/>
            <w:sz w:val="24"/>
          </w:rPr>
          <w:t xml:space="preserve"> 2020</w:t>
        </w:r>
      </w:ins>
      <w:r w:rsidR="00102B7C">
        <w:rPr>
          <w:rFonts w:ascii="Times New Roman" w:hAnsi="Times New Roman" w:cs="Times New Roman"/>
          <w:sz w:val="24"/>
        </w:rPr>
        <w:t xml:space="preserve">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(3)</w:t>
      </w:r>
      <w:r w:rsidR="00102B7C">
        <w:rPr>
          <w:rFonts w:ascii="Times New Roman" w:hAnsi="Times New Roman" w:cs="Times New Roman"/>
          <w:sz w:val="24"/>
        </w:rPr>
        <w:fldChar w:fldCharType="end"/>
      </w:r>
      <w:ins w:id="104" w:author="Miller, Harvey J." w:date="2020-05-19T13:42:00Z">
        <w:r w:rsidR="00F34A9D">
          <w:rPr>
            <w:rFonts w:ascii="Times New Roman" w:hAnsi="Times New Roman" w:cs="Times New Roman"/>
            <w:sz w:val="24"/>
          </w:rPr>
          <w:t xml:space="preserve">.  </w:t>
        </w:r>
      </w:ins>
      <w:del w:id="105" w:author="Miller, Harvey J." w:date="2020-05-19T13:42:00Z">
        <w:r w:rsidR="00102B7C" w:rsidDel="006D4693">
          <w:rPr>
            <w:rFonts w:ascii="Times New Roman" w:hAnsi="Times New Roman" w:cs="Times New Roman"/>
            <w:sz w:val="24"/>
          </w:rPr>
          <w:delText xml:space="preserve">; for </w:delText>
        </w:r>
      </w:del>
      <w:ins w:id="106" w:author="Miller, Harvey J." w:date="2020-05-19T15:29:00Z">
        <w:r w:rsidR="00F34A9D">
          <w:rPr>
            <w:rFonts w:ascii="Times New Roman" w:hAnsi="Times New Roman" w:cs="Times New Roman"/>
            <w:sz w:val="24"/>
          </w:rPr>
          <w:t>S</w:t>
        </w:r>
      </w:ins>
      <w:del w:id="107" w:author="Miller, Harvey J." w:date="2020-05-19T15:29:00Z">
        <w:r w:rsidR="00102B7C" w:rsidDel="00F34A9D">
          <w:rPr>
            <w:rFonts w:ascii="Times New Roman" w:hAnsi="Times New Roman" w:cs="Times New Roman"/>
            <w:sz w:val="24"/>
          </w:rPr>
          <w:delText>s</w:delText>
        </w:r>
      </w:del>
      <w:r w:rsidR="00102B7C">
        <w:rPr>
          <w:rFonts w:ascii="Times New Roman" w:hAnsi="Times New Roman" w:cs="Times New Roman"/>
          <w:sz w:val="24"/>
        </w:rPr>
        <w:t xml:space="preserve">maller transit system </w:t>
      </w:r>
      <w:ins w:id="108" w:author="Miller, Harvey J." w:date="2020-05-19T15:29:00Z">
        <w:r w:rsidR="00F34A9D">
          <w:rPr>
            <w:rFonts w:ascii="Times New Roman" w:hAnsi="Times New Roman" w:cs="Times New Roman"/>
            <w:sz w:val="24"/>
          </w:rPr>
          <w:t xml:space="preserve">also experienced major declines; for example, </w:t>
        </w:r>
      </w:ins>
      <w:del w:id="109" w:author="Liu, Luyu" w:date="2020-05-23T11:40:00Z">
        <w:r w:rsidR="00102B7C" w:rsidDel="004D4A0E">
          <w:rPr>
            <w:rFonts w:ascii="Times New Roman" w:hAnsi="Times New Roman" w:cs="Times New Roman"/>
            <w:sz w:val="24"/>
          </w:rPr>
          <w:delText xml:space="preserve">such as </w:delText>
        </w:r>
      </w:del>
      <w:r w:rsidR="00102B7C">
        <w:rPr>
          <w:rFonts w:ascii="Times New Roman" w:hAnsi="Times New Roman" w:cs="Times New Roman"/>
          <w:sz w:val="24"/>
        </w:rPr>
        <w:t xml:space="preserve">El Dorado </w:t>
      </w:r>
      <w:ins w:id="110" w:author="Miller, Harvey J." w:date="2020-05-19T13:37:00Z">
        <w:r w:rsidR="00485132">
          <w:rPr>
            <w:rFonts w:ascii="Times New Roman" w:hAnsi="Times New Roman" w:cs="Times New Roman"/>
            <w:sz w:val="24"/>
          </w:rPr>
          <w:t>T</w:t>
        </w:r>
      </w:ins>
      <w:del w:id="111" w:author="Miller, Harvey J." w:date="2020-05-19T13:37:00Z">
        <w:r w:rsidR="00102B7C" w:rsidDel="00485132">
          <w:rPr>
            <w:rFonts w:ascii="Times New Roman" w:hAnsi="Times New Roman" w:cs="Times New Roman"/>
            <w:sz w:val="24"/>
          </w:rPr>
          <w:delText>t</w:delText>
        </w:r>
      </w:del>
      <w:r w:rsidR="00102B7C">
        <w:rPr>
          <w:rFonts w:ascii="Times New Roman" w:hAnsi="Times New Roman" w:cs="Times New Roman"/>
          <w:sz w:val="24"/>
        </w:rPr>
        <w:t>ransit</w:t>
      </w:r>
      <w:del w:id="112" w:author="Miller, Harvey J." w:date="2020-05-19T13:37:00Z">
        <w:r w:rsidR="00102B7C" w:rsidDel="00485132">
          <w:rPr>
            <w:rFonts w:ascii="Times New Roman" w:hAnsi="Times New Roman" w:cs="Times New Roman"/>
            <w:sz w:val="24"/>
          </w:rPr>
          <w:delText xml:space="preserve"> in El Dorado county</w:delText>
        </w:r>
      </w:del>
      <w:ins w:id="113" w:author="Miller, Harvey J." w:date="2020-05-19T13:48:00Z">
        <w:r w:rsidR="00580974">
          <w:rPr>
            <w:rFonts w:ascii="Times New Roman" w:hAnsi="Times New Roman" w:cs="Times New Roman"/>
            <w:sz w:val="24"/>
          </w:rPr>
          <w:t xml:space="preserve"> (</w:t>
        </w:r>
      </w:ins>
      <w:del w:id="114" w:author="Miller, Harvey J." w:date="2020-05-19T13:48:00Z">
        <w:r w:rsidR="00102B7C" w:rsidDel="00580974">
          <w:rPr>
            <w:rFonts w:ascii="Times New Roman" w:hAnsi="Times New Roman" w:cs="Times New Roman"/>
            <w:sz w:val="24"/>
          </w:rPr>
          <w:delText xml:space="preserve">, </w:delText>
        </w:r>
      </w:del>
      <w:r w:rsidR="00102B7C">
        <w:rPr>
          <w:rFonts w:ascii="Times New Roman" w:hAnsi="Times New Roman" w:cs="Times New Roman"/>
          <w:sz w:val="24"/>
        </w:rPr>
        <w:t>California</w:t>
      </w:r>
      <w:ins w:id="115" w:author="Miller, Harvey J." w:date="2020-05-19T13:48:00Z">
        <w:r w:rsidR="00580974">
          <w:rPr>
            <w:rFonts w:ascii="Times New Roman" w:hAnsi="Times New Roman" w:cs="Times New Roman"/>
            <w:sz w:val="24"/>
          </w:rPr>
          <w:t>)</w:t>
        </w:r>
      </w:ins>
      <w:ins w:id="116" w:author="Miller, Harvey J." w:date="2020-05-19T13:42:00Z">
        <w:r w:rsidR="006D4693">
          <w:rPr>
            <w:rFonts w:ascii="Times New Roman" w:hAnsi="Times New Roman" w:cs="Times New Roman"/>
            <w:sz w:val="24"/>
          </w:rPr>
          <w:t xml:space="preserve"> experienced a </w:t>
        </w:r>
      </w:ins>
      <w:del w:id="117" w:author="Miller, Harvey J." w:date="2020-05-19T13:42:00Z">
        <w:r w:rsidR="00102B7C" w:rsidDel="006D4693">
          <w:rPr>
            <w:rFonts w:ascii="Times New Roman" w:hAnsi="Times New Roman" w:cs="Times New Roman"/>
            <w:sz w:val="24"/>
          </w:rPr>
          <w:delText xml:space="preserve">, </w:delText>
        </w:r>
      </w:del>
      <w:ins w:id="118" w:author="Miller, Harvey J." w:date="2020-05-19T13:37:00Z">
        <w:r w:rsidR="00485132">
          <w:rPr>
            <w:rFonts w:ascii="Times New Roman" w:hAnsi="Times New Roman" w:cs="Times New Roman"/>
            <w:sz w:val="24"/>
          </w:rPr>
          <w:t>ridership</w:t>
        </w:r>
      </w:ins>
      <w:del w:id="119" w:author="Miller, Harvey J." w:date="2020-05-19T13:37:00Z">
        <w:r w:rsidR="00102B7C" w:rsidDel="00485132">
          <w:rPr>
            <w:rFonts w:ascii="Times New Roman" w:hAnsi="Times New Roman" w:cs="Times New Roman"/>
            <w:sz w:val="24"/>
          </w:rPr>
          <w:delText>the</w:delText>
        </w:r>
      </w:del>
      <w:r w:rsidR="00102B7C">
        <w:rPr>
          <w:rFonts w:ascii="Times New Roman" w:hAnsi="Times New Roman" w:cs="Times New Roman"/>
          <w:sz w:val="24"/>
        </w:rPr>
        <w:t xml:space="preserve"> </w:t>
      </w:r>
      <w:del w:id="120" w:author="Miller, Harvey J." w:date="2020-05-19T13:38:00Z">
        <w:r w:rsidR="00102B7C" w:rsidDel="00485132">
          <w:rPr>
            <w:rFonts w:ascii="Times New Roman" w:hAnsi="Times New Roman" w:cs="Times New Roman"/>
            <w:sz w:val="24"/>
          </w:rPr>
          <w:delText xml:space="preserve">ridership also </w:delText>
        </w:r>
      </w:del>
      <w:r w:rsidR="00102B7C">
        <w:rPr>
          <w:rFonts w:ascii="Times New Roman" w:hAnsi="Times New Roman" w:cs="Times New Roman"/>
          <w:sz w:val="24"/>
        </w:rPr>
        <w:t>dec</w:t>
      </w:r>
      <w:ins w:id="121" w:author="Miller, Harvey J." w:date="2020-05-19T13:43:00Z">
        <w:r w:rsidR="006D4693">
          <w:rPr>
            <w:rFonts w:ascii="Times New Roman" w:hAnsi="Times New Roman" w:cs="Times New Roman"/>
            <w:sz w:val="24"/>
          </w:rPr>
          <w:t xml:space="preserve">line of </w:t>
        </w:r>
      </w:ins>
      <w:del w:id="122" w:author="Miller, Harvey J." w:date="2020-05-19T13:43:00Z">
        <w:r w:rsidR="00102B7C" w:rsidDel="006D4693">
          <w:rPr>
            <w:rFonts w:ascii="Times New Roman" w:hAnsi="Times New Roman" w:cs="Times New Roman"/>
            <w:sz w:val="24"/>
          </w:rPr>
          <w:delText xml:space="preserve">reased by up to </w:delText>
        </w:r>
      </w:del>
      <w:r w:rsidR="00102B7C">
        <w:rPr>
          <w:rFonts w:ascii="Times New Roman" w:hAnsi="Times New Roman" w:cs="Times New Roman"/>
          <w:sz w:val="24"/>
        </w:rPr>
        <w:t xml:space="preserve">75%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w:t>
      </w:r>
      <w:ins w:id="123" w:author="Miller, Harvey J." w:date="2020-05-19T13:44:00Z">
        <w:r w:rsidR="006D4693">
          <w:rPr>
            <w:rFonts w:ascii="Times New Roman" w:hAnsi="Times New Roman" w:cs="Times New Roman"/>
            <w:sz w:val="24"/>
          </w:rPr>
          <w:t xml:space="preserve">  </w:t>
        </w:r>
      </w:ins>
      <w:ins w:id="124" w:author="Miller, Harvey J." w:date="2020-05-19T15:22:00Z">
        <w:r w:rsidR="00F34A9D">
          <w:rPr>
            <w:rFonts w:ascii="Times New Roman" w:hAnsi="Times New Roman" w:cs="Times New Roman"/>
            <w:sz w:val="24"/>
          </w:rPr>
          <w:t xml:space="preserve">The </w:t>
        </w:r>
      </w:ins>
      <w:ins w:id="125" w:author="Miller, Harvey J." w:date="2020-05-19T15:29:00Z">
        <w:r w:rsidR="00F34A9D">
          <w:rPr>
            <w:rFonts w:ascii="Times New Roman" w:hAnsi="Times New Roman" w:cs="Times New Roman"/>
            <w:sz w:val="24"/>
          </w:rPr>
          <w:t xml:space="preserve">consequent </w:t>
        </w:r>
      </w:ins>
      <w:ins w:id="126" w:author="Miller, Harvey J." w:date="2020-05-19T15:22:00Z">
        <w:r w:rsidR="00F34A9D">
          <w:rPr>
            <w:rFonts w:ascii="Times New Roman" w:hAnsi="Times New Roman" w:cs="Times New Roman"/>
            <w:sz w:val="24"/>
          </w:rPr>
          <w:t xml:space="preserve">drop in </w:t>
        </w:r>
        <w:del w:id="127" w:author="Liu, Luyu" w:date="2020-05-20T21:08:00Z">
          <w:r w:rsidR="00F34A9D" w:rsidDel="00703278">
            <w:rPr>
              <w:rFonts w:ascii="Times New Roman" w:hAnsi="Times New Roman" w:cs="Times New Roman"/>
              <w:sz w:val="24"/>
            </w:rPr>
            <w:delText>farebox</w:delText>
          </w:r>
        </w:del>
      </w:ins>
      <w:ins w:id="128" w:author="Liu, Luyu" w:date="2020-05-20T21:08:00Z">
        <w:r w:rsidR="00703278">
          <w:rPr>
            <w:rFonts w:ascii="Times New Roman" w:hAnsi="Times New Roman" w:cs="Times New Roman"/>
            <w:sz w:val="24"/>
          </w:rPr>
          <w:t>fare box</w:t>
        </w:r>
      </w:ins>
      <w:ins w:id="129" w:author="Miller, Harvey J." w:date="2020-05-19T15:22:00Z">
        <w:r w:rsidR="00F34A9D">
          <w:rPr>
            <w:rFonts w:ascii="Times New Roman" w:hAnsi="Times New Roman" w:cs="Times New Roman"/>
            <w:sz w:val="24"/>
          </w:rPr>
          <w:t xml:space="preserve"> revenue </w:t>
        </w:r>
      </w:ins>
      <w:ins w:id="130" w:author="Miller, Harvey J." w:date="2020-05-19T15:29:00Z">
        <w:r w:rsidR="00F34A9D">
          <w:rPr>
            <w:rFonts w:ascii="Times New Roman" w:hAnsi="Times New Roman" w:cs="Times New Roman"/>
            <w:sz w:val="24"/>
          </w:rPr>
          <w:t xml:space="preserve">may lead to subsequent cuts in services, particularly </w:t>
        </w:r>
      </w:ins>
      <w:ins w:id="131" w:author="Miller, Harvey J." w:date="2020-05-19T15:30:00Z">
        <w:r w:rsidR="00F34A9D">
          <w:rPr>
            <w:rFonts w:ascii="Times New Roman" w:hAnsi="Times New Roman" w:cs="Times New Roman"/>
            <w:sz w:val="24"/>
          </w:rPr>
          <w:t>s</w:t>
        </w:r>
      </w:ins>
      <w:ins w:id="132" w:author="Miller, Harvey J." w:date="2020-05-19T15:29:00Z">
        <w:r w:rsidR="00F34A9D">
          <w:rPr>
            <w:rFonts w:ascii="Times New Roman" w:hAnsi="Times New Roman" w:cs="Times New Roman"/>
            <w:sz w:val="24"/>
          </w:rPr>
          <w:t xml:space="preserve">ince </w:t>
        </w:r>
      </w:ins>
      <w:ins w:id="133" w:author="Miller, Harvey J." w:date="2020-05-19T15:30:00Z">
        <w:r w:rsidR="00F34A9D">
          <w:rPr>
            <w:rFonts w:ascii="Times New Roman" w:hAnsi="Times New Roman" w:cs="Times New Roman"/>
            <w:sz w:val="24"/>
          </w:rPr>
          <w:t xml:space="preserve">cash-strapped </w:t>
        </w:r>
      </w:ins>
      <w:ins w:id="134" w:author="Miller, Harvey J." w:date="2020-05-19T15:29:00Z">
        <w:r w:rsidR="00F34A9D">
          <w:rPr>
            <w:rFonts w:ascii="Times New Roman" w:hAnsi="Times New Roman" w:cs="Times New Roman"/>
            <w:sz w:val="24"/>
          </w:rPr>
          <w:t xml:space="preserve">local governments may not have the </w:t>
        </w:r>
      </w:ins>
      <w:ins w:id="135" w:author="Miller, Harvey J." w:date="2020-05-19T15:30:00Z">
        <w:r w:rsidR="00F34A9D">
          <w:rPr>
            <w:rFonts w:ascii="Times New Roman" w:hAnsi="Times New Roman" w:cs="Times New Roman"/>
            <w:sz w:val="24"/>
          </w:rPr>
          <w:t xml:space="preserve">ability to increase their support.  </w:t>
        </w:r>
        <w:commentRangeStart w:id="136"/>
        <w:r w:rsidR="00F34A9D">
          <w:rPr>
            <w:rFonts w:ascii="Times New Roman" w:hAnsi="Times New Roman" w:cs="Times New Roman"/>
            <w:sz w:val="24"/>
          </w:rPr>
          <w:t xml:space="preserve">The decline in ridership </w:t>
        </w:r>
      </w:ins>
      <w:ins w:id="137" w:author="Miller, Harvey J." w:date="2020-05-19T15:34:00Z">
        <w:r w:rsidR="00FC5387">
          <w:rPr>
            <w:rFonts w:ascii="Times New Roman" w:hAnsi="Times New Roman" w:cs="Times New Roman"/>
            <w:sz w:val="24"/>
          </w:rPr>
          <w:t xml:space="preserve">is unequal across </w:t>
        </w:r>
      </w:ins>
      <w:ins w:id="138" w:author="Miller, Harvey J." w:date="2020-05-19T15:32:00Z">
        <w:r w:rsidR="00F34A9D">
          <w:rPr>
            <w:rFonts w:ascii="Times New Roman" w:hAnsi="Times New Roman" w:cs="Times New Roman"/>
            <w:sz w:val="24"/>
          </w:rPr>
          <w:t>social</w:t>
        </w:r>
        <w:r w:rsidR="00FC5387">
          <w:rPr>
            <w:rFonts w:ascii="Times New Roman" w:hAnsi="Times New Roman" w:cs="Times New Roman"/>
            <w:sz w:val="24"/>
          </w:rPr>
          <w:t xml:space="preserve"> dimensions since many information, managerial, tech and knowledge workers </w:t>
        </w:r>
      </w:ins>
      <w:ins w:id="139" w:author="Miller, Harvey J." w:date="2020-05-19T15:33:00Z">
        <w:r w:rsidR="00FC5387">
          <w:rPr>
            <w:rFonts w:ascii="Times New Roman" w:hAnsi="Times New Roman" w:cs="Times New Roman"/>
            <w:sz w:val="24"/>
          </w:rPr>
          <w:t>can telecommute while people with jobs that demand physical presence still need to travel to work</w:t>
        </w:r>
      </w:ins>
      <w:ins w:id="140" w:author="Liu, Luyu" w:date="2020-05-20T20:35:00Z">
        <w:r w:rsidR="00E53A9F">
          <w:rPr>
            <w:rFonts w:ascii="Times New Roman" w:hAnsi="Times New Roman" w:cs="Times New Roman"/>
            <w:sz w:val="24"/>
          </w:rPr>
          <w:t xml:space="preserve"> </w:t>
        </w:r>
      </w:ins>
      <w:ins w:id="141" w:author="Liu, Luyu" w:date="2020-05-20T20:36:00Z">
        <w:r w:rsidR="00E53A9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(5)</w:t>
      </w:r>
      <w:ins w:id="142" w:author="Liu, Luyu" w:date="2020-05-20T20:36:00Z">
        <w:r w:rsidR="00E53A9F">
          <w:rPr>
            <w:rFonts w:ascii="Times New Roman" w:hAnsi="Times New Roman" w:cs="Times New Roman"/>
            <w:sz w:val="24"/>
          </w:rPr>
          <w:fldChar w:fldCharType="end"/>
        </w:r>
      </w:ins>
      <w:ins w:id="143" w:author="Miller, Harvey J." w:date="2020-05-19T15:33:00Z">
        <w:r w:rsidR="00FC5387">
          <w:rPr>
            <w:rFonts w:ascii="Times New Roman" w:hAnsi="Times New Roman" w:cs="Times New Roman"/>
            <w:sz w:val="24"/>
          </w:rPr>
          <w:t xml:space="preserve">. </w:t>
        </w:r>
      </w:ins>
      <w:ins w:id="144" w:author="Miller, Harvey J." w:date="2020-05-19T15:32:00Z">
        <w:r w:rsidR="00F34A9D">
          <w:rPr>
            <w:rFonts w:ascii="Times New Roman" w:hAnsi="Times New Roman" w:cs="Times New Roman"/>
            <w:sz w:val="24"/>
          </w:rPr>
          <w:t xml:space="preserve"> </w:t>
        </w:r>
      </w:ins>
      <w:commentRangeEnd w:id="136"/>
      <w:ins w:id="145" w:author="Miller, Harvey J." w:date="2020-05-19T15:34:00Z">
        <w:r w:rsidR="00FC5387">
          <w:rPr>
            <w:rStyle w:val="CommentReference"/>
          </w:rPr>
          <w:commentReference w:id="136"/>
        </w:r>
      </w:ins>
      <w:commentRangeStart w:id="146"/>
      <w:ins w:id="147" w:author="Miller, Harvey J." w:date="2020-05-19T13:49:00Z">
        <w:r w:rsidR="00580974">
          <w:rPr>
            <w:rFonts w:ascii="Times New Roman" w:hAnsi="Times New Roman" w:cs="Times New Roman"/>
            <w:sz w:val="24"/>
          </w:rPr>
          <w:t xml:space="preserve">The remaining </w:t>
        </w:r>
      </w:ins>
      <w:ins w:id="148" w:author="Miller, Harvey J." w:date="2020-05-19T15:34:00Z">
        <w:r w:rsidR="00FC5387">
          <w:rPr>
            <w:rFonts w:ascii="Times New Roman" w:hAnsi="Times New Roman" w:cs="Times New Roman"/>
            <w:sz w:val="24"/>
          </w:rPr>
          <w:t xml:space="preserve">public transit </w:t>
        </w:r>
      </w:ins>
      <w:ins w:id="149" w:author="Miller, Harvey J." w:date="2020-05-19T13:49:00Z">
        <w:r w:rsidR="00580974">
          <w:rPr>
            <w:rFonts w:ascii="Times New Roman" w:hAnsi="Times New Roman" w:cs="Times New Roman"/>
            <w:sz w:val="24"/>
          </w:rPr>
          <w:t xml:space="preserve">users </w:t>
        </w:r>
      </w:ins>
      <w:ins w:id="150" w:author="Miller, Harvey J." w:date="2020-05-19T15:34:00Z">
        <w:r w:rsidR="00FC5387">
          <w:rPr>
            <w:rFonts w:ascii="Times New Roman" w:hAnsi="Times New Roman" w:cs="Times New Roman"/>
            <w:sz w:val="24"/>
          </w:rPr>
          <w:t xml:space="preserve">during a pandemic such as COVID-19 </w:t>
        </w:r>
      </w:ins>
      <w:ins w:id="151" w:author="Miller, Harvey J." w:date="2020-05-19T13:49:00Z">
        <w:r w:rsidR="00580974">
          <w:rPr>
            <w:rFonts w:ascii="Times New Roman" w:hAnsi="Times New Roman" w:cs="Times New Roman"/>
            <w:sz w:val="24"/>
          </w:rPr>
          <w:t>are likely captive</w:t>
        </w:r>
      </w:ins>
      <w:ins w:id="152" w:author="Liu, Luyu" w:date="2020-05-20T20:42:00Z">
        <w:r w:rsidR="00E53A9F">
          <w:rPr>
            <w:rFonts w:ascii="Times New Roman" w:hAnsi="Times New Roman" w:cs="Times New Roman"/>
            <w:sz w:val="24"/>
          </w:rPr>
          <w:t xml:space="preserve"> </w:t>
        </w:r>
        <w:r w:rsidR="00E53A9F">
          <w:rPr>
            <w:rFonts w:ascii="Times New Roman" w:hAnsi="Times New Roman" w:cs="Times New Roman"/>
            <w:sz w:val="24"/>
          </w:rPr>
          <w:fldChar w:fldCharType="begin" w:fldLock="1"/>
        </w:r>
      </w:ins>
      <w:r w:rsidR="005B6535">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(6)</w:t>
      </w:r>
      <w:ins w:id="153" w:author="Liu, Luyu" w:date="2020-05-20T20:42:00Z">
        <w:r w:rsidR="00E53A9F">
          <w:rPr>
            <w:rFonts w:ascii="Times New Roman" w:hAnsi="Times New Roman" w:cs="Times New Roman"/>
            <w:sz w:val="24"/>
          </w:rPr>
          <w:fldChar w:fldCharType="end"/>
        </w:r>
      </w:ins>
      <w:ins w:id="154" w:author="Miller, Harvey J." w:date="2020-05-19T13:49:00Z">
        <w:r w:rsidR="00580974">
          <w:rPr>
            <w:rFonts w:ascii="Times New Roman" w:hAnsi="Times New Roman" w:cs="Times New Roman"/>
            <w:sz w:val="24"/>
          </w:rPr>
          <w:t xml:space="preserve"> riders who depend on public transit</w:t>
        </w:r>
      </w:ins>
      <w:ins w:id="155" w:author="Miller, Harvey J." w:date="2020-05-19T13:50:00Z">
        <w:r w:rsidR="00580974">
          <w:rPr>
            <w:rFonts w:ascii="Times New Roman" w:hAnsi="Times New Roman" w:cs="Times New Roman"/>
            <w:sz w:val="24"/>
          </w:rPr>
          <w:t xml:space="preserve"> for mobility and accessibility</w:t>
        </w:r>
      </w:ins>
      <w:ins w:id="156" w:author="Miller, Harvey J." w:date="2020-05-19T13:51:00Z">
        <w:r w:rsidR="00580974">
          <w:rPr>
            <w:rFonts w:ascii="Times New Roman" w:hAnsi="Times New Roman" w:cs="Times New Roman"/>
            <w:sz w:val="24"/>
          </w:rPr>
          <w:t xml:space="preserve"> to jobs, health care and services</w:t>
        </w:r>
      </w:ins>
      <w:ins w:id="157" w:author="Miller, Harvey J." w:date="2020-05-19T13:50:00Z">
        <w:r w:rsidR="00580974">
          <w:rPr>
            <w:rFonts w:ascii="Times New Roman" w:hAnsi="Times New Roman" w:cs="Times New Roman"/>
            <w:sz w:val="24"/>
          </w:rPr>
          <w:t>.</w:t>
        </w:r>
      </w:ins>
      <w:commentRangeEnd w:id="146"/>
      <w:ins w:id="158" w:author="Miller, Harvey J." w:date="2020-05-19T13:52:00Z">
        <w:r w:rsidR="00580974">
          <w:rPr>
            <w:rStyle w:val="CommentReference"/>
          </w:rPr>
          <w:commentReference w:id="146"/>
        </w:r>
      </w:ins>
      <w:ins w:id="159" w:author="Miller, Harvey J." w:date="2020-05-19T13:50:00Z">
        <w:r w:rsidR="00580974">
          <w:rPr>
            <w:rFonts w:ascii="Times New Roman" w:hAnsi="Times New Roman" w:cs="Times New Roman"/>
            <w:sz w:val="24"/>
          </w:rPr>
          <w:t xml:space="preserve">  </w:t>
        </w:r>
        <w:commentRangeStart w:id="160"/>
        <w:r w:rsidR="00580974">
          <w:rPr>
            <w:rFonts w:ascii="Times New Roman" w:hAnsi="Times New Roman" w:cs="Times New Roman"/>
            <w:sz w:val="24"/>
          </w:rPr>
          <w:t>Since only essential businesses and services</w:t>
        </w:r>
      </w:ins>
      <w:ins w:id="161" w:author="Miller, Harvey J." w:date="2020-05-19T13:51:00Z">
        <w:r w:rsidR="00580974">
          <w:rPr>
            <w:rFonts w:ascii="Times New Roman" w:hAnsi="Times New Roman" w:cs="Times New Roman"/>
            <w:sz w:val="24"/>
          </w:rPr>
          <w:t xml:space="preserve"> were open during this period, these </w:t>
        </w:r>
      </w:ins>
      <w:ins w:id="162" w:author="Miller, Harvey J." w:date="2020-05-19T15:02:00Z">
        <w:r w:rsidR="00AD7D9D">
          <w:rPr>
            <w:rFonts w:ascii="Times New Roman" w:hAnsi="Times New Roman" w:cs="Times New Roman"/>
            <w:sz w:val="24"/>
          </w:rPr>
          <w:t xml:space="preserve">captive </w:t>
        </w:r>
      </w:ins>
      <w:ins w:id="163" w:author="Miller, Harvey J." w:date="2020-05-19T13:51:00Z">
        <w:r w:rsidR="00580974">
          <w:rPr>
            <w:rFonts w:ascii="Times New Roman" w:hAnsi="Times New Roman" w:cs="Times New Roman"/>
            <w:sz w:val="24"/>
          </w:rPr>
          <w:t>riders</w:t>
        </w:r>
      </w:ins>
      <w:ins w:id="164" w:author="Miller, Harvey J." w:date="2020-05-19T13:53:00Z">
        <w:r w:rsidR="00580974">
          <w:rPr>
            <w:rFonts w:ascii="Times New Roman" w:hAnsi="Times New Roman" w:cs="Times New Roman"/>
            <w:sz w:val="24"/>
          </w:rPr>
          <w:t xml:space="preserve"> were also likely performing </w:t>
        </w:r>
      </w:ins>
      <w:ins w:id="165" w:author="Miller, Harvey J." w:date="2020-05-19T13:54:00Z">
        <w:r w:rsidR="00580974">
          <w:rPr>
            <w:rFonts w:ascii="Times New Roman" w:hAnsi="Times New Roman" w:cs="Times New Roman"/>
            <w:sz w:val="24"/>
          </w:rPr>
          <w:t xml:space="preserve">necessary </w:t>
        </w:r>
      </w:ins>
      <w:ins w:id="166" w:author="Miller, Harvey J." w:date="2020-05-19T13:53:00Z">
        <w:r w:rsidR="00580974">
          <w:rPr>
            <w:rFonts w:ascii="Times New Roman" w:hAnsi="Times New Roman" w:cs="Times New Roman"/>
            <w:sz w:val="24"/>
          </w:rPr>
          <w:t>activities for themselves or society, highlighting the nature of public transit as</w:t>
        </w:r>
      </w:ins>
      <w:ins w:id="167" w:author="Miller, Harvey J." w:date="2020-05-19T13:54:00Z">
        <w:r w:rsidR="00580974">
          <w:rPr>
            <w:rFonts w:ascii="Times New Roman" w:hAnsi="Times New Roman" w:cs="Times New Roman"/>
            <w:sz w:val="24"/>
          </w:rPr>
          <w:t xml:space="preserve"> a critical infrastructure</w:t>
        </w:r>
      </w:ins>
      <w:ins w:id="168" w:author="Liu, Luyu" w:date="2020-05-20T21:08:00Z">
        <w:r w:rsidR="005B6535">
          <w:rPr>
            <w:rFonts w:ascii="Times New Roman" w:hAnsi="Times New Roman" w:cs="Times New Roman"/>
            <w:sz w:val="24"/>
          </w:rPr>
          <w:t xml:space="preserve"> </w:t>
        </w:r>
        <w:r w:rsidR="005B6535">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sidR="005B6535">
        <w:rPr>
          <w:rFonts w:ascii="Times New Roman" w:hAnsi="Times New Roman" w:cs="Times New Roman"/>
          <w:sz w:val="24"/>
        </w:rPr>
        <w:fldChar w:fldCharType="separate"/>
      </w:r>
      <w:r w:rsidR="005B6535" w:rsidRPr="005B6535">
        <w:rPr>
          <w:rFonts w:ascii="Times New Roman" w:hAnsi="Times New Roman" w:cs="Times New Roman"/>
          <w:noProof/>
          <w:sz w:val="24"/>
        </w:rPr>
        <w:t>(7)</w:t>
      </w:r>
      <w:ins w:id="169" w:author="Liu, Luyu" w:date="2020-05-20T21:08:00Z">
        <w:r w:rsidR="005B6535">
          <w:rPr>
            <w:rFonts w:ascii="Times New Roman" w:hAnsi="Times New Roman" w:cs="Times New Roman"/>
            <w:sz w:val="24"/>
          </w:rPr>
          <w:fldChar w:fldCharType="end"/>
        </w:r>
      </w:ins>
      <w:ins w:id="170" w:author="Miller, Harvey J." w:date="2020-05-19T13:54:00Z">
        <w:r w:rsidR="00580974">
          <w:rPr>
            <w:rFonts w:ascii="Times New Roman" w:hAnsi="Times New Roman" w:cs="Times New Roman"/>
            <w:sz w:val="24"/>
          </w:rPr>
          <w:t>.</w:t>
        </w:r>
      </w:ins>
      <w:ins w:id="171" w:author="Miller, Harvey J." w:date="2020-05-19T13:53:00Z">
        <w:r w:rsidR="00580974">
          <w:rPr>
            <w:rFonts w:ascii="Times New Roman" w:hAnsi="Times New Roman" w:cs="Times New Roman"/>
            <w:sz w:val="24"/>
          </w:rPr>
          <w:t xml:space="preserve"> </w:t>
        </w:r>
      </w:ins>
      <w:ins w:id="172" w:author="Miller, Harvey J." w:date="2020-05-19T13:51:00Z">
        <w:r w:rsidR="00580974">
          <w:rPr>
            <w:rFonts w:ascii="Times New Roman" w:hAnsi="Times New Roman" w:cs="Times New Roman"/>
            <w:sz w:val="24"/>
          </w:rPr>
          <w:t xml:space="preserve"> </w:t>
        </w:r>
      </w:ins>
      <w:del w:id="173" w:author="Miller, Harvey J." w:date="2020-05-19T13:43:00Z">
        <w:r w:rsidR="00102B7C" w:rsidDel="006D4693">
          <w:rPr>
            <w:rFonts w:ascii="Times New Roman" w:hAnsi="Times New Roman" w:cs="Times New Roman"/>
            <w:sz w:val="24"/>
          </w:rPr>
          <w:delText xml:space="preserve"> This unprecedented </w:delText>
        </w:r>
        <w:r w:rsidR="00663A44" w:rsidDel="006D4693">
          <w:rPr>
            <w:rFonts w:ascii="Times New Roman" w:hAnsi="Times New Roman" w:cs="Times New Roman"/>
            <w:sz w:val="24"/>
          </w:rPr>
          <w:delText xml:space="preserve">widespread </w:delText>
        </w:r>
        <w:r w:rsidR="00102B7C" w:rsidDel="006D4693">
          <w:rPr>
            <w:rFonts w:ascii="Times New Roman" w:hAnsi="Times New Roman" w:cs="Times New Roman"/>
            <w:sz w:val="24"/>
          </w:rPr>
          <w:delText xml:space="preserve">recession </w:delText>
        </w:r>
        <w:r w:rsidR="00663A44" w:rsidDel="006D4693">
          <w:rPr>
            <w:rFonts w:ascii="Times New Roman" w:hAnsi="Times New Roman" w:cs="Times New Roman"/>
            <w:sz w:val="24"/>
          </w:rPr>
          <w:delText>has created</w:delText>
        </w:r>
        <w:r w:rsidR="00102B7C" w:rsidDel="006D4693">
          <w:rPr>
            <w:rFonts w:ascii="Times New Roman" w:hAnsi="Times New Roman" w:cs="Times New Roman"/>
            <w:sz w:val="24"/>
          </w:rPr>
          <w:delText xml:space="preserve"> major </w:delText>
        </w:r>
        <w:r w:rsidR="00663A44" w:rsidDel="006D4693">
          <w:rPr>
            <w:rFonts w:ascii="Times New Roman" w:hAnsi="Times New Roman" w:cs="Times New Roman"/>
            <w:sz w:val="24"/>
          </w:rPr>
          <w:delText xml:space="preserve">economic and stuff health </w:delText>
        </w:r>
        <w:r w:rsidR="00102B7C" w:rsidDel="006D4693">
          <w:rPr>
            <w:rFonts w:ascii="Times New Roman" w:hAnsi="Times New Roman" w:cs="Times New Roman"/>
            <w:sz w:val="24"/>
          </w:rPr>
          <w:delText xml:space="preserve">difficulties for all public transit systems across </w:delText>
        </w:r>
        <w:r w:rsidR="00663A44" w:rsidDel="006D4693">
          <w:rPr>
            <w:rFonts w:ascii="Times New Roman" w:hAnsi="Times New Roman" w:cs="Times New Roman"/>
            <w:sz w:val="24"/>
          </w:rPr>
          <w:delText>the nation</w:delText>
        </w:r>
        <w:r w:rsidR="00B70713" w:rsidDel="006D4693">
          <w:rPr>
            <w:rFonts w:ascii="Times New Roman" w:hAnsi="Times New Roman" w:cs="Times New Roman"/>
            <w:sz w:val="24"/>
          </w:rPr>
          <w:delText xml:space="preserve">. It is necessary and urgent to measure the impact of the COVID-19 pandemic on the </w:delText>
        </w:r>
        <w:r w:rsidR="00300AFB" w:rsidDel="006D4693">
          <w:rPr>
            <w:rFonts w:ascii="Times New Roman" w:hAnsi="Times New Roman" w:cs="Times New Roman"/>
            <w:sz w:val="24"/>
          </w:rPr>
          <w:delText>transit systems</w:delText>
        </w:r>
        <w:r w:rsidR="002470C1" w:rsidDel="006D4693">
          <w:rPr>
            <w:rFonts w:ascii="Times New Roman" w:hAnsi="Times New Roman" w:cs="Times New Roman"/>
            <w:sz w:val="24"/>
          </w:rPr>
          <w:delText xml:space="preserve"> in different dimensions</w:delText>
        </w:r>
        <w:r w:rsidR="00300AFB" w:rsidDel="006D4693">
          <w:rPr>
            <w:rFonts w:ascii="Times New Roman" w:hAnsi="Times New Roman" w:cs="Times New Roman"/>
            <w:sz w:val="24"/>
          </w:rPr>
          <w:delText>.</w:delText>
        </w:r>
      </w:del>
      <w:commentRangeEnd w:id="160"/>
      <w:r w:rsidR="00580974">
        <w:rPr>
          <w:rStyle w:val="CommentReference"/>
        </w:rPr>
        <w:commentReference w:id="160"/>
      </w:r>
    </w:p>
    <w:p w14:paraId="753AE049" w14:textId="588FBF0C" w:rsidR="0074477D" w:rsidRDefault="00044D21">
      <w:pPr>
        <w:jc w:val="both"/>
        <w:rPr>
          <w:ins w:id="174" w:author="Miller, Harvey J." w:date="2020-05-19T15:51:00Z"/>
          <w:rFonts w:ascii="Times New Roman" w:hAnsi="Times New Roman" w:cs="Times New Roman"/>
          <w:sz w:val="24"/>
        </w:rPr>
        <w:pPrChange w:id="175" w:author="Miller, Harvey J." w:date="2020-05-19T14:03:00Z">
          <w:pPr/>
        </w:pPrChange>
      </w:pPr>
      <w:r>
        <w:rPr>
          <w:rFonts w:ascii="Times New Roman" w:hAnsi="Times New Roman" w:cs="Times New Roman"/>
          <w:sz w:val="24"/>
        </w:rPr>
        <w:tab/>
      </w:r>
      <w:ins w:id="176" w:author="Miller, Harvey J." w:date="2020-05-19T15:35:00Z">
        <w:r w:rsidR="00FC5387">
          <w:rPr>
            <w:rFonts w:ascii="Times New Roman" w:hAnsi="Times New Roman" w:cs="Times New Roman"/>
            <w:sz w:val="24"/>
          </w:rPr>
          <w:t>In addition to the closing of business and telework, another factor affecting the d</w:t>
        </w:r>
      </w:ins>
      <w:ins w:id="177" w:author="Miller, Harvey J." w:date="2020-05-19T15:36:00Z">
        <w:r w:rsidR="00FC5387">
          <w:rPr>
            <w:rFonts w:ascii="Times New Roman" w:hAnsi="Times New Roman" w:cs="Times New Roman"/>
            <w:sz w:val="24"/>
          </w:rPr>
          <w:t>e</w:t>
        </w:r>
      </w:ins>
      <w:ins w:id="178" w:author="Miller, Harvey J." w:date="2020-05-19T15:35:00Z">
        <w:r w:rsidR="00FC5387">
          <w:rPr>
            <w:rFonts w:ascii="Times New Roman" w:hAnsi="Times New Roman" w:cs="Times New Roman"/>
            <w:sz w:val="24"/>
          </w:rPr>
          <w:t>cline</w:t>
        </w:r>
      </w:ins>
      <w:ins w:id="179" w:author="Miller, Harvey J." w:date="2020-05-19T15:36:00Z">
        <w:r w:rsidR="00FC5387">
          <w:rPr>
            <w:rFonts w:ascii="Times New Roman" w:hAnsi="Times New Roman" w:cs="Times New Roman"/>
            <w:sz w:val="24"/>
          </w:rPr>
          <w:t xml:space="preserve"> of public transit demand during a pandemic is fear.</w:t>
        </w:r>
      </w:ins>
      <w:ins w:id="180" w:author="Miller, Harvey J." w:date="2020-05-19T15:35:00Z">
        <w:r w:rsidR="00FC5387">
          <w:rPr>
            <w:rFonts w:ascii="Times New Roman" w:hAnsi="Times New Roman" w:cs="Times New Roman"/>
            <w:sz w:val="24"/>
          </w:rPr>
          <w:t xml:space="preserve"> </w:t>
        </w:r>
      </w:ins>
      <w:ins w:id="181" w:author="Miller, Harvey J." w:date="2020-05-19T15:19:00Z">
        <w:r w:rsidR="00753D8D">
          <w:rPr>
            <w:rFonts w:ascii="Times New Roman" w:hAnsi="Times New Roman" w:cs="Times New Roman"/>
            <w:sz w:val="24"/>
          </w:rPr>
          <w:t xml:space="preserve">According to an online survey, about 48% of Americans and 40% of Canadians feel that riding transit poses a high health risk due to the </w:t>
        </w:r>
        <w:commentRangeStart w:id="182"/>
        <w:r w:rsidR="00753D8D">
          <w:rPr>
            <w:rFonts w:ascii="Times New Roman" w:hAnsi="Times New Roman" w:cs="Times New Roman"/>
            <w:sz w:val="24"/>
          </w:rPr>
          <w:t>coronavirus</w:t>
        </w:r>
        <w:commentRangeEnd w:id="182"/>
        <w:r w:rsidR="00753D8D">
          <w:rPr>
            <w:rStyle w:val="CommentReference"/>
          </w:rPr>
          <w:commentReference w:id="182"/>
        </w:r>
        <w:r w:rsidR="00753D8D">
          <w:rPr>
            <w:rFonts w:ascii="Times New Roman" w:hAnsi="Times New Roman" w:cs="Times New Roman"/>
            <w:sz w:val="24"/>
          </w:rPr>
          <w:t xml:space="preserve"> </w:t>
        </w:r>
        <w:r w:rsidR="00753D8D">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ins w:id="183" w:author="Miller, Harvey J." w:date="2020-05-19T15:19:00Z">
        <w:r w:rsidR="00753D8D">
          <w:rPr>
            <w:rFonts w:ascii="Times New Roman" w:hAnsi="Times New Roman" w:cs="Times New Roman"/>
            <w:sz w:val="24"/>
          </w:rPr>
          <w:fldChar w:fldCharType="separate"/>
        </w:r>
      </w:ins>
      <w:r w:rsidR="005B6535" w:rsidRPr="005B6535">
        <w:rPr>
          <w:rFonts w:ascii="Times New Roman" w:hAnsi="Times New Roman" w:cs="Times New Roman"/>
          <w:noProof/>
          <w:sz w:val="24"/>
        </w:rPr>
        <w:t>(8)</w:t>
      </w:r>
      <w:ins w:id="184" w:author="Miller, Harvey J." w:date="2020-05-19T15:19:00Z">
        <w:r w:rsidR="00753D8D">
          <w:rPr>
            <w:rFonts w:ascii="Times New Roman" w:hAnsi="Times New Roman" w:cs="Times New Roman"/>
            <w:sz w:val="24"/>
          </w:rPr>
          <w:fldChar w:fldCharType="end"/>
        </w:r>
        <w:r w:rsidR="00753D8D">
          <w:rPr>
            <w:rFonts w:ascii="Times New Roman" w:hAnsi="Times New Roman" w:cs="Times New Roman"/>
            <w:sz w:val="24"/>
          </w:rPr>
          <w:t xml:space="preserve">.  </w:t>
        </w:r>
      </w:ins>
      <w:ins w:id="185" w:author="Miller, Harvey J." w:date="2020-05-19T15:36:00Z">
        <w:r w:rsidR="00FC5387">
          <w:rPr>
            <w:rFonts w:ascii="Times New Roman" w:hAnsi="Times New Roman" w:cs="Times New Roman"/>
            <w:sz w:val="24"/>
          </w:rPr>
          <w:t>In an analysis of public transit ridership</w:t>
        </w:r>
      </w:ins>
      <w:ins w:id="186" w:author="Miller, Harvey J." w:date="2020-05-19T15:37:00Z">
        <w:r w:rsidR="00FC5387">
          <w:rPr>
            <w:rFonts w:ascii="Times New Roman" w:hAnsi="Times New Roman" w:cs="Times New Roman"/>
            <w:sz w:val="24"/>
          </w:rPr>
          <w:t xml:space="preserve"> in Taipei during the </w:t>
        </w:r>
      </w:ins>
      <w:del w:id="187" w:author="Miller, Harvey J." w:date="2020-05-19T15:03:00Z">
        <w:r w:rsidR="007B687B" w:rsidDel="00AD7D9D">
          <w:rPr>
            <w:rFonts w:ascii="Times New Roman" w:hAnsi="Times New Roman" w:cs="Times New Roman"/>
            <w:sz w:val="24"/>
          </w:rPr>
          <w:delText xml:space="preserve">Although it </w:delText>
        </w:r>
        <w:r w:rsidR="00AE2434" w:rsidDel="00AD7D9D">
          <w:rPr>
            <w:rFonts w:ascii="Times New Roman" w:hAnsi="Times New Roman" w:cs="Times New Roman" w:hint="eastAsia"/>
            <w:sz w:val="24"/>
          </w:rPr>
          <w:delText>is</w:delText>
        </w:r>
        <w:r w:rsidR="007B687B" w:rsidDel="00AD7D9D">
          <w:rPr>
            <w:rFonts w:ascii="Times New Roman" w:hAnsi="Times New Roman" w:cs="Times New Roman"/>
            <w:sz w:val="24"/>
          </w:rPr>
          <w:delText xml:space="preserve"> the first time for the last 30 years that the US society witnesses a total lockdown at the nationwide scale due to a pandemic, there are still sources </w:delText>
        </w:r>
        <w:r w:rsidR="0077132D" w:rsidDel="00AD7D9D">
          <w:rPr>
            <w:rFonts w:ascii="Times New Roman" w:hAnsi="Times New Roman" w:cs="Times New Roman"/>
            <w:sz w:val="24"/>
          </w:rPr>
          <w:delText xml:space="preserve">and experiences about how a pandemic </w:delText>
        </w:r>
        <w:r w:rsidR="00AE2434" w:rsidDel="00AD7D9D">
          <w:rPr>
            <w:rFonts w:ascii="Times New Roman" w:hAnsi="Times New Roman" w:cs="Times New Roman" w:hint="eastAsia"/>
            <w:sz w:val="24"/>
          </w:rPr>
          <w:delText>could</w:delText>
        </w:r>
        <w:r w:rsidR="00AE2434" w:rsidDel="00AD7D9D">
          <w:rPr>
            <w:rFonts w:ascii="Times New Roman" w:hAnsi="Times New Roman" w:cs="Times New Roman"/>
            <w:sz w:val="24"/>
          </w:rPr>
          <w:delText xml:space="preserve"> </w:delText>
        </w:r>
        <w:r w:rsidR="007B687B" w:rsidDel="00AD7D9D">
          <w:rPr>
            <w:rFonts w:ascii="Times New Roman" w:hAnsi="Times New Roman" w:cs="Times New Roman"/>
            <w:sz w:val="24"/>
          </w:rPr>
          <w:delText>impact transit system</w:delText>
        </w:r>
        <w:r w:rsidR="00CA77FE" w:rsidDel="00AD7D9D">
          <w:rPr>
            <w:rFonts w:ascii="Times New Roman" w:hAnsi="Times New Roman" w:cs="Times New Roman"/>
            <w:sz w:val="24"/>
          </w:rPr>
          <w:delText>s</w:delText>
        </w:r>
        <w:r w:rsidR="0077132D" w:rsidDel="00AD7D9D">
          <w:rPr>
            <w:rFonts w:ascii="Times New Roman" w:hAnsi="Times New Roman" w:cs="Times New Roman"/>
            <w:sz w:val="24"/>
          </w:rPr>
          <w:delText xml:space="preserve"> in different contexts.</w:delText>
        </w:r>
        <w:r w:rsidR="00D31D73" w:rsidDel="00AD7D9D">
          <w:rPr>
            <w:rFonts w:ascii="Times New Roman" w:hAnsi="Times New Roman" w:cs="Times New Roman"/>
            <w:sz w:val="24"/>
          </w:rPr>
          <w:delText xml:space="preserve"> </w:delText>
        </w:r>
      </w:del>
      <w:del w:id="188" w:author="Miller, Harvey J." w:date="2020-05-19T15:13:00Z">
        <w:r w:rsidR="00D31D73" w:rsidDel="00753D8D">
          <w:rPr>
            <w:rFonts w:ascii="Times New Roman" w:hAnsi="Times New Roman" w:cs="Times New Roman"/>
            <w:sz w:val="24"/>
          </w:rPr>
          <w:delText xml:space="preserve">For example, the </w:delText>
        </w:r>
        <w:r w:rsidR="009376D7" w:rsidDel="00753D8D">
          <w:rPr>
            <w:rFonts w:ascii="Times New Roman" w:hAnsi="Times New Roman" w:cs="Times New Roman"/>
            <w:sz w:val="24"/>
          </w:rPr>
          <w:delText>severe</w:delText>
        </w:r>
        <w:r w:rsidR="00D31D73" w:rsidRPr="00D31D73" w:rsidDel="00753D8D">
          <w:rPr>
            <w:rFonts w:ascii="Times New Roman" w:hAnsi="Times New Roman" w:cs="Times New Roman"/>
            <w:sz w:val="24"/>
          </w:rPr>
          <w:delText xml:space="preserve"> acute respiratory syndrome (SARS)</w:delText>
        </w:r>
        <w:r w:rsidR="00D31D73" w:rsidDel="00753D8D">
          <w:rPr>
            <w:rFonts w:ascii="Times New Roman" w:hAnsi="Times New Roman" w:cs="Times New Roman"/>
            <w:sz w:val="24"/>
          </w:rPr>
          <w:delText xml:space="preserve"> </w:delText>
        </w:r>
        <w:r w:rsidR="00290935"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East Asia </w:delText>
        </w:r>
        <w:r w:rsidR="008B0FC2" w:rsidDel="00753D8D">
          <w:rPr>
            <w:rFonts w:ascii="Times New Roman" w:hAnsi="Times New Roman" w:cs="Times New Roman"/>
            <w:sz w:val="24"/>
          </w:rPr>
          <w:delText>in</w:delText>
        </w:r>
        <w:r w:rsidR="00D31D73" w:rsidDel="00753D8D">
          <w:rPr>
            <w:rFonts w:ascii="Times New Roman" w:hAnsi="Times New Roman" w:cs="Times New Roman"/>
            <w:sz w:val="24"/>
          </w:rPr>
          <w:delText xml:space="preserve"> 2003 and the </w:delText>
        </w:r>
        <w:r w:rsidR="00D31D73" w:rsidRPr="00D31D73" w:rsidDel="00753D8D">
          <w:rPr>
            <w:rFonts w:ascii="Times New Roman" w:hAnsi="Times New Roman" w:cs="Times New Roman"/>
            <w:sz w:val="24"/>
          </w:rPr>
          <w:delText>Middle East respiratory syndrome</w:delText>
        </w:r>
        <w:r w:rsidR="00D31D73" w:rsidDel="00753D8D">
          <w:rPr>
            <w:rFonts w:ascii="Times New Roman" w:hAnsi="Times New Roman" w:cs="Times New Roman"/>
            <w:sz w:val="24"/>
          </w:rPr>
          <w:delText xml:space="preserve"> (MERS) </w:delText>
        </w:r>
        <w:r w:rsidR="00503C99"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Korea in 2015 all had major impacts on local transit systems</w:delText>
        </w:r>
      </w:del>
      <w:del w:id="189" w:author="Miller, Harvey J." w:date="2020-05-19T15:10:00Z">
        <w:r w:rsidR="00D31D73" w:rsidDel="00AD7D9D">
          <w:rPr>
            <w:rFonts w:ascii="Times New Roman" w:hAnsi="Times New Roman" w:cs="Times New Roman"/>
            <w:sz w:val="24"/>
          </w:rPr>
          <w:delText xml:space="preserve"> </w:delText>
        </w:r>
      </w:del>
      <w:del w:id="190" w:author="Miller, Harvey J." w:date="2020-05-19T15:09:00Z">
        <w:r w:rsidR="00D31D73" w:rsidDel="00AD7D9D">
          <w:rPr>
            <w:rFonts w:ascii="Times New Roman" w:hAnsi="Times New Roman" w:cs="Times New Roman"/>
            <w:sz w:val="24"/>
          </w:rPr>
          <w:delText>in differen</w:delText>
        </w:r>
        <w:r w:rsidR="00F13D71" w:rsidDel="00AD7D9D">
          <w:rPr>
            <w:rFonts w:ascii="Times New Roman" w:hAnsi="Times New Roman" w:cs="Times New Roman"/>
            <w:sz w:val="24"/>
          </w:rPr>
          <w:delText>t extent</w:delText>
        </w:r>
        <w:r w:rsidR="002470C1" w:rsidDel="00AD7D9D">
          <w:rPr>
            <w:rFonts w:ascii="Times New Roman" w:hAnsi="Times New Roman" w:cs="Times New Roman"/>
            <w:sz w:val="24"/>
          </w:rPr>
          <w:delText xml:space="preserve"> and speed</w:delText>
        </w:r>
        <w:r w:rsidR="008B0FC2" w:rsidDel="00AD7D9D">
          <w:rPr>
            <w:rFonts w:ascii="Times New Roman" w:hAnsi="Times New Roman" w:cs="Times New Roman"/>
            <w:sz w:val="24"/>
          </w:rPr>
          <w:delText xml:space="preserve">. </w:delText>
        </w:r>
      </w:del>
      <w:del w:id="191" w:author="Miller, Harvey J." w:date="2020-05-19T15:15:00Z">
        <w:r w:rsidR="008B0FC2"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delInstrText>
        </w:r>
        <w:r w:rsidR="008B0FC2" w:rsidDel="00753D8D">
          <w:rPr>
            <w:rFonts w:ascii="Times New Roman" w:hAnsi="Times New Roman" w:cs="Times New Roman"/>
            <w:sz w:val="24"/>
          </w:rPr>
          <w:fldChar w:fldCharType="separate"/>
        </w:r>
        <w:r w:rsidR="008B0FC2" w:rsidRPr="008B0FC2" w:rsidDel="00753D8D">
          <w:rPr>
            <w:rFonts w:ascii="Times New Roman" w:hAnsi="Times New Roman" w:cs="Times New Roman"/>
            <w:noProof/>
            <w:sz w:val="24"/>
          </w:rPr>
          <w:delText xml:space="preserve">Wang </w:delText>
        </w:r>
        <w:r w:rsidR="008B0FC2" w:rsidDel="00753D8D">
          <w:rPr>
            <w:rFonts w:ascii="Times New Roman" w:hAnsi="Times New Roman" w:cs="Times New Roman"/>
            <w:noProof/>
            <w:sz w:val="24"/>
          </w:rPr>
          <w:delText>(</w:delText>
        </w:r>
        <w:r w:rsidR="008B0FC2" w:rsidRPr="008B0FC2" w:rsidDel="00753D8D">
          <w:rPr>
            <w:rFonts w:ascii="Times New Roman" w:hAnsi="Times New Roman" w:cs="Times New Roman"/>
            <w:noProof/>
            <w:sz w:val="24"/>
          </w:rPr>
          <w:delText>2014)</w:delText>
        </w:r>
        <w:r w:rsidR="008B0FC2" w:rsidDel="00753D8D">
          <w:rPr>
            <w:rFonts w:ascii="Times New Roman" w:hAnsi="Times New Roman" w:cs="Times New Roman"/>
            <w:sz w:val="24"/>
          </w:rPr>
          <w:fldChar w:fldCharType="end"/>
        </w:r>
        <w:r w:rsidR="00F13D71" w:rsidDel="00753D8D">
          <w:rPr>
            <w:rFonts w:ascii="Times New Roman" w:hAnsi="Times New Roman" w:cs="Times New Roman"/>
            <w:sz w:val="24"/>
          </w:rPr>
          <w:delText xml:space="preserve"> </w:delText>
        </w:r>
      </w:del>
      <w:del w:id="192" w:author="Miller, Harvey J." w:date="2020-05-19T15:14:00Z">
        <w:r w:rsidR="009D6AD7" w:rsidDel="00753D8D">
          <w:rPr>
            <w:rFonts w:ascii="Times New Roman" w:hAnsi="Times New Roman" w:cs="Times New Roman" w:hint="eastAsia"/>
            <w:sz w:val="24"/>
          </w:rPr>
          <w:delText>used</w:delText>
        </w:r>
        <w:r w:rsidR="009D6AD7" w:rsidDel="00753D8D">
          <w:rPr>
            <w:rFonts w:ascii="Times New Roman" w:hAnsi="Times New Roman" w:cs="Times New Roman"/>
            <w:sz w:val="24"/>
          </w:rPr>
          <w:delText xml:space="preserve"> a statistic model to measure the fear of the </w:delText>
        </w:r>
      </w:del>
      <w:r w:rsidR="008B0FC2">
        <w:rPr>
          <w:rFonts w:ascii="Times New Roman" w:hAnsi="Times New Roman" w:cs="Times New Roman"/>
          <w:sz w:val="24"/>
        </w:rPr>
        <w:t>2003 SARS pandemic</w:t>
      </w:r>
      <w:ins w:id="193" w:author="Miller, Harvey J." w:date="2020-05-19T15:37:00Z">
        <w:r w:rsidR="00FC5387">
          <w:rPr>
            <w:rFonts w:ascii="Times New Roman" w:hAnsi="Times New Roman" w:cs="Times New Roman"/>
            <w:sz w:val="24"/>
          </w:rPr>
          <w:t xml:space="preserve">, </w:t>
        </w:r>
      </w:ins>
      <w:r w:rsidR="008B0FC2">
        <w:rPr>
          <w:rFonts w:ascii="Times New Roman" w:hAnsi="Times New Roman" w:cs="Times New Roman"/>
          <w:sz w:val="24"/>
        </w:rPr>
        <w:t xml:space="preserve"> </w:t>
      </w:r>
      <w:ins w:id="194" w:author="Liu, Luyu" w:date="2020-05-20T21:35:00Z">
        <w:r w:rsidR="008B7B86">
          <w:rPr>
            <w:rFonts w:ascii="Times New Roman" w:hAnsi="Times New Roman" w:cs="Times New Roman" w:hint="eastAsia"/>
            <w:sz w:val="24"/>
          </w:rPr>
          <w:t>W</w:t>
        </w:r>
        <w:r w:rsidR="008B7B86">
          <w:rPr>
            <w:rFonts w:ascii="Times New Roman" w:hAnsi="Times New Roman" w:cs="Times New Roman"/>
            <w:sz w:val="24"/>
          </w:rPr>
          <w:t xml:space="preserve">ang </w:t>
        </w:r>
      </w:ins>
      <w:commentRangeStart w:id="195"/>
      <w:commentRangeStart w:id="196"/>
      <w:ins w:id="197" w:author="Miller, Harvey J." w:date="2020-05-19T15:38:00Z">
        <w:del w:id="198" w:author="Liu, Luyu" w:date="2020-05-20T21:35:00Z">
          <w:r w:rsidR="00FC5387" w:rsidRPr="00FC5387" w:rsidDel="008B7B86">
            <w:rPr>
              <w:rFonts w:ascii="Times New Roman" w:hAnsi="Times New Roman" w:cs="Times New Roman"/>
              <w:sz w:val="24"/>
            </w:rPr>
            <w:fldChar w:fldCharType="begin" w:fldLock="1"/>
          </w:r>
        </w:del>
      </w:ins>
      <w:del w:id="199" w:author="Liu, Luyu" w:date="2020-05-20T21:35:00Z">
        <w:r w:rsidR="005B6535" w:rsidRPr="008B7B86" w:rsidDel="008B7B86">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city","type":"article-journal","volume":"9"},"uris":["http://www.mendeley.com/documents/?uuid=9a4ed46d-7513-4c37-8bbb-ac17db746998"]}],"mendeley":{"formattedCitation":"(9)","manualFormatting":"Wang (2014)","plainTextFormattedCitation":"(9)","previouslyFormattedCitation":"(8)"},"properties":{"noteIndex":0},"schema":"https://github.com/citation-style-language/schema/raw/master/csl-citation.json"}</w:delInstrText>
        </w:r>
      </w:del>
      <w:ins w:id="200" w:author="Miller, Harvey J." w:date="2020-05-19T15:38:00Z">
        <w:del w:id="201" w:author="Liu, Luyu" w:date="2020-05-20T21:35:00Z">
          <w:r w:rsidR="00FC5387" w:rsidRPr="00FC5387" w:rsidDel="008B7B86">
            <w:rPr>
              <w:rFonts w:ascii="Times New Roman" w:hAnsi="Times New Roman" w:cs="Times New Roman"/>
              <w:sz w:val="24"/>
            </w:rPr>
            <w:fldChar w:fldCharType="separate"/>
          </w:r>
          <w:r w:rsidR="00FC5387" w:rsidRPr="008B7B86" w:rsidDel="008B7B86">
            <w:rPr>
              <w:rFonts w:ascii="Times New Roman" w:hAnsi="Times New Roman" w:cs="Times New Roman"/>
              <w:noProof/>
              <w:sz w:val="24"/>
            </w:rPr>
            <w:delText>Wang (2014)</w:delText>
          </w:r>
          <w:r w:rsidR="00FC5387" w:rsidRPr="00FC5387" w:rsidDel="008B7B86">
            <w:rPr>
              <w:rFonts w:ascii="Times New Roman" w:hAnsi="Times New Roman" w:cs="Times New Roman"/>
              <w:sz w:val="24"/>
            </w:rPr>
            <w:fldChar w:fldCharType="end"/>
          </w:r>
          <w:r w:rsidR="00FC5387" w:rsidRPr="00FC5387" w:rsidDel="008B7B86">
            <w:rPr>
              <w:rFonts w:ascii="Times New Roman" w:hAnsi="Times New Roman" w:cs="Times New Roman"/>
              <w:sz w:val="24"/>
            </w:rPr>
            <w:delText xml:space="preserve"> </w:delText>
          </w:r>
        </w:del>
      </w:ins>
      <w:commentRangeEnd w:id="195"/>
      <w:ins w:id="202" w:author="Miller, Harvey J." w:date="2020-05-19T16:15:00Z">
        <w:r w:rsidR="006E3987">
          <w:rPr>
            <w:rStyle w:val="CommentReference"/>
          </w:rPr>
          <w:commentReference w:id="195"/>
        </w:r>
      </w:ins>
      <w:commentRangeEnd w:id="196"/>
      <w:r w:rsidR="0083586A">
        <w:rPr>
          <w:rStyle w:val="CommentReference"/>
        </w:rPr>
        <w:commentReference w:id="196"/>
      </w:r>
      <w:ins w:id="203" w:author="Miller, Harvey J." w:date="2020-05-19T15:38:00Z">
        <w:r w:rsidR="00FC5387">
          <w:rPr>
            <w:rFonts w:ascii="Times New Roman" w:hAnsi="Times New Roman" w:cs="Times New Roman"/>
            <w:sz w:val="24"/>
          </w:rPr>
          <w:t xml:space="preserve">found an </w:t>
        </w:r>
      </w:ins>
      <w:del w:id="204" w:author="Miller, Harvey J." w:date="2020-05-19T15:16:00Z">
        <w:r w:rsidR="00F27986" w:rsidDel="00753D8D">
          <w:rPr>
            <w:rFonts w:ascii="Times New Roman" w:hAnsi="Times New Roman" w:cs="Times New Roman"/>
            <w:sz w:val="24"/>
          </w:rPr>
          <w:delText xml:space="preserve">by </w:delText>
        </w:r>
        <w:r w:rsidR="008B0FC2" w:rsidDel="00753D8D">
          <w:rPr>
            <w:rFonts w:ascii="Times New Roman" w:hAnsi="Times New Roman" w:cs="Times New Roman"/>
            <w:sz w:val="24"/>
          </w:rPr>
          <w:delText xml:space="preserve">the </w:delText>
        </w:r>
      </w:del>
      <w:del w:id="205" w:author="Miller, Harvey J." w:date="2020-05-19T15:17:00Z">
        <w:r w:rsidR="00F27986" w:rsidDel="00753D8D">
          <w:rPr>
            <w:rFonts w:ascii="Times New Roman" w:hAnsi="Times New Roman" w:cs="Times New Roman"/>
            <w:sz w:val="24"/>
          </w:rPr>
          <w:delText xml:space="preserve">ridership decrease </w:delText>
        </w:r>
      </w:del>
      <w:del w:id="206" w:author="Miller, Harvey J." w:date="2020-05-19T15:16:00Z">
        <w:r w:rsidR="00F27986" w:rsidDel="00753D8D">
          <w:rPr>
            <w:rFonts w:ascii="Times New Roman" w:hAnsi="Times New Roman" w:cs="Times New Roman"/>
            <w:sz w:val="24"/>
          </w:rPr>
          <w:delText xml:space="preserve">of </w:delText>
        </w:r>
      </w:del>
      <w:del w:id="207" w:author="Miller, Harvey J." w:date="2020-05-19T15:38:00Z">
        <w:r w:rsidR="008B0FC2" w:rsidDel="00FC5387">
          <w:rPr>
            <w:rFonts w:ascii="Times New Roman" w:hAnsi="Times New Roman" w:cs="Times New Roman"/>
            <w:sz w:val="24"/>
          </w:rPr>
          <w:delText>Taipei underground system</w:delText>
        </w:r>
        <w:r w:rsidR="001F2D93" w:rsidDel="00FC5387">
          <w:rPr>
            <w:rFonts w:ascii="Times New Roman" w:hAnsi="Times New Roman" w:cs="Times New Roman"/>
            <w:sz w:val="24"/>
          </w:rPr>
          <w:delText xml:space="preserve"> </w:delText>
        </w:r>
      </w:del>
      <w:del w:id="208" w:author="Miller, Harvey J." w:date="2020-05-19T15:17:00Z">
        <w:r w:rsidR="001F2D93" w:rsidDel="00753D8D">
          <w:rPr>
            <w:rFonts w:ascii="Times New Roman" w:hAnsi="Times New Roman" w:cs="Times New Roman"/>
            <w:sz w:val="24"/>
          </w:rPr>
          <w:delText xml:space="preserve">in the city of </w:delText>
        </w:r>
      </w:del>
      <w:del w:id="209" w:author="Miller, Harvey J." w:date="2020-05-19T15:38:00Z">
        <w:r w:rsidR="001F2D93" w:rsidDel="00FC5387">
          <w:rPr>
            <w:rFonts w:ascii="Times New Roman" w:hAnsi="Times New Roman" w:cs="Times New Roman"/>
            <w:sz w:val="24"/>
          </w:rPr>
          <w:delText>Taipei, Taiwan</w:delText>
        </w:r>
      </w:del>
      <w:del w:id="210" w:author="Miller, Harvey J." w:date="2020-05-19T15:17:00Z">
        <w:r w:rsidR="001F2D93" w:rsidDel="00753D8D">
          <w:rPr>
            <w:rFonts w:ascii="Times New Roman" w:hAnsi="Times New Roman" w:cs="Times New Roman"/>
            <w:sz w:val="24"/>
          </w:rPr>
          <w:delText>. Based on ridership data from 2001 – 2005, the paper reported that the pandemic r</w:delText>
        </w:r>
      </w:del>
      <w:del w:id="211" w:author="Miller, Harvey J." w:date="2020-05-19T15:38:00Z">
        <w:r w:rsidR="001F2D93" w:rsidDel="00FC5387">
          <w:rPr>
            <w:rFonts w:ascii="Times New Roman" w:hAnsi="Times New Roman" w:cs="Times New Roman"/>
            <w:sz w:val="24"/>
          </w:rPr>
          <w:delText xml:space="preserve">esulted in an </w:delText>
        </w:r>
      </w:del>
      <w:r w:rsidR="001F2D93">
        <w:rPr>
          <w:rFonts w:ascii="Times New Roman" w:hAnsi="Times New Roman" w:cs="Times New Roman"/>
          <w:sz w:val="24"/>
        </w:rPr>
        <w:t xml:space="preserve">immediate loss of </w:t>
      </w:r>
      <w:commentRangeStart w:id="212"/>
      <w:commentRangeStart w:id="213"/>
      <w:r w:rsidR="001F2D93">
        <w:rPr>
          <w:rFonts w:ascii="Times New Roman" w:hAnsi="Times New Roman" w:cs="Times New Roman"/>
          <w:sz w:val="24"/>
        </w:rPr>
        <w:t xml:space="preserve">1200 ridership </w:t>
      </w:r>
      <w:del w:id="214" w:author="Liu, Luyu" w:date="2020-05-20T21:51:00Z">
        <w:r w:rsidR="001F2D93" w:rsidDel="003E02DA">
          <w:rPr>
            <w:rFonts w:ascii="Times New Roman" w:hAnsi="Times New Roman" w:cs="Times New Roman"/>
            <w:sz w:val="24"/>
          </w:rPr>
          <w:delText xml:space="preserve">per day </w:delText>
        </w:r>
      </w:del>
      <w:ins w:id="215" w:author="Liu, Luyu" w:date="2020-05-20T21:49:00Z">
        <w:r w:rsidR="003E02DA">
          <w:rPr>
            <w:rFonts w:ascii="Times New Roman" w:hAnsi="Times New Roman" w:cs="Times New Roman"/>
            <w:sz w:val="24"/>
          </w:rPr>
          <w:t>and demonstrated that almost 50% of daily ridership was l</w:t>
        </w:r>
      </w:ins>
      <w:ins w:id="216" w:author="Liu, Luyu" w:date="2020-05-20T21:50:00Z">
        <w:r w:rsidR="003E02DA">
          <w:rPr>
            <w:rFonts w:ascii="Times New Roman" w:hAnsi="Times New Roman" w:cs="Times New Roman"/>
            <w:sz w:val="24"/>
          </w:rPr>
          <w:t xml:space="preserve">ost </w:t>
        </w:r>
      </w:ins>
      <w:ins w:id="217" w:author="Liu, Luyu" w:date="2020-05-20T21:43:00Z">
        <w:r w:rsidR="003E02DA">
          <w:rPr>
            <w:rFonts w:ascii="Times New Roman" w:hAnsi="Times New Roman" w:cs="Times New Roman"/>
            <w:sz w:val="24"/>
          </w:rPr>
          <w:t xml:space="preserve">during the peak of the SARS pandemic </w:t>
        </w:r>
      </w:ins>
      <w:del w:id="218" w:author="Liu, Luyu" w:date="2020-05-20T21:43:00Z">
        <w:r w:rsidR="001F2D93" w:rsidDel="003E02DA">
          <w:rPr>
            <w:rFonts w:ascii="Times New Roman" w:hAnsi="Times New Roman" w:cs="Times New Roman"/>
            <w:sz w:val="24"/>
          </w:rPr>
          <w:delText xml:space="preserve">and 50% of daily ridership </w:delText>
        </w:r>
      </w:del>
      <w:del w:id="219" w:author="Miller, Harvey J." w:date="2020-05-19T15:38:00Z">
        <w:r w:rsidR="001F2D93" w:rsidDel="00FC5387">
          <w:rPr>
            <w:rFonts w:ascii="Times New Roman" w:hAnsi="Times New Roman" w:cs="Times New Roman"/>
            <w:sz w:val="24"/>
          </w:rPr>
          <w:delText xml:space="preserve">compared with ordinary </w:delText>
        </w:r>
      </w:del>
      <w:del w:id="220" w:author="Liu, Luyu" w:date="2020-05-20T21:43:00Z">
        <w:r w:rsidR="001F2D93" w:rsidDel="003E02DA">
          <w:rPr>
            <w:rFonts w:ascii="Times New Roman" w:hAnsi="Times New Roman" w:cs="Times New Roman"/>
            <w:sz w:val="24"/>
          </w:rPr>
          <w:delText xml:space="preserve">days </w:delText>
        </w:r>
      </w:del>
      <w:commentRangeEnd w:id="212"/>
      <w:r w:rsidR="00FC5387">
        <w:rPr>
          <w:rStyle w:val="CommentReference"/>
        </w:rPr>
        <w:commentReference w:id="212"/>
      </w:r>
      <w:commentRangeEnd w:id="213"/>
      <w:r w:rsidR="00327440">
        <w:rPr>
          <w:rStyle w:val="CommentReference"/>
        </w:rPr>
        <w:commentReference w:id="213"/>
      </w:r>
      <w:del w:id="221" w:author="Liu, Luyu" w:date="2020-05-20T21:43:00Z">
        <w:r w:rsidR="001F2D93" w:rsidDel="003E02DA">
          <w:rPr>
            <w:rFonts w:ascii="Times New Roman" w:hAnsi="Times New Roman" w:cs="Times New Roman"/>
            <w:sz w:val="24"/>
          </w:rPr>
          <w:delText>during the peak of the SARS pandemic</w:delText>
        </w:r>
      </w:del>
      <w:ins w:id="222" w:author="Liu, Luyu" w:date="2020-05-20T21:36:00Z">
        <w:r w:rsidR="008B7B86">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(9)</w:t>
      </w:r>
      <w:ins w:id="223" w:author="Liu, Luyu" w:date="2020-05-20T21:36:00Z">
        <w:r w:rsidR="008B7B86">
          <w:rPr>
            <w:rFonts w:ascii="Times New Roman" w:hAnsi="Times New Roman" w:cs="Times New Roman"/>
            <w:sz w:val="24"/>
          </w:rPr>
          <w:fldChar w:fldCharType="end"/>
        </w:r>
      </w:ins>
      <w:r w:rsidR="001F2D93">
        <w:rPr>
          <w:rFonts w:ascii="Times New Roman" w:hAnsi="Times New Roman" w:cs="Times New Roman"/>
          <w:sz w:val="24"/>
        </w:rPr>
        <w:t xml:space="preserve">. </w:t>
      </w:r>
      <w:ins w:id="224" w:author="Miller, Harvey J." w:date="2020-05-19T15:43:00Z">
        <w:r w:rsidR="00FC5387">
          <w:rPr>
            <w:rFonts w:ascii="Times New Roman" w:hAnsi="Times New Roman" w:cs="Times New Roman"/>
            <w:sz w:val="24"/>
          </w:rPr>
          <w:t xml:space="preserve"> </w:t>
        </w:r>
        <w:del w:id="225" w:author="Liu, Luyu" w:date="2020-05-23T11:45:00Z">
          <w:r w:rsidR="00FC5387" w:rsidDel="004D4A0E">
            <w:rPr>
              <w:rFonts w:ascii="Times New Roman" w:hAnsi="Times New Roman" w:cs="Times New Roman"/>
              <w:sz w:val="24"/>
            </w:rPr>
            <w:delText xml:space="preserve">The analysis </w:delText>
          </w:r>
        </w:del>
      </w:ins>
      <w:del w:id="226" w:author="Liu, Luyu" w:date="2020-05-23T11:45:00Z">
        <w:r w:rsidR="00A76C81" w:rsidDel="004D4A0E">
          <w:rPr>
            <w:rFonts w:ascii="Times New Roman" w:hAnsi="Times New Roman" w:cs="Times New Roman"/>
            <w:sz w:val="24"/>
          </w:rPr>
          <w:delText xml:space="preserve">The paper </w:delText>
        </w:r>
      </w:del>
      <w:ins w:id="227" w:author="Miller, Harvey J." w:date="2020-05-19T15:43:00Z">
        <w:del w:id="228" w:author="Liu, Luyu" w:date="2020-05-20T22:00:00Z">
          <w:r w:rsidR="0074477D" w:rsidDel="00327440">
            <w:rPr>
              <w:rFonts w:ascii="Times New Roman" w:hAnsi="Times New Roman" w:cs="Times New Roman"/>
              <w:sz w:val="24"/>
            </w:rPr>
            <w:delText>decomposes</w:delText>
          </w:r>
        </w:del>
        <w:del w:id="229" w:author="Liu, Luyu" w:date="2020-05-23T11:45:00Z">
          <w:r w:rsidR="0074477D" w:rsidDel="004D4A0E">
            <w:rPr>
              <w:rFonts w:ascii="Times New Roman" w:hAnsi="Times New Roman" w:cs="Times New Roman"/>
              <w:sz w:val="24"/>
            </w:rPr>
            <w:delText xml:space="preserve"> </w:delText>
          </w:r>
        </w:del>
      </w:ins>
      <w:del w:id="230" w:author="Liu, Luyu" w:date="2020-05-23T11:45:00Z">
        <w:r w:rsidR="00A76C81" w:rsidDel="004D4A0E">
          <w:rPr>
            <w:rFonts w:ascii="Times New Roman" w:hAnsi="Times New Roman" w:cs="Times New Roman"/>
            <w:sz w:val="24"/>
          </w:rPr>
          <w:delText xml:space="preserve">concentrated on the modelling of fear: </w:delText>
        </w:r>
        <w:r w:rsidR="00604503" w:rsidDel="004D4A0E">
          <w:rPr>
            <w:rFonts w:ascii="Times New Roman" w:hAnsi="Times New Roman" w:cs="Times New Roman"/>
            <w:sz w:val="24"/>
          </w:rPr>
          <w:delText>the total fear</w:delText>
        </w:r>
        <w:r w:rsidR="00A76C81" w:rsidDel="004D4A0E">
          <w:rPr>
            <w:rFonts w:ascii="Times New Roman" w:hAnsi="Times New Roman" w:cs="Times New Roman"/>
            <w:sz w:val="24"/>
          </w:rPr>
          <w:delText xml:space="preserve"> </w:delText>
        </w:r>
      </w:del>
      <w:ins w:id="231" w:author="Miller, Harvey J." w:date="2020-05-19T15:44:00Z">
        <w:del w:id="232" w:author="Liu, Luyu" w:date="2020-05-23T11:45:00Z">
          <w:r w:rsidR="0074477D" w:rsidDel="004D4A0E">
            <w:rPr>
              <w:rFonts w:ascii="Times New Roman" w:hAnsi="Times New Roman" w:cs="Times New Roman"/>
              <w:sz w:val="24"/>
            </w:rPr>
            <w:delText xml:space="preserve">of using transit </w:delText>
          </w:r>
        </w:del>
      </w:ins>
      <w:del w:id="233" w:author="Liu, Luyu" w:date="2020-05-23T11:45:00Z">
        <w:r w:rsidR="00A76C81" w:rsidDel="004D4A0E">
          <w:rPr>
            <w:rFonts w:ascii="Times New Roman" w:hAnsi="Times New Roman" w:cs="Times New Roman"/>
            <w:sz w:val="24"/>
          </w:rPr>
          <w:delText xml:space="preserve">is decomposed into </w:delText>
        </w:r>
        <w:r w:rsidR="00A76C81" w:rsidRPr="00327440" w:rsidDel="004D4A0E">
          <w:rPr>
            <w:rFonts w:ascii="Times New Roman" w:hAnsi="Times New Roman" w:cs="Times New Roman"/>
            <w:i/>
            <w:sz w:val="24"/>
            <w:rPrChange w:id="234" w:author="Liu, Luyu" w:date="2020-05-20T21:52:00Z">
              <w:rPr>
                <w:rFonts w:ascii="Times New Roman" w:hAnsi="Times New Roman" w:cs="Times New Roman"/>
                <w:sz w:val="24"/>
              </w:rPr>
            </w:rPrChange>
          </w:rPr>
          <w:delText>the fresh fear</w:delText>
        </w:r>
      </w:del>
      <w:ins w:id="235" w:author="Miller, Harvey J." w:date="2020-05-19T15:44:00Z">
        <w:del w:id="236" w:author="Liu, Luyu" w:date="2020-05-23T11:45:00Z">
          <w:r w:rsidR="0074477D" w:rsidDel="004D4A0E">
            <w:rPr>
              <w:rFonts w:ascii="Times New Roman" w:hAnsi="Times New Roman" w:cs="Times New Roman"/>
              <w:sz w:val="24"/>
            </w:rPr>
            <w:delText xml:space="preserve"> </w:delText>
          </w:r>
        </w:del>
      </w:ins>
      <w:del w:id="237" w:author="Liu, Luyu" w:date="2020-05-23T11:45:00Z">
        <w:r w:rsidR="00A76C81" w:rsidDel="004D4A0E">
          <w:rPr>
            <w:rFonts w:ascii="Times New Roman" w:hAnsi="Times New Roman" w:cs="Times New Roman"/>
            <w:sz w:val="24"/>
          </w:rPr>
          <w:delText>, which is generated by the increasing daily confirmed patient’s number</w:delText>
        </w:r>
      </w:del>
      <w:ins w:id="238" w:author="Miller, Harvey J." w:date="2020-05-19T15:44:00Z">
        <w:del w:id="239" w:author="Liu, Luyu" w:date="2020-05-23T11:45:00Z">
          <w:r w:rsidR="0074477D" w:rsidDel="004D4A0E">
            <w:rPr>
              <w:rFonts w:ascii="Times New Roman" w:hAnsi="Times New Roman" w:cs="Times New Roman"/>
              <w:sz w:val="24"/>
            </w:rPr>
            <w:delText xml:space="preserve"> </w:delText>
          </w:r>
        </w:del>
      </w:ins>
      <w:del w:id="240" w:author="Liu, Luyu" w:date="2020-05-23T11:45:00Z">
        <w:r w:rsidR="00A76C81" w:rsidDel="004D4A0E">
          <w:rPr>
            <w:rFonts w:ascii="Times New Roman" w:hAnsi="Times New Roman" w:cs="Times New Roman"/>
            <w:sz w:val="24"/>
          </w:rPr>
          <w:delText xml:space="preserve">, and </w:delText>
        </w:r>
        <w:r w:rsidR="00A76C81" w:rsidRPr="00327440" w:rsidDel="004D4A0E">
          <w:rPr>
            <w:rFonts w:ascii="Times New Roman" w:hAnsi="Times New Roman" w:cs="Times New Roman"/>
            <w:i/>
            <w:sz w:val="24"/>
            <w:rPrChange w:id="241" w:author="Liu, Luyu" w:date="2020-05-20T21:52:00Z">
              <w:rPr>
                <w:rFonts w:ascii="Times New Roman" w:hAnsi="Times New Roman" w:cs="Times New Roman"/>
                <w:sz w:val="24"/>
              </w:rPr>
            </w:rPrChange>
          </w:rPr>
          <w:delText>the residual fear</w:delText>
        </w:r>
      </w:del>
      <w:ins w:id="242" w:author="Miller, Harvey J." w:date="2020-05-19T15:44:00Z">
        <w:del w:id="243" w:author="Liu, Luyu" w:date="2020-05-23T11:45:00Z">
          <w:r w:rsidR="0074477D" w:rsidDel="004D4A0E">
            <w:rPr>
              <w:rFonts w:ascii="Times New Roman" w:hAnsi="Times New Roman" w:cs="Times New Roman"/>
              <w:sz w:val="24"/>
            </w:rPr>
            <w:delText xml:space="preserve"> </w:delText>
          </w:r>
        </w:del>
        <w:commentRangeStart w:id="244"/>
        <w:commentRangeStart w:id="245"/>
        <w:del w:id="246" w:author="Liu, Luyu" w:date="2020-05-20T21:52:00Z">
          <w:r w:rsidR="0074477D" w:rsidDel="00327440">
            <w:rPr>
              <w:rFonts w:ascii="Times New Roman" w:hAnsi="Times New Roman" w:cs="Times New Roman"/>
              <w:sz w:val="24"/>
            </w:rPr>
            <w:delText xml:space="preserve">that </w:delText>
          </w:r>
        </w:del>
      </w:ins>
      <w:del w:id="247" w:author="Liu, Luyu" w:date="2020-05-23T11:45:00Z">
        <w:r w:rsidR="00A76C81" w:rsidDel="004D4A0E">
          <w:rPr>
            <w:rFonts w:ascii="Times New Roman" w:hAnsi="Times New Roman" w:cs="Times New Roman"/>
            <w:sz w:val="24"/>
          </w:rPr>
          <w:delText xml:space="preserve">, which </w:delText>
        </w:r>
      </w:del>
      <w:del w:id="248" w:author="Liu, Luyu" w:date="2020-05-20T22:00:00Z">
        <w:r w:rsidR="00A76C81" w:rsidDel="00327440">
          <w:rPr>
            <w:rFonts w:ascii="Times New Roman" w:hAnsi="Times New Roman" w:cs="Times New Roman"/>
            <w:sz w:val="24"/>
          </w:rPr>
          <w:delText>propagat</w:delText>
        </w:r>
      </w:del>
      <w:ins w:id="249" w:author="Miller, Harvey J." w:date="2020-05-19T15:44:00Z">
        <w:del w:id="250" w:author="Liu, Luyu" w:date="2020-05-20T22:00:00Z">
          <w:r w:rsidR="0074477D" w:rsidDel="00327440">
            <w:rPr>
              <w:rFonts w:ascii="Times New Roman" w:hAnsi="Times New Roman" w:cs="Times New Roman"/>
              <w:sz w:val="24"/>
            </w:rPr>
            <w:delText>es</w:delText>
          </w:r>
        </w:del>
      </w:ins>
      <w:del w:id="251" w:author="Liu, Luyu" w:date="2020-05-20T22:00:00Z">
        <w:r w:rsidR="00A76C81" w:rsidDel="00327440">
          <w:rPr>
            <w:rFonts w:ascii="Times New Roman" w:hAnsi="Times New Roman" w:cs="Times New Roman"/>
            <w:sz w:val="24"/>
          </w:rPr>
          <w:delText xml:space="preserve">ed and exponentially </w:delText>
        </w:r>
      </w:del>
      <w:del w:id="252" w:author="Liu, Luyu" w:date="2020-05-23T11:45:00Z">
        <w:r w:rsidR="00A76C81" w:rsidDel="004D4A0E">
          <w:rPr>
            <w:rFonts w:ascii="Times New Roman" w:hAnsi="Times New Roman" w:cs="Times New Roman"/>
            <w:sz w:val="24"/>
          </w:rPr>
          <w:delText>decays to the following days</w:delText>
        </w:r>
        <w:commentRangeEnd w:id="244"/>
        <w:r w:rsidR="0074477D" w:rsidDel="004D4A0E">
          <w:rPr>
            <w:rStyle w:val="CommentReference"/>
          </w:rPr>
          <w:commentReference w:id="244"/>
        </w:r>
        <w:commentRangeEnd w:id="245"/>
        <w:r w:rsidR="00632EE9" w:rsidDel="004D4A0E">
          <w:rPr>
            <w:rStyle w:val="CommentReference"/>
          </w:rPr>
          <w:commentReference w:id="245"/>
        </w:r>
      </w:del>
      <w:ins w:id="253" w:author="Miller, Harvey J." w:date="2020-05-19T15:44:00Z">
        <w:del w:id="254" w:author="Liu, Luyu" w:date="2020-05-23T11:45:00Z">
          <w:r w:rsidR="0074477D" w:rsidDel="004D4A0E">
            <w:rPr>
              <w:rFonts w:ascii="Times New Roman" w:hAnsi="Times New Roman" w:cs="Times New Roman"/>
              <w:sz w:val="24"/>
            </w:rPr>
            <w:delText xml:space="preserve">.  </w:delText>
          </w:r>
        </w:del>
      </w:ins>
      <w:ins w:id="255" w:author="Miller, Harvey J." w:date="2020-05-19T15:18:00Z">
        <w:del w:id="256" w:author="Liu, Luyu" w:date="2020-05-23T11:45:00Z">
          <w:r w:rsidR="00753D8D" w:rsidDel="004D4A0E">
            <w:rPr>
              <w:rFonts w:ascii="Times New Roman" w:hAnsi="Times New Roman" w:cs="Times New Roman"/>
              <w:sz w:val="24"/>
            </w:rPr>
            <w:delText xml:space="preserve"> </w:delText>
          </w:r>
        </w:del>
      </w:ins>
      <w:del w:id="257" w:author="Miller, Harvey J." w:date="2020-05-19T15:18:00Z">
        <w:r w:rsidR="00A76C81" w:rsidDel="00753D8D">
          <w:rPr>
            <w:rFonts w:ascii="Times New Roman" w:hAnsi="Times New Roman" w:cs="Times New Roman"/>
            <w:sz w:val="24"/>
          </w:rPr>
          <w:delText xml:space="preserve">. </w:delText>
        </w:r>
      </w:del>
      <w:del w:id="258" w:author="Liu, Luyu" w:date="2020-05-20T21:40:00Z">
        <w:r w:rsidR="0021587E" w:rsidDel="008B7B86">
          <w:rPr>
            <w:rFonts w:ascii="Times New Roman" w:hAnsi="Times New Roman" w:cs="Times New Roman"/>
            <w:sz w:val="24"/>
          </w:rPr>
          <w:fldChar w:fldCharType="begin" w:fldLock="1"/>
        </w:r>
        <w:r w:rsidR="008B7B86" w:rsidRPr="00327440" w:rsidDel="008B7B8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0021587E" w:rsidDel="008B7B86">
          <w:rPr>
            <w:rFonts w:ascii="Times New Roman" w:hAnsi="Times New Roman" w:cs="Times New Roman"/>
            <w:sz w:val="24"/>
          </w:rPr>
          <w:fldChar w:fldCharType="separate"/>
        </w:r>
        <w:r w:rsidR="0021587E" w:rsidRPr="008B7B86" w:rsidDel="008B7B86">
          <w:rPr>
            <w:rFonts w:ascii="Times New Roman" w:hAnsi="Times New Roman" w:cs="Times New Roman"/>
            <w:noProof/>
            <w:sz w:val="24"/>
          </w:rPr>
          <w:delText>Kim et al. (2017)</w:delText>
        </w:r>
        <w:r w:rsidR="0021587E" w:rsidDel="008B7B86">
          <w:rPr>
            <w:rFonts w:ascii="Times New Roman" w:hAnsi="Times New Roman" w:cs="Times New Roman"/>
            <w:sz w:val="24"/>
          </w:rPr>
          <w:fldChar w:fldCharType="end"/>
        </w:r>
      </w:del>
      <w:ins w:id="259" w:author="Liu, Luyu" w:date="2020-05-20T21:40:00Z">
        <w:r w:rsidR="008B7B86">
          <w:rPr>
            <w:rFonts w:ascii="Times New Roman" w:hAnsi="Times New Roman" w:cs="Times New Roman"/>
            <w:sz w:val="24"/>
          </w:rPr>
          <w:t>Kim et al.</w:t>
        </w:r>
      </w:ins>
      <w:r w:rsidR="0021587E">
        <w:rPr>
          <w:rFonts w:ascii="Times New Roman" w:hAnsi="Times New Roman" w:cs="Times New Roman"/>
          <w:sz w:val="24"/>
        </w:rPr>
        <w:t xml:space="preserve"> </w:t>
      </w:r>
      <w:ins w:id="260" w:author="Miller, Harvey J." w:date="2020-05-19T15:46:00Z">
        <w:r w:rsidR="0074477D">
          <w:rPr>
            <w:rFonts w:ascii="Times New Roman" w:hAnsi="Times New Roman" w:cs="Times New Roman"/>
            <w:sz w:val="24"/>
          </w:rPr>
          <w:t xml:space="preserve">analyzes </w:t>
        </w:r>
      </w:ins>
      <w:ins w:id="261" w:author="Miller, Harvey J." w:date="2020-05-19T15:47:00Z">
        <w:r w:rsidR="0074477D">
          <w:rPr>
            <w:rFonts w:ascii="Times New Roman" w:hAnsi="Times New Roman" w:cs="Times New Roman"/>
            <w:sz w:val="24"/>
          </w:rPr>
          <w:t xml:space="preserve">Seoul transit system smart card transaction data during the </w:t>
        </w:r>
      </w:ins>
      <w:del w:id="262" w:author="Miller, Harvey J." w:date="2020-05-19T15:46:00Z">
        <w:r w:rsidR="0021587E" w:rsidDel="0074477D">
          <w:rPr>
            <w:rFonts w:ascii="Times New Roman" w:hAnsi="Times New Roman" w:cs="Times New Roman"/>
            <w:sz w:val="24"/>
          </w:rPr>
          <w:delText xml:space="preserve">also addressed the fear exposure during the </w:delText>
        </w:r>
      </w:del>
      <w:r w:rsidR="0021587E">
        <w:rPr>
          <w:rFonts w:ascii="Times New Roman" w:hAnsi="Times New Roman" w:cs="Times New Roman"/>
          <w:sz w:val="24"/>
        </w:rPr>
        <w:t>2015 MERS</w:t>
      </w:r>
      <w:r w:rsidR="00273B21">
        <w:rPr>
          <w:rFonts w:ascii="Times New Roman" w:hAnsi="Times New Roman" w:cs="Times New Roman"/>
          <w:sz w:val="24"/>
        </w:rPr>
        <w:t xml:space="preserve"> outbreak</w:t>
      </w:r>
      <w:ins w:id="263" w:author="Liu, Luyu" w:date="2020-05-20T21:39:00Z">
        <w:r w:rsidR="008B7B86">
          <w:rPr>
            <w:rFonts w:ascii="Times New Roman" w:hAnsi="Times New Roman" w:cs="Times New Roman"/>
            <w:sz w:val="24"/>
          </w:rPr>
          <w:t xml:space="preserve"> </w:t>
        </w:r>
        <w:r w:rsidR="008B7B86">
          <w:rPr>
            <w:rFonts w:ascii="Times New Roman" w:hAnsi="Times New Roman" w:cs="Times New Roman"/>
            <w:sz w:val="24"/>
          </w:rPr>
          <w:fldChar w:fldCharType="begin" w:fldLock="1"/>
        </w:r>
      </w:ins>
      <w:r w:rsidR="00847326">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(10)</w:t>
      </w:r>
      <w:ins w:id="264" w:author="Liu, Luyu" w:date="2020-05-20T21:39:00Z">
        <w:r w:rsidR="008B7B86">
          <w:rPr>
            <w:rFonts w:ascii="Times New Roman" w:hAnsi="Times New Roman" w:cs="Times New Roman"/>
            <w:sz w:val="24"/>
          </w:rPr>
          <w:fldChar w:fldCharType="end"/>
        </w:r>
      </w:ins>
      <w:ins w:id="265" w:author="Miller, Harvey J." w:date="2020-05-19T15:47:00Z">
        <w:r w:rsidR="0074477D">
          <w:rPr>
            <w:rFonts w:ascii="Times New Roman" w:hAnsi="Times New Roman" w:cs="Times New Roman"/>
            <w:sz w:val="24"/>
          </w:rPr>
          <w:t xml:space="preserve">. They note </w:t>
        </w:r>
      </w:ins>
      <w:del w:id="266" w:author="Miller, Harvey J." w:date="2020-05-19T15:47:00Z">
        <w:r w:rsidR="00273B21" w:rsidDel="0074477D">
          <w:rPr>
            <w:rFonts w:ascii="Times New Roman" w:hAnsi="Times New Roman" w:cs="Times New Roman"/>
            <w:sz w:val="24"/>
          </w:rPr>
          <w:delText xml:space="preserve"> in Seoul, South Korea with the transit system smart card transaction </w:delText>
        </w:r>
        <w:r w:rsidR="0004653A" w:rsidDel="0074477D">
          <w:rPr>
            <w:rFonts w:ascii="Times New Roman" w:hAnsi="Times New Roman" w:cs="Times New Roman"/>
            <w:sz w:val="24"/>
          </w:rPr>
          <w:delText xml:space="preserve">data. The paper discussed the </w:delText>
        </w:r>
      </w:del>
      <w:ins w:id="267" w:author="Miller, Harvey J." w:date="2020-05-19T15:48:00Z">
        <w:r w:rsidR="0074477D">
          <w:rPr>
            <w:rFonts w:ascii="Times New Roman" w:hAnsi="Times New Roman" w:cs="Times New Roman"/>
            <w:sz w:val="24"/>
          </w:rPr>
          <w:t xml:space="preserve">variations in the decline in </w:t>
        </w:r>
      </w:ins>
      <w:del w:id="268" w:author="Miller, Harvey J." w:date="2020-05-19T15:48:00Z">
        <w:r w:rsidR="0004653A" w:rsidDel="0074477D">
          <w:rPr>
            <w:rFonts w:ascii="Times New Roman" w:hAnsi="Times New Roman" w:cs="Times New Roman"/>
            <w:sz w:val="24"/>
          </w:rPr>
          <w:delText>va</w:delText>
        </w:r>
      </w:del>
      <w:del w:id="269" w:author="Miller, Harvey J." w:date="2020-05-19T15:47:00Z">
        <w:r w:rsidR="0004653A" w:rsidDel="0074477D">
          <w:rPr>
            <w:rFonts w:ascii="Times New Roman" w:hAnsi="Times New Roman" w:cs="Times New Roman"/>
            <w:sz w:val="24"/>
          </w:rPr>
          <w:delText xml:space="preserve">riation of </w:delText>
        </w:r>
      </w:del>
      <w:r w:rsidR="0004653A">
        <w:rPr>
          <w:rFonts w:ascii="Times New Roman" w:hAnsi="Times New Roman" w:cs="Times New Roman"/>
          <w:sz w:val="24"/>
        </w:rPr>
        <w:t>trip frequenc</w:t>
      </w:r>
      <w:ins w:id="270" w:author="Miller, Harvey J." w:date="2020-05-19T15:48:00Z">
        <w:r w:rsidR="0074477D">
          <w:rPr>
            <w:rFonts w:ascii="Times New Roman" w:hAnsi="Times New Roman" w:cs="Times New Roman"/>
            <w:sz w:val="24"/>
          </w:rPr>
          <w:t>ies</w:t>
        </w:r>
      </w:ins>
      <w:del w:id="271" w:author="Miller, Harvey J." w:date="2020-05-19T15:48:00Z">
        <w:r w:rsidR="0004653A" w:rsidDel="0074477D">
          <w:rPr>
            <w:rFonts w:ascii="Times New Roman" w:hAnsi="Times New Roman" w:cs="Times New Roman"/>
            <w:sz w:val="24"/>
          </w:rPr>
          <w:delText>y</w:delText>
        </w:r>
      </w:del>
      <w:r w:rsidR="0004653A">
        <w:rPr>
          <w:rFonts w:ascii="Times New Roman" w:hAnsi="Times New Roman" w:cs="Times New Roman"/>
          <w:sz w:val="24"/>
        </w:rPr>
        <w:t xml:space="preserve"> for different public transit mode, different populations, and </w:t>
      </w:r>
      <w:r w:rsidR="00447362">
        <w:rPr>
          <w:rFonts w:ascii="Times New Roman" w:hAnsi="Times New Roman" w:cs="Times New Roman"/>
          <w:sz w:val="24"/>
        </w:rPr>
        <w:t xml:space="preserve">different traffic analysis zone </w:t>
      </w:r>
      <w:r w:rsidR="00737A3A">
        <w:rPr>
          <w:rFonts w:ascii="Times New Roman" w:hAnsi="Times New Roman" w:cs="Times New Roman" w:hint="eastAsia"/>
          <w:sz w:val="24"/>
        </w:rPr>
        <w:t>in</w:t>
      </w:r>
      <w:r w:rsidR="00447362">
        <w:rPr>
          <w:rFonts w:ascii="Times New Roman" w:hAnsi="Times New Roman" w:cs="Times New Roman"/>
          <w:sz w:val="24"/>
        </w:rPr>
        <w:t xml:space="preserve"> Seoul</w:t>
      </w:r>
      <w:r w:rsidR="0004653A">
        <w:rPr>
          <w:rFonts w:ascii="Times New Roman" w:hAnsi="Times New Roman" w:cs="Times New Roman"/>
          <w:sz w:val="24"/>
        </w:rPr>
        <w:t xml:space="preserve">. </w:t>
      </w:r>
      <w:ins w:id="272" w:author="Miller, Harvey J." w:date="2020-05-19T15:48:00Z">
        <w:r w:rsidR="0074477D">
          <w:rPr>
            <w:rFonts w:ascii="Times New Roman" w:hAnsi="Times New Roman" w:cs="Times New Roman"/>
            <w:sz w:val="24"/>
          </w:rPr>
          <w:t xml:space="preserve"> They find that while </w:t>
        </w:r>
      </w:ins>
      <w:del w:id="273" w:author="Miller, Harvey J." w:date="2020-05-19T15:48:00Z">
        <w:r w:rsidR="00447362" w:rsidDel="0074477D">
          <w:rPr>
            <w:rFonts w:ascii="Times New Roman" w:hAnsi="Times New Roman" w:cs="Times New Roman"/>
            <w:sz w:val="24"/>
          </w:rPr>
          <w:delText xml:space="preserve">The paper also pointed out that </w:delText>
        </w:r>
      </w:del>
      <w:r w:rsidR="00447362">
        <w:rPr>
          <w:rFonts w:ascii="Times New Roman" w:hAnsi="Times New Roman" w:cs="Times New Roman"/>
          <w:sz w:val="24"/>
        </w:rPr>
        <w:t>fear</w:t>
      </w:r>
      <w:ins w:id="274" w:author="Miller, Harvey J." w:date="2020-05-19T15:49:00Z">
        <w:r w:rsidR="0074477D">
          <w:rPr>
            <w:rFonts w:ascii="Times New Roman" w:hAnsi="Times New Roman" w:cs="Times New Roman"/>
            <w:sz w:val="24"/>
          </w:rPr>
          <w:t xml:space="preserve"> of </w:t>
        </w:r>
      </w:ins>
      <w:del w:id="275" w:author="Miller, Harvey J." w:date="2020-05-19T15:49:00Z">
        <w:r w:rsidR="00447362" w:rsidDel="0074477D">
          <w:rPr>
            <w:rFonts w:ascii="Times New Roman" w:hAnsi="Times New Roman" w:cs="Times New Roman"/>
            <w:sz w:val="24"/>
          </w:rPr>
          <w:delText xml:space="preserve"> towards </w:delText>
        </w:r>
      </w:del>
      <w:r w:rsidR="00447362">
        <w:rPr>
          <w:rFonts w:ascii="Times New Roman" w:hAnsi="Times New Roman" w:cs="Times New Roman"/>
          <w:sz w:val="24"/>
        </w:rPr>
        <w:t xml:space="preserve">the pandemic </w:t>
      </w:r>
      <w:del w:id="276" w:author="Miller, Harvey J." w:date="2020-05-19T15:49:00Z">
        <w:r w:rsidR="00447362" w:rsidDel="0074477D">
          <w:rPr>
            <w:rFonts w:ascii="Times New Roman" w:hAnsi="Times New Roman" w:cs="Times New Roman"/>
            <w:sz w:val="24"/>
          </w:rPr>
          <w:delText>had a</w:delText>
        </w:r>
      </w:del>
      <w:del w:id="277" w:author="Miller, Harvey J." w:date="2020-05-19T15:50: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significant</w:t>
      </w:r>
      <w:ins w:id="278" w:author="Miller, Harvey J." w:date="2020-05-19T15:50:00Z">
        <w:r w:rsidR="0074477D">
          <w:rPr>
            <w:rFonts w:ascii="Times New Roman" w:hAnsi="Times New Roman" w:cs="Times New Roman"/>
            <w:sz w:val="24"/>
          </w:rPr>
          <w:t>ly</w:t>
        </w:r>
      </w:ins>
      <w:r w:rsidR="00447362">
        <w:rPr>
          <w:rFonts w:ascii="Times New Roman" w:hAnsi="Times New Roman" w:cs="Times New Roman"/>
          <w:sz w:val="24"/>
        </w:rPr>
        <w:t xml:space="preserve"> influence</w:t>
      </w:r>
      <w:ins w:id="279" w:author="Miller, Harvey J." w:date="2020-05-19T15:50:00Z">
        <w:r w:rsidR="0074477D">
          <w:rPr>
            <w:rFonts w:ascii="Times New Roman" w:hAnsi="Times New Roman" w:cs="Times New Roman"/>
            <w:sz w:val="24"/>
          </w:rPr>
          <w:t>d</w:t>
        </w:r>
      </w:ins>
      <w:r w:rsidR="00447362">
        <w:rPr>
          <w:rFonts w:ascii="Times New Roman" w:hAnsi="Times New Roman" w:cs="Times New Roman"/>
          <w:sz w:val="24"/>
        </w:rPr>
        <w:t xml:space="preserve"> </w:t>
      </w:r>
      <w:del w:id="280" w:author="Miller, Harvey J." w:date="2020-05-19T15:50:00Z">
        <w:r w:rsidR="00447362" w:rsidDel="0074477D">
          <w:rPr>
            <w:rFonts w:ascii="Times New Roman" w:hAnsi="Times New Roman" w:cs="Times New Roman"/>
            <w:sz w:val="24"/>
          </w:rPr>
          <w:delText xml:space="preserve">on </w:delText>
        </w:r>
      </w:del>
      <w:r w:rsidR="00447362">
        <w:rPr>
          <w:rFonts w:ascii="Times New Roman" w:hAnsi="Times New Roman" w:cs="Times New Roman"/>
          <w:sz w:val="24"/>
        </w:rPr>
        <w:t>travel behavior</w:t>
      </w:r>
      <w:ins w:id="281" w:author="Miller, Harvey J." w:date="2020-05-19T15:49:00Z">
        <w:r w:rsidR="0074477D">
          <w:rPr>
            <w:rFonts w:ascii="Times New Roman" w:hAnsi="Times New Roman" w:cs="Times New Roman"/>
            <w:sz w:val="24"/>
          </w:rPr>
          <w:t xml:space="preserve">, there were social </w:t>
        </w:r>
      </w:ins>
      <w:ins w:id="282" w:author="Miller, Harvey J." w:date="2020-05-19T15:50:00Z">
        <w:r w:rsidR="0074477D">
          <w:rPr>
            <w:rFonts w:ascii="Times New Roman" w:hAnsi="Times New Roman" w:cs="Times New Roman"/>
            <w:sz w:val="24"/>
          </w:rPr>
          <w:t xml:space="preserve">differences in the ability for </w:t>
        </w:r>
      </w:ins>
      <w:del w:id="283" w:author="Miller, Harvey J." w:date="2020-05-19T15:49: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people</w:t>
      </w:r>
      <w:ins w:id="284" w:author="Miller, Harvey J." w:date="2020-05-19T15:50:00Z">
        <w:r w:rsidR="0074477D">
          <w:rPr>
            <w:rFonts w:ascii="Times New Roman" w:hAnsi="Times New Roman" w:cs="Times New Roman"/>
            <w:sz w:val="24"/>
          </w:rPr>
          <w:t xml:space="preserve"> </w:t>
        </w:r>
      </w:ins>
      <w:del w:id="285" w:author="Miller, Harvey J." w:date="2020-05-19T15:50:00Z">
        <w:r w:rsidR="00447362" w:rsidDel="0074477D">
          <w:rPr>
            <w:rFonts w:ascii="Times New Roman" w:hAnsi="Times New Roman" w:cs="Times New Roman"/>
            <w:sz w:val="24"/>
          </w:rPr>
          <w:delText xml:space="preserve">’s ability </w:delText>
        </w:r>
      </w:del>
      <w:r w:rsidR="00447362">
        <w:rPr>
          <w:rFonts w:ascii="Times New Roman" w:hAnsi="Times New Roman" w:cs="Times New Roman"/>
          <w:sz w:val="24"/>
        </w:rPr>
        <w:t>to change their daily routine</w:t>
      </w:r>
      <w:r w:rsidR="00B96C4A">
        <w:rPr>
          <w:rFonts w:ascii="Times New Roman" w:hAnsi="Times New Roman" w:cs="Times New Roman"/>
          <w:sz w:val="24"/>
        </w:rPr>
        <w:t xml:space="preserve">, </w:t>
      </w:r>
      <w:del w:id="286" w:author="Miller, Harvey J." w:date="2020-05-19T15:51:00Z">
        <w:r w:rsidR="00B96C4A" w:rsidDel="0074477D">
          <w:rPr>
            <w:rFonts w:ascii="Times New Roman" w:hAnsi="Times New Roman" w:cs="Times New Roman"/>
            <w:sz w:val="24"/>
          </w:rPr>
          <w:delText xml:space="preserve">which is </w:delText>
        </w:r>
      </w:del>
      <w:r w:rsidR="00B96C4A">
        <w:rPr>
          <w:rFonts w:ascii="Times New Roman" w:hAnsi="Times New Roman" w:cs="Times New Roman"/>
          <w:sz w:val="24"/>
        </w:rPr>
        <w:t xml:space="preserve">measured by </w:t>
      </w:r>
      <w:ins w:id="287" w:author="Miller, Harvey J." w:date="2020-05-19T15:51:00Z">
        <w:r w:rsidR="0074477D">
          <w:rPr>
            <w:rFonts w:ascii="Times New Roman" w:hAnsi="Times New Roman" w:cs="Times New Roman"/>
            <w:sz w:val="24"/>
          </w:rPr>
          <w:t xml:space="preserve">neighborhood </w:t>
        </w:r>
      </w:ins>
      <w:r w:rsidR="00B96C4A">
        <w:rPr>
          <w:rFonts w:ascii="Times New Roman" w:hAnsi="Times New Roman" w:cs="Times New Roman"/>
          <w:sz w:val="24"/>
        </w:rPr>
        <w:t>land value</w:t>
      </w:r>
      <w:ins w:id="288" w:author="Miller, Harvey J." w:date="2020-05-19T15:51:00Z">
        <w:r w:rsidR="0074477D">
          <w:rPr>
            <w:rFonts w:ascii="Times New Roman" w:hAnsi="Times New Roman" w:cs="Times New Roman"/>
            <w:sz w:val="24"/>
          </w:rPr>
          <w:t xml:space="preserve">.  </w:t>
        </w:r>
      </w:ins>
    </w:p>
    <w:p w14:paraId="19B0065C" w14:textId="475E8033" w:rsidR="0058099C" w:rsidDel="001D065D" w:rsidRDefault="00B96C4A">
      <w:pPr>
        <w:ind w:firstLine="720"/>
        <w:jc w:val="both"/>
        <w:rPr>
          <w:del w:id="289" w:author="Miller, Harvey J." w:date="2020-05-19T15:57:00Z"/>
          <w:rFonts w:ascii="Times New Roman" w:hAnsi="Times New Roman" w:cs="Times New Roman"/>
          <w:sz w:val="24"/>
        </w:rPr>
        <w:pPrChange w:id="290" w:author="Miller, Harvey J." w:date="2020-05-19T15:51:00Z">
          <w:pPr/>
        </w:pPrChange>
      </w:pPr>
      <w:del w:id="291" w:author="Miller, Harvey J." w:date="2020-05-19T15:51:00Z">
        <w:r w:rsidDel="0074477D">
          <w:rPr>
            <w:rFonts w:ascii="Times New Roman" w:hAnsi="Times New Roman" w:cs="Times New Roman"/>
            <w:sz w:val="24"/>
          </w:rPr>
          <w:lastRenderedPageBreak/>
          <w:delText xml:space="preserve"> in the paper, is relevant when determining the extent of behavioral change.</w:delText>
        </w:r>
        <w:r w:rsidR="00447362" w:rsidDel="0074477D">
          <w:rPr>
            <w:rFonts w:ascii="Times New Roman" w:hAnsi="Times New Roman" w:cs="Times New Roman"/>
            <w:sz w:val="24"/>
          </w:rPr>
          <w:delText xml:space="preserve"> </w:delText>
        </w:r>
        <w:r w:rsidR="00BA298E" w:rsidDel="0074477D">
          <w:rPr>
            <w:rFonts w:ascii="Times New Roman" w:hAnsi="Times New Roman" w:cs="Times New Roman"/>
            <w:sz w:val="24"/>
          </w:rPr>
          <w:delText>However, the focus of the</w:delText>
        </w:r>
        <w:r w:rsidR="00401956" w:rsidDel="0074477D">
          <w:rPr>
            <w:rFonts w:ascii="Times New Roman" w:hAnsi="Times New Roman" w:cs="Times New Roman"/>
            <w:sz w:val="24"/>
          </w:rPr>
          <w:delText>se</w:delText>
        </w:r>
        <w:r w:rsidR="00BA298E" w:rsidDel="0074477D">
          <w:rPr>
            <w:rFonts w:ascii="Times New Roman" w:hAnsi="Times New Roman" w:cs="Times New Roman"/>
            <w:sz w:val="24"/>
          </w:rPr>
          <w:delText xml:space="preserve"> papers is not transit system per se</w:delText>
        </w:r>
        <w:r w:rsidR="00E948CD" w:rsidDel="0074477D">
          <w:rPr>
            <w:rFonts w:ascii="Times New Roman" w:hAnsi="Times New Roman" w:cs="Times New Roman"/>
            <w:sz w:val="24"/>
          </w:rPr>
          <w:delText>,</w:delText>
        </w:r>
        <w:r w:rsidR="005932E6" w:rsidDel="0074477D">
          <w:rPr>
            <w:rFonts w:ascii="Times New Roman" w:hAnsi="Times New Roman" w:cs="Times New Roman"/>
            <w:sz w:val="24"/>
          </w:rPr>
          <w:delText xml:space="preserve"> but the fear</w:delText>
        </w:r>
        <w:r w:rsidR="00401956" w:rsidDel="0074477D">
          <w:rPr>
            <w:rFonts w:ascii="Times New Roman" w:hAnsi="Times New Roman" w:cs="Times New Roman"/>
            <w:sz w:val="24"/>
          </w:rPr>
          <w:delText xml:space="preserve"> exposure</w:delText>
        </w:r>
        <w:r w:rsidR="005932E6" w:rsidDel="0074477D">
          <w:rPr>
            <w:rFonts w:ascii="Times New Roman" w:hAnsi="Times New Roman" w:cs="Times New Roman"/>
            <w:sz w:val="24"/>
          </w:rPr>
          <w:delText>;</w:delText>
        </w:r>
        <w:r w:rsidR="00BA298E" w:rsidDel="0074477D">
          <w:rPr>
            <w:rFonts w:ascii="Times New Roman" w:hAnsi="Times New Roman" w:cs="Times New Roman"/>
            <w:sz w:val="24"/>
          </w:rPr>
          <w:delText xml:space="preserve"> therefore, the paper</w:delText>
        </w:r>
        <w:r w:rsidR="00401956" w:rsidDel="0074477D">
          <w:rPr>
            <w:rFonts w:ascii="Times New Roman" w:hAnsi="Times New Roman" w:cs="Times New Roman"/>
            <w:sz w:val="24"/>
          </w:rPr>
          <w:delText>s</w:delText>
        </w:r>
        <w:r w:rsidR="00BA298E" w:rsidDel="0074477D">
          <w:rPr>
            <w:rFonts w:ascii="Times New Roman" w:hAnsi="Times New Roman" w:cs="Times New Roman"/>
            <w:sz w:val="24"/>
          </w:rPr>
          <w:delText xml:space="preserve"> did not cover the process of transit ridership recession and its implication.</w:delText>
        </w:r>
        <w:r w:rsidR="005932E6" w:rsidDel="0074477D">
          <w:rPr>
            <w:rFonts w:ascii="Times New Roman" w:hAnsi="Times New Roman" w:cs="Times New Roman"/>
            <w:sz w:val="24"/>
          </w:rPr>
          <w:delText xml:space="preserve"> </w:delText>
        </w:r>
        <w:r w:rsidR="00935C6B" w:rsidDel="0074477D">
          <w:rPr>
            <w:rFonts w:ascii="Times New Roman" w:hAnsi="Times New Roman" w:cs="Times New Roman"/>
            <w:sz w:val="24"/>
          </w:rPr>
          <w:delText xml:space="preserve">Meanwhile, though the microscope analyses are extremely useful, these </w:delText>
        </w:r>
        <w:r w:rsidR="0036752A" w:rsidDel="0074477D">
          <w:rPr>
            <w:rFonts w:ascii="Times New Roman" w:hAnsi="Times New Roman" w:cs="Times New Roman"/>
            <w:sz w:val="24"/>
          </w:rPr>
          <w:delText xml:space="preserve">results </w:delText>
        </w:r>
        <w:r w:rsidR="0036752A" w:rsidDel="0074477D">
          <w:rPr>
            <w:rFonts w:ascii="Times New Roman" w:hAnsi="Times New Roman" w:cs="Times New Roman" w:hint="eastAsia"/>
            <w:sz w:val="24"/>
          </w:rPr>
          <w:delText>may</w:delText>
        </w:r>
        <w:r w:rsidR="0036752A" w:rsidDel="0074477D">
          <w:rPr>
            <w:rFonts w:ascii="Times New Roman" w:hAnsi="Times New Roman" w:cs="Times New Roman"/>
            <w:sz w:val="24"/>
          </w:rPr>
          <w:delText xml:space="preserve"> not apply in </w:delText>
        </w:r>
        <w:r w:rsidR="00935C6B" w:rsidDel="0074477D">
          <w:rPr>
            <w:rFonts w:ascii="Times New Roman" w:hAnsi="Times New Roman" w:cs="Times New Roman"/>
            <w:sz w:val="24"/>
          </w:rPr>
          <w:delText>other contexts; the</w:delText>
        </w:r>
        <w:r w:rsidR="003A0FE3" w:rsidDel="0074477D">
          <w:rPr>
            <w:rFonts w:ascii="Times New Roman" w:hAnsi="Times New Roman" w:cs="Times New Roman"/>
            <w:sz w:val="24"/>
          </w:rPr>
          <w:delText>ir</w:delText>
        </w:r>
        <w:r w:rsidR="00935C6B" w:rsidDel="0074477D">
          <w:rPr>
            <w:rFonts w:ascii="Times New Roman" w:hAnsi="Times New Roman" w:cs="Times New Roman"/>
            <w:sz w:val="24"/>
          </w:rPr>
          <w:delText xml:space="preserve"> special demographic and social-economic status also</w:delText>
        </w:r>
        <w:r w:rsidR="00352163" w:rsidDel="0074477D">
          <w:rPr>
            <w:rFonts w:ascii="Times New Roman" w:hAnsi="Times New Roman" w:cs="Times New Roman"/>
            <w:sz w:val="24"/>
          </w:rPr>
          <w:delText xml:space="preserve"> makes the results exclusive for the East Asia</w:delText>
        </w:r>
        <w:r w:rsidR="008406DA" w:rsidDel="0074477D">
          <w:rPr>
            <w:rFonts w:ascii="Times New Roman" w:hAnsi="Times New Roman" w:cs="Times New Roman"/>
            <w:sz w:val="24"/>
          </w:rPr>
          <w:delText xml:space="preserve"> cities</w:delText>
        </w:r>
        <w:r w:rsidR="00935C6B"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Therefore,</w:delText>
        </w:r>
        <w:r w:rsidR="007B0464"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i</w:delText>
        </w:r>
        <w:r w:rsidR="005932E6" w:rsidDel="0074477D">
          <w:rPr>
            <w:rFonts w:ascii="Times New Roman" w:hAnsi="Times New Roman" w:cs="Times New Roman"/>
            <w:sz w:val="24"/>
          </w:rPr>
          <w:delText xml:space="preserve">t is </w:delText>
        </w:r>
        <w:r w:rsidR="00290935" w:rsidDel="0074477D">
          <w:rPr>
            <w:rFonts w:ascii="Times New Roman" w:hAnsi="Times New Roman" w:cs="Times New Roman"/>
            <w:sz w:val="24"/>
          </w:rPr>
          <w:delText xml:space="preserve">necessary and urgent to address the </w:delText>
        </w:r>
      </w:del>
      <w:del w:id="292" w:author="Miller, Harvey J." w:date="2020-05-19T15:54:00Z">
        <w:r w:rsidR="001F1EE2" w:rsidDel="001D065D">
          <w:rPr>
            <w:rFonts w:ascii="Times New Roman" w:hAnsi="Times New Roman" w:cs="Times New Roman"/>
            <w:sz w:val="24"/>
          </w:rPr>
          <w:delText xml:space="preserve">impacts of </w:delText>
        </w:r>
      </w:del>
      <w:r w:rsidR="001F1EE2">
        <w:rPr>
          <w:rFonts w:ascii="Times New Roman" w:hAnsi="Times New Roman" w:cs="Times New Roman"/>
          <w:sz w:val="24"/>
        </w:rPr>
        <w:t xml:space="preserve">COVID-19 </w:t>
      </w:r>
      <w:del w:id="293" w:author="Miller, Harvey J." w:date="2020-05-19T15:54:00Z">
        <w:r w:rsidR="001F1EE2" w:rsidDel="001D065D">
          <w:rPr>
            <w:rFonts w:ascii="Times New Roman" w:hAnsi="Times New Roman" w:cs="Times New Roman"/>
            <w:sz w:val="24"/>
          </w:rPr>
          <w:delText>pandemic</w:delText>
        </w:r>
        <w:r w:rsidR="001F1EE2" w:rsidRPr="001F1EE2" w:rsidDel="001D065D">
          <w:rPr>
            <w:rFonts w:ascii="Times New Roman" w:hAnsi="Times New Roman" w:cs="Times New Roman"/>
            <w:sz w:val="24"/>
          </w:rPr>
          <w:delText xml:space="preserve"> </w:delText>
        </w:r>
      </w:del>
      <w:ins w:id="294" w:author="Miller, Harvey J." w:date="2020-05-19T15:52:00Z">
        <w:r w:rsidR="0074477D">
          <w:rPr>
            <w:rFonts w:ascii="Times New Roman" w:hAnsi="Times New Roman" w:cs="Times New Roman"/>
            <w:sz w:val="24"/>
          </w:rPr>
          <w:t>provides</w:t>
        </w:r>
      </w:ins>
      <w:ins w:id="295" w:author="Miller, Harvey J." w:date="2020-05-19T15:51:00Z">
        <w:r w:rsidR="0074477D">
          <w:rPr>
            <w:rFonts w:ascii="Times New Roman" w:hAnsi="Times New Roman" w:cs="Times New Roman"/>
            <w:sz w:val="24"/>
          </w:rPr>
          <w:t xml:space="preserve"> </w:t>
        </w:r>
      </w:ins>
      <w:ins w:id="296" w:author="Miller, Harvey J." w:date="2020-05-19T15:52:00Z">
        <w:r w:rsidR="0074477D">
          <w:rPr>
            <w:rFonts w:ascii="Times New Roman" w:hAnsi="Times New Roman" w:cs="Times New Roman"/>
            <w:sz w:val="24"/>
          </w:rPr>
          <w:t xml:space="preserve">an unfortunate but imperative opportunity to understand the </w:t>
        </w:r>
      </w:ins>
      <w:ins w:id="297" w:author="Miller, Harvey J." w:date="2020-05-19T15:54:00Z">
        <w:r w:rsidR="001D065D">
          <w:rPr>
            <w:rFonts w:ascii="Times New Roman" w:hAnsi="Times New Roman" w:cs="Times New Roman"/>
            <w:sz w:val="24"/>
          </w:rPr>
          <w:t xml:space="preserve">differential </w:t>
        </w:r>
      </w:ins>
      <w:ins w:id="298" w:author="Miller, Harvey J." w:date="2020-05-19T15:52:00Z">
        <w:r w:rsidR="0074477D">
          <w:rPr>
            <w:rFonts w:ascii="Times New Roman" w:hAnsi="Times New Roman" w:cs="Times New Roman"/>
            <w:sz w:val="24"/>
          </w:rPr>
          <w:t>impacts</w:t>
        </w:r>
        <w:r w:rsidR="001D065D">
          <w:rPr>
            <w:rFonts w:ascii="Times New Roman" w:hAnsi="Times New Roman" w:cs="Times New Roman"/>
            <w:sz w:val="24"/>
          </w:rPr>
          <w:t xml:space="preserve"> of </w:t>
        </w:r>
      </w:ins>
      <w:ins w:id="299" w:author="Miller, Harvey J." w:date="2020-05-19T15:56:00Z">
        <w:r w:rsidR="001D065D">
          <w:rPr>
            <w:rFonts w:ascii="Times New Roman" w:hAnsi="Times New Roman" w:cs="Times New Roman"/>
            <w:sz w:val="24"/>
          </w:rPr>
          <w:t xml:space="preserve">a major shock such as a </w:t>
        </w:r>
      </w:ins>
      <w:ins w:id="300" w:author="Miller, Harvey J." w:date="2020-05-19T15:52:00Z">
        <w:r w:rsidR="0074477D">
          <w:rPr>
            <w:rFonts w:ascii="Times New Roman" w:hAnsi="Times New Roman" w:cs="Times New Roman"/>
            <w:sz w:val="24"/>
          </w:rPr>
          <w:t>pandemic</w:t>
        </w:r>
      </w:ins>
      <w:ins w:id="301" w:author="Miller, Harvey J." w:date="2020-05-19T15:55:00Z">
        <w:r w:rsidR="001D065D">
          <w:rPr>
            <w:rFonts w:ascii="Times New Roman" w:hAnsi="Times New Roman" w:cs="Times New Roman"/>
            <w:sz w:val="24"/>
          </w:rPr>
          <w:t xml:space="preserve"> </w:t>
        </w:r>
      </w:ins>
      <w:r w:rsidR="001F1EE2">
        <w:rPr>
          <w:rFonts w:ascii="Times New Roman" w:hAnsi="Times New Roman" w:cs="Times New Roman"/>
          <w:sz w:val="24"/>
        </w:rPr>
        <w:t xml:space="preserve">on </w:t>
      </w:r>
      <w:ins w:id="302" w:author="Miller, Harvey J." w:date="2020-05-19T15:53:00Z">
        <w:r w:rsidR="0074477D">
          <w:rPr>
            <w:rFonts w:ascii="Times New Roman" w:hAnsi="Times New Roman" w:cs="Times New Roman"/>
            <w:sz w:val="24"/>
          </w:rPr>
          <w:t xml:space="preserve">public </w:t>
        </w:r>
      </w:ins>
      <w:del w:id="303" w:author="Miller, Harvey J." w:date="2020-05-19T15:53:00Z">
        <w:r w:rsidR="001F1EE2" w:rsidDel="0074477D">
          <w:rPr>
            <w:rFonts w:ascii="Times New Roman" w:hAnsi="Times New Roman" w:cs="Times New Roman"/>
            <w:sz w:val="24"/>
          </w:rPr>
          <w:delText xml:space="preserve">the </w:delText>
        </w:r>
        <w:r w:rsidR="000253E5" w:rsidDel="0074477D">
          <w:rPr>
            <w:rFonts w:ascii="Times New Roman" w:hAnsi="Times New Roman" w:cs="Times New Roman"/>
            <w:sz w:val="24"/>
          </w:rPr>
          <w:delText xml:space="preserve">US </w:delText>
        </w:r>
      </w:del>
      <w:r w:rsidR="001F1EE2">
        <w:rPr>
          <w:rFonts w:ascii="Times New Roman" w:hAnsi="Times New Roman" w:cs="Times New Roman"/>
          <w:sz w:val="24"/>
        </w:rPr>
        <w:t xml:space="preserve">transit </w:t>
      </w:r>
      <w:ins w:id="304" w:author="Miller, Harvey J." w:date="2020-05-19T15:54:00Z">
        <w:r w:rsidR="001D065D">
          <w:rPr>
            <w:rFonts w:ascii="Times New Roman" w:hAnsi="Times New Roman" w:cs="Times New Roman"/>
            <w:sz w:val="24"/>
          </w:rPr>
          <w:t>travel demand</w:t>
        </w:r>
      </w:ins>
      <w:del w:id="305" w:author="Miller, Harvey J." w:date="2020-05-19T15:54:00Z">
        <w:r w:rsidR="0056364E" w:rsidDel="001D065D">
          <w:rPr>
            <w:rFonts w:ascii="Times New Roman" w:hAnsi="Times New Roman" w:cs="Times New Roman"/>
            <w:sz w:val="24"/>
          </w:rPr>
          <w:delText>ridership</w:delText>
        </w:r>
      </w:del>
      <w:ins w:id="306" w:author="Miller, Harvey J." w:date="2020-05-19T15:53:00Z">
        <w:r w:rsidR="001D065D">
          <w:rPr>
            <w:rFonts w:ascii="Times New Roman" w:hAnsi="Times New Roman" w:cs="Times New Roman"/>
            <w:sz w:val="24"/>
          </w:rPr>
          <w:t xml:space="preserve">.  </w:t>
        </w:r>
      </w:ins>
      <w:del w:id="307" w:author="Miller, Harvey J." w:date="2020-05-19T15:55:00Z">
        <w:r w:rsidR="0056364E" w:rsidDel="001D065D">
          <w:rPr>
            <w:rFonts w:ascii="Times New Roman" w:hAnsi="Times New Roman" w:cs="Times New Roman"/>
            <w:sz w:val="24"/>
          </w:rPr>
          <w:delText xml:space="preserve"> </w:delText>
        </w:r>
        <w:r w:rsidR="001F1EE2" w:rsidDel="001D065D">
          <w:rPr>
            <w:rFonts w:ascii="Times New Roman" w:hAnsi="Times New Roman" w:cs="Times New Roman"/>
            <w:sz w:val="24"/>
          </w:rPr>
          <w:delText>with new measurements and new data; this includes the impacts’ extent, geographic and temporal variation, and its relevance with the development of the pandemic.</w:delText>
        </w:r>
      </w:del>
    </w:p>
    <w:p w14:paraId="1C4BC23A" w14:textId="050F047A" w:rsidR="00044D21" w:rsidRPr="00292C3D" w:rsidRDefault="001D065D">
      <w:pPr>
        <w:ind w:firstLine="720"/>
        <w:jc w:val="both"/>
        <w:rPr>
          <w:rFonts w:ascii="Times New Roman" w:hAnsi="Times New Roman" w:cs="Times New Roman"/>
          <w:sz w:val="24"/>
        </w:rPr>
        <w:pPrChange w:id="308" w:author="Miller, Harvey J." w:date="2020-05-19T15:57:00Z">
          <w:pPr>
            <w:ind w:firstLine="720"/>
          </w:pPr>
        </w:pPrChange>
      </w:pPr>
      <w:ins w:id="309" w:author="Miller, Harvey J." w:date="2020-05-19T15:57:00Z">
        <w:r>
          <w:rPr>
            <w:rFonts w:ascii="Times New Roman" w:hAnsi="Times New Roman" w:cs="Times New Roman"/>
            <w:sz w:val="24"/>
          </w:rPr>
          <w:t xml:space="preserve">We </w:t>
        </w:r>
      </w:ins>
      <w:del w:id="310" w:author="Miller, Harvey J." w:date="2020-05-19T15:57:00Z">
        <w:r w:rsidR="00044D21" w:rsidRPr="00292C3D" w:rsidDel="001D065D">
          <w:rPr>
            <w:rFonts w:ascii="Times New Roman" w:hAnsi="Times New Roman" w:cs="Times New Roman"/>
            <w:sz w:val="24"/>
          </w:rPr>
          <w:delText xml:space="preserve">In this paper, we </w:delText>
        </w:r>
      </w:del>
      <w:r w:rsidR="00044D21" w:rsidRPr="00292C3D">
        <w:rPr>
          <w:rFonts w:ascii="Times New Roman" w:hAnsi="Times New Roman" w:cs="Times New Roman"/>
          <w:sz w:val="24"/>
        </w:rPr>
        <w:t xml:space="preserve">use the </w:t>
      </w:r>
      <w:del w:id="311" w:author="Miller, Harvey J." w:date="2020-05-19T15:57:00Z">
        <w:r w:rsidR="00044D21" w:rsidRPr="00292C3D" w:rsidDel="001D065D">
          <w:rPr>
            <w:rFonts w:ascii="Times New Roman" w:hAnsi="Times New Roman" w:cs="Times New Roman"/>
            <w:sz w:val="24"/>
          </w:rPr>
          <w:delText xml:space="preserve">transit demand decrease </w:delText>
        </w:r>
      </w:del>
      <w:r w:rsidR="00044D21" w:rsidRPr="00292C3D">
        <w:rPr>
          <w:rFonts w:ascii="Times New Roman" w:hAnsi="Times New Roman" w:cs="Times New Roman"/>
          <w:sz w:val="24"/>
        </w:rPr>
        <w:t xml:space="preserve">data obtained from </w:t>
      </w:r>
      <w:ins w:id="312" w:author="Miller, Harvey J." w:date="2020-05-19T15:57:00Z">
        <w:r>
          <w:rPr>
            <w:rFonts w:ascii="Times New Roman" w:hAnsi="Times New Roman" w:cs="Times New Roman"/>
            <w:sz w:val="24"/>
          </w:rPr>
          <w:t xml:space="preserve">Transit, </w:t>
        </w:r>
      </w:ins>
      <w:r w:rsidR="00292C3D">
        <w:rPr>
          <w:rFonts w:ascii="Times New Roman" w:hAnsi="Times New Roman" w:cs="Times New Roman"/>
          <w:sz w:val="24"/>
        </w:rPr>
        <w:t xml:space="preserve">a </w:t>
      </w:r>
      <w:ins w:id="313" w:author="Miller, Harvey J." w:date="2020-05-19T15:57:00Z">
        <w:r>
          <w:rPr>
            <w:rFonts w:ascii="Times New Roman" w:hAnsi="Times New Roman" w:cs="Times New Roman"/>
            <w:sz w:val="24"/>
          </w:rPr>
          <w:t xml:space="preserve">widely used </w:t>
        </w:r>
      </w:ins>
      <w:del w:id="314" w:author="Miller, Harvey J." w:date="2020-05-19T15:57:00Z">
        <w:r w:rsidR="00292C3D" w:rsidDel="001D065D">
          <w:rPr>
            <w:rFonts w:ascii="Times New Roman" w:hAnsi="Times New Roman" w:cs="Times New Roman"/>
            <w:sz w:val="24"/>
          </w:rPr>
          <w:delText xml:space="preserve">popular </w:delText>
        </w:r>
      </w:del>
      <w:r w:rsidR="00292C3D">
        <w:rPr>
          <w:rFonts w:ascii="Times New Roman" w:hAnsi="Times New Roman" w:cs="Times New Roman"/>
          <w:sz w:val="24"/>
        </w:rPr>
        <w:t>mobil</w:t>
      </w:r>
      <w:ins w:id="315" w:author="Miller, Harvey J." w:date="2020-05-19T15:58:00Z">
        <w:r>
          <w:rPr>
            <w:rFonts w:ascii="Times New Roman" w:hAnsi="Times New Roman" w:cs="Times New Roman"/>
            <w:sz w:val="24"/>
          </w:rPr>
          <w:t>e phone-based</w:t>
        </w:r>
      </w:ins>
      <w:del w:id="316" w:author="Miller, Harvey J." w:date="2020-05-19T15:58:00Z">
        <w:r w:rsidR="00292C3D" w:rsidDel="001D065D">
          <w:rPr>
            <w:rFonts w:ascii="Times New Roman" w:hAnsi="Times New Roman" w:cs="Times New Roman"/>
            <w:sz w:val="24"/>
          </w:rPr>
          <w:delText>e</w:delText>
        </w:r>
      </w:del>
      <w:r w:rsidR="00292C3D">
        <w:rPr>
          <w:rFonts w:ascii="Times New Roman" w:hAnsi="Times New Roman" w:cs="Times New Roman"/>
          <w:sz w:val="24"/>
        </w:rPr>
        <w:t xml:space="preserve"> transit planning app, </w:t>
      </w:r>
      <w:del w:id="317" w:author="Miller, Harvey J." w:date="2020-05-19T15:58:00Z">
        <w:r w:rsidR="00044D21" w:rsidRPr="00292C3D" w:rsidDel="001D065D">
          <w:rPr>
            <w:rFonts w:ascii="Times New Roman" w:hAnsi="Times New Roman" w:cs="Times New Roman"/>
            <w:sz w:val="24"/>
          </w:rPr>
          <w:delText>Transit app</w:delText>
        </w:r>
        <w:r w:rsidR="00292C3D" w:rsidDel="001D065D">
          <w:rPr>
            <w:rFonts w:ascii="Times New Roman" w:hAnsi="Times New Roman" w:cs="Times New Roman"/>
            <w:sz w:val="24"/>
          </w:rPr>
          <w:delText>,</w:delText>
        </w:r>
        <w:r w:rsidR="00292C3D" w:rsidRPr="00292C3D" w:rsidDel="001D065D">
          <w:rPr>
            <w:rFonts w:ascii="Times New Roman" w:hAnsi="Times New Roman" w:cs="Times New Roman"/>
            <w:sz w:val="24"/>
          </w:rPr>
          <w:delText xml:space="preserve"> </w:delText>
        </w:r>
      </w:del>
      <w:r w:rsidR="00292C3D" w:rsidRPr="00292C3D">
        <w:rPr>
          <w:rFonts w:ascii="Times New Roman" w:hAnsi="Times New Roman" w:cs="Times New Roman"/>
          <w:sz w:val="24"/>
        </w:rPr>
        <w:t xml:space="preserve">and conduct comprehensive analyses </w:t>
      </w:r>
      <w:ins w:id="318" w:author="Miller, Harvey J." w:date="2020-05-19T15:58:00Z">
        <w:r>
          <w:rPr>
            <w:rFonts w:ascii="Times New Roman" w:hAnsi="Times New Roman" w:cs="Times New Roman"/>
            <w:sz w:val="24"/>
          </w:rPr>
          <w:t xml:space="preserve">of the impacts of </w:t>
        </w:r>
      </w:ins>
      <w:del w:id="319" w:author="Miller, Harvey J." w:date="2020-05-19T15:58:00Z">
        <w:r w:rsidR="00292C3D" w:rsidRPr="00292C3D" w:rsidDel="001D065D">
          <w:rPr>
            <w:rFonts w:ascii="Times New Roman" w:hAnsi="Times New Roman" w:cs="Times New Roman"/>
            <w:sz w:val="24"/>
          </w:rPr>
          <w:delText xml:space="preserve">in different dimensions to measure </w:delText>
        </w:r>
      </w:del>
      <w:r w:rsidR="00292C3D" w:rsidRPr="00292C3D">
        <w:rPr>
          <w:rFonts w:ascii="Times New Roman" w:hAnsi="Times New Roman" w:cs="Times New Roman"/>
          <w:sz w:val="24"/>
        </w:rPr>
        <w:t>COVID</w:t>
      </w:r>
      <w:r w:rsidR="00292C3D">
        <w:rPr>
          <w:rFonts w:ascii="Times New Roman" w:hAnsi="Times New Roman" w:cs="Times New Roman"/>
          <w:sz w:val="24"/>
        </w:rPr>
        <w:t>-19</w:t>
      </w:r>
      <w:ins w:id="320" w:author="Miller, Harvey J." w:date="2020-05-19T15:58:00Z">
        <w:r>
          <w:rPr>
            <w:rFonts w:ascii="Times New Roman" w:hAnsi="Times New Roman" w:cs="Times New Roman"/>
            <w:sz w:val="24"/>
          </w:rPr>
          <w:t xml:space="preserve"> on US public transit systems.  </w:t>
        </w:r>
      </w:ins>
      <w:del w:id="321" w:author="Miller, Harvey J." w:date="2020-05-19T15:58:00Z">
        <w:r w:rsidR="00292C3D" w:rsidDel="001D065D">
          <w:rPr>
            <w:rFonts w:ascii="Times New Roman" w:hAnsi="Times New Roman" w:cs="Times New Roman"/>
            <w:sz w:val="24"/>
          </w:rPr>
          <w:delText>’s impact on the transit systems and their passengers</w:delText>
        </w:r>
        <w:r w:rsidR="00044D21" w:rsidRPr="00292C3D" w:rsidDel="001D065D">
          <w:rPr>
            <w:rFonts w:ascii="Times New Roman" w:hAnsi="Times New Roman" w:cs="Times New Roman"/>
            <w:sz w:val="24"/>
          </w:rPr>
          <w:delText xml:space="preserve">. </w:delText>
        </w:r>
      </w:del>
      <w:r w:rsidR="00044D21" w:rsidRPr="00292C3D">
        <w:rPr>
          <w:rFonts w:ascii="Times New Roman" w:hAnsi="Times New Roman" w:cs="Times New Roman"/>
          <w:sz w:val="24"/>
        </w:rPr>
        <w:t xml:space="preserve">We </w:t>
      </w:r>
      <w:ins w:id="322" w:author="Miller, Harvey J." w:date="2020-05-19T15:59:00Z">
        <w:r>
          <w:rPr>
            <w:rFonts w:ascii="Times New Roman" w:hAnsi="Times New Roman" w:cs="Times New Roman"/>
            <w:sz w:val="24"/>
          </w:rPr>
          <w:t xml:space="preserve">fit </w:t>
        </w:r>
      </w:ins>
      <w:del w:id="323" w:author="Miller, Harvey J." w:date="2020-05-19T15:59:00Z">
        <w:r w:rsidR="00044D21" w:rsidRPr="00292C3D" w:rsidDel="001D065D">
          <w:rPr>
            <w:rFonts w:ascii="Times New Roman" w:hAnsi="Times New Roman" w:cs="Times New Roman"/>
            <w:sz w:val="24"/>
          </w:rPr>
          <w:delText xml:space="preserve">use </w:delText>
        </w:r>
      </w:del>
      <w:r w:rsidR="00044D21" w:rsidRPr="00292C3D">
        <w:rPr>
          <w:rFonts w:ascii="Times New Roman" w:hAnsi="Times New Roman" w:cs="Times New Roman"/>
          <w:sz w:val="24"/>
        </w:rPr>
        <w:t>logistic</w:t>
      </w:r>
      <w:ins w:id="324" w:author="Miller, Harvey J." w:date="2020-05-19T15:59:00Z">
        <w:r>
          <w:rPr>
            <w:rFonts w:ascii="Times New Roman" w:hAnsi="Times New Roman" w:cs="Times New Roman"/>
            <w:sz w:val="24"/>
          </w:rPr>
          <w:t xml:space="preserve"> curves to describe the decline in </w:t>
        </w:r>
      </w:ins>
      <w:del w:id="325" w:author="Miller, Harvey J." w:date="2020-05-19T15:59:00Z">
        <w:r w:rsidR="00044D21" w:rsidRPr="00292C3D" w:rsidDel="001D065D">
          <w:rPr>
            <w:rFonts w:ascii="Times New Roman" w:hAnsi="Times New Roman" w:cs="Times New Roman"/>
            <w:sz w:val="24"/>
          </w:rPr>
          <w:delText xml:space="preserve"> model to fit </w:delText>
        </w:r>
      </w:del>
      <w:r w:rsidR="00937903">
        <w:rPr>
          <w:rFonts w:ascii="Times New Roman" w:hAnsi="Times New Roman" w:cs="Times New Roman"/>
          <w:sz w:val="24"/>
        </w:rPr>
        <w:t xml:space="preserve">daily transit demand </w:t>
      </w:r>
      <w:ins w:id="326" w:author="Miller, Harvey J." w:date="2020-05-19T15:59:00Z">
        <w:r>
          <w:rPr>
            <w:rFonts w:ascii="Times New Roman" w:hAnsi="Times New Roman" w:cs="Times New Roman"/>
            <w:sz w:val="24"/>
          </w:rPr>
          <w:t xml:space="preserve">across public transit systems, </w:t>
        </w:r>
      </w:ins>
      <w:del w:id="327" w:author="Miller, Harvey J." w:date="2020-05-19T15:59:00Z">
        <w:r w:rsidR="00937903" w:rsidDel="001D065D">
          <w:rPr>
            <w:rFonts w:ascii="Times New Roman" w:hAnsi="Times New Roman" w:cs="Times New Roman"/>
            <w:sz w:val="24"/>
          </w:rPr>
          <w:delText xml:space="preserve">decrease </w:delText>
        </w:r>
      </w:del>
      <w:ins w:id="328" w:author="Miller, Harvey J." w:date="2020-05-19T15:59:00Z">
        <w:r>
          <w:rPr>
            <w:rFonts w:ascii="Times New Roman" w:hAnsi="Times New Roman" w:cs="Times New Roman"/>
            <w:sz w:val="24"/>
          </w:rPr>
          <w:t xml:space="preserve">extracting </w:t>
        </w:r>
      </w:ins>
      <w:ins w:id="329" w:author="Miller, Harvey J." w:date="2020-05-19T16:03:00Z">
        <w:r>
          <w:rPr>
            <w:rFonts w:ascii="Times New Roman" w:hAnsi="Times New Roman" w:cs="Times New Roman"/>
            <w:sz w:val="24"/>
          </w:rPr>
          <w:t xml:space="preserve">key </w:t>
        </w:r>
      </w:ins>
      <w:del w:id="330" w:author="Miller, Harvey J." w:date="2020-05-19T15:59:00Z">
        <w:r w:rsidR="00044D21" w:rsidRPr="00292C3D" w:rsidDel="001D065D">
          <w:rPr>
            <w:rFonts w:ascii="Times New Roman" w:hAnsi="Times New Roman" w:cs="Times New Roman"/>
            <w:sz w:val="24"/>
          </w:rPr>
          <w:delText xml:space="preserve">and get </w:delText>
        </w:r>
        <w:r w:rsidR="00937903" w:rsidDel="001D065D">
          <w:rPr>
            <w:rFonts w:ascii="Times New Roman" w:hAnsi="Times New Roman" w:cs="Times New Roman"/>
            <w:sz w:val="24"/>
          </w:rPr>
          <w:delText>t</w:delText>
        </w:r>
      </w:del>
      <w:del w:id="331" w:author="Miller, Harvey J." w:date="2020-05-19T16:03:00Z">
        <w:r w:rsidR="00937903" w:rsidDel="001D065D">
          <w:rPr>
            <w:rFonts w:ascii="Times New Roman" w:hAnsi="Times New Roman" w:cs="Times New Roman"/>
            <w:sz w:val="24"/>
          </w:rPr>
          <w:delText xml:space="preserve">hree </w:delText>
        </w:r>
      </w:del>
      <w:del w:id="332" w:author="Miller, Harvey J." w:date="2020-05-19T16:00:00Z">
        <w:r w:rsidR="00044D21" w:rsidRPr="00292C3D" w:rsidDel="001D065D">
          <w:rPr>
            <w:rFonts w:ascii="Times New Roman" w:hAnsi="Times New Roman" w:cs="Times New Roman"/>
            <w:sz w:val="24"/>
          </w:rPr>
          <w:delText xml:space="preserve">key </w:delText>
        </w:r>
      </w:del>
      <w:r w:rsidR="00044D21" w:rsidRPr="00292C3D">
        <w:rPr>
          <w:rFonts w:ascii="Times New Roman" w:hAnsi="Times New Roman" w:cs="Times New Roman"/>
          <w:sz w:val="24"/>
        </w:rPr>
        <w:t>parameters</w:t>
      </w:r>
      <w:del w:id="333" w:author="Miller, Harvey J." w:date="2020-05-19T16:00:00Z">
        <w:r w:rsidR="00044D21" w:rsidRPr="00292C3D" w:rsidDel="001D065D">
          <w:rPr>
            <w:rFonts w:ascii="Times New Roman" w:hAnsi="Times New Roman" w:cs="Times New Roman"/>
            <w:sz w:val="24"/>
          </w:rPr>
          <w:delText xml:space="preserve"> </w:delText>
        </w:r>
      </w:del>
      <w:ins w:id="334" w:author="Miller, Harvey J." w:date="2020-05-19T16:00:00Z">
        <w:r>
          <w:rPr>
            <w:rFonts w:ascii="Times New Roman" w:hAnsi="Times New Roman" w:cs="Times New Roman"/>
            <w:sz w:val="24"/>
          </w:rPr>
          <w:t xml:space="preserve">: i) </w:t>
        </w:r>
      </w:ins>
      <w:del w:id="335" w:author="Miller, Harvey J." w:date="2020-05-19T16:00:00Z">
        <w:r w:rsidR="00044D21" w:rsidRPr="001D065D" w:rsidDel="001D065D">
          <w:rPr>
            <w:rFonts w:ascii="Times New Roman" w:hAnsi="Times New Roman" w:cs="Times New Roman"/>
            <w:i/>
            <w:sz w:val="24"/>
            <w:rPrChange w:id="336" w:author="Miller, Harvey J." w:date="2020-05-19T16:01:00Z">
              <w:rPr>
                <w:rFonts w:ascii="Times New Roman" w:hAnsi="Times New Roman" w:cs="Times New Roman"/>
                <w:sz w:val="24"/>
              </w:rPr>
            </w:rPrChange>
          </w:rPr>
          <w:delText>from the models</w:delText>
        </w:r>
        <w:r w:rsidR="00937903" w:rsidRPr="001D065D" w:rsidDel="001D065D">
          <w:rPr>
            <w:rFonts w:ascii="Times New Roman" w:hAnsi="Times New Roman" w:cs="Times New Roman"/>
            <w:i/>
            <w:sz w:val="24"/>
            <w:rPrChange w:id="337" w:author="Miller, Harvey J." w:date="2020-05-19T16:01:00Z">
              <w:rPr>
                <w:rFonts w:ascii="Times New Roman" w:hAnsi="Times New Roman" w:cs="Times New Roman"/>
                <w:sz w:val="24"/>
              </w:rPr>
            </w:rPrChange>
          </w:rPr>
          <w:delText xml:space="preserve"> </w:delText>
        </w:r>
        <w:r w:rsidR="0012392D" w:rsidRPr="001D065D" w:rsidDel="001D065D">
          <w:rPr>
            <w:rFonts w:ascii="Times New Roman" w:hAnsi="Times New Roman" w:cs="Times New Roman"/>
            <w:i/>
            <w:sz w:val="24"/>
            <w:rPrChange w:id="338" w:author="Miller, Harvey J." w:date="2020-05-19T16:01:00Z">
              <w:rPr>
                <w:rFonts w:ascii="Times New Roman" w:hAnsi="Times New Roman" w:cs="Times New Roman"/>
                <w:sz w:val="24"/>
              </w:rPr>
            </w:rPrChange>
          </w:rPr>
          <w:delText>which correspondingly represent</w:delText>
        </w:r>
        <w:r w:rsidR="00937903" w:rsidRPr="001D065D" w:rsidDel="001D065D">
          <w:rPr>
            <w:rFonts w:ascii="Times New Roman" w:hAnsi="Times New Roman" w:cs="Times New Roman"/>
            <w:i/>
            <w:sz w:val="24"/>
            <w:rPrChange w:id="339" w:author="Miller, Harvey J." w:date="2020-05-19T16:01:00Z">
              <w:rPr>
                <w:rFonts w:ascii="Times New Roman" w:hAnsi="Times New Roman" w:cs="Times New Roman"/>
                <w:sz w:val="24"/>
              </w:rPr>
            </w:rPrChange>
          </w:rPr>
          <w:delText xml:space="preserve"> three dimensions of the recession</w:delText>
        </w:r>
        <w:r w:rsidR="00044D21" w:rsidRPr="001D065D" w:rsidDel="001D065D">
          <w:rPr>
            <w:rFonts w:ascii="Times New Roman" w:hAnsi="Times New Roman" w:cs="Times New Roman"/>
            <w:i/>
            <w:sz w:val="24"/>
            <w:rPrChange w:id="340" w:author="Miller, Harvey J." w:date="2020-05-19T16:01: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41" w:author="Miller, Harvey J." w:date="2020-05-19T16:01:00Z">
            <w:rPr>
              <w:rFonts w:ascii="Times New Roman" w:hAnsi="Times New Roman" w:cs="Times New Roman"/>
              <w:sz w:val="24"/>
            </w:rPr>
          </w:rPrChange>
        </w:rPr>
        <w:t>floor value</w:t>
      </w:r>
      <w:r w:rsidR="00044D21" w:rsidRPr="00292C3D">
        <w:rPr>
          <w:rFonts w:ascii="Times New Roman" w:hAnsi="Times New Roman" w:cs="Times New Roman"/>
          <w:sz w:val="24"/>
        </w:rPr>
        <w:t>,</w:t>
      </w:r>
      <w:del w:id="342" w:author="Miller, Harvey J." w:date="2020-05-19T16:01:00Z">
        <w:r w:rsidR="00044D21" w:rsidRPr="00292C3D" w:rsidDel="001D065D">
          <w:rPr>
            <w:rFonts w:ascii="Times New Roman" w:hAnsi="Times New Roman" w:cs="Times New Roman"/>
            <w:sz w:val="24"/>
          </w:rPr>
          <w:delText xml:space="preserve"> </w:delText>
        </w:r>
      </w:del>
      <w:ins w:id="343" w:author="Miller, Harvey J." w:date="2020-05-19T16:01:00Z">
        <w:r>
          <w:rPr>
            <w:rFonts w:ascii="Times New Roman" w:hAnsi="Times New Roman" w:cs="Times New Roman"/>
            <w:sz w:val="24"/>
          </w:rPr>
          <w:t xml:space="preserve"> the apparent minimal level o</w:t>
        </w:r>
      </w:ins>
      <w:ins w:id="344" w:author="Miller, Harvey J." w:date="2020-05-19T16:02:00Z">
        <w:r>
          <w:rPr>
            <w:rFonts w:ascii="Times New Roman" w:hAnsi="Times New Roman" w:cs="Times New Roman"/>
            <w:sz w:val="24"/>
          </w:rPr>
          <w:t xml:space="preserve">f demand; ii) </w:t>
        </w:r>
      </w:ins>
      <w:del w:id="345" w:author="Miller, Harvey J." w:date="2020-05-19T16:01:00Z">
        <w:r w:rsidR="00044D21" w:rsidRPr="001D065D" w:rsidDel="001D065D">
          <w:rPr>
            <w:rFonts w:ascii="Times New Roman" w:hAnsi="Times New Roman" w:cs="Times New Roman"/>
            <w:i/>
            <w:sz w:val="24"/>
            <w:rPrChange w:id="346" w:author="Miller, Harvey J." w:date="2020-05-19T16:03:00Z">
              <w:rPr>
                <w:rFonts w:ascii="Times New Roman" w:hAnsi="Times New Roman" w:cs="Times New Roman"/>
                <w:sz w:val="24"/>
              </w:rPr>
            </w:rPrChange>
          </w:rPr>
          <w:delText xml:space="preserve">which represents the </w:delText>
        </w:r>
        <w:r w:rsidR="00937903" w:rsidRPr="001D065D" w:rsidDel="001D065D">
          <w:rPr>
            <w:rFonts w:ascii="Times New Roman" w:hAnsi="Times New Roman" w:cs="Times New Roman"/>
            <w:i/>
            <w:sz w:val="24"/>
            <w:rPrChange w:id="347" w:author="Miller, Harvey J." w:date="2020-05-19T16:03:00Z">
              <w:rPr>
                <w:rFonts w:ascii="Times New Roman" w:hAnsi="Times New Roman" w:cs="Times New Roman"/>
                <w:sz w:val="24"/>
              </w:rPr>
            </w:rPrChange>
          </w:rPr>
          <w:delText xml:space="preserve">extent </w:delText>
        </w:r>
        <w:r w:rsidR="00044D21" w:rsidRPr="001D065D" w:rsidDel="001D065D">
          <w:rPr>
            <w:rFonts w:ascii="Times New Roman" w:hAnsi="Times New Roman" w:cs="Times New Roman"/>
            <w:i/>
            <w:sz w:val="24"/>
            <w:rPrChange w:id="348" w:author="Miller, Harvey J." w:date="2020-05-19T16:03:00Z">
              <w:rPr>
                <w:rFonts w:ascii="Times New Roman" w:hAnsi="Times New Roman" w:cs="Times New Roman"/>
                <w:sz w:val="24"/>
              </w:rPr>
            </w:rPrChange>
          </w:rPr>
          <w:delText>of</w:delText>
        </w:r>
        <w:r w:rsidR="00937903" w:rsidRPr="001D065D" w:rsidDel="001D065D">
          <w:rPr>
            <w:rFonts w:ascii="Times New Roman" w:hAnsi="Times New Roman" w:cs="Times New Roman"/>
            <w:i/>
            <w:sz w:val="24"/>
            <w:rPrChange w:id="349" w:author="Miller, Harvey J." w:date="2020-05-19T16:03:00Z">
              <w:rPr>
                <w:rFonts w:ascii="Times New Roman" w:hAnsi="Times New Roman" w:cs="Times New Roman"/>
                <w:sz w:val="24"/>
              </w:rPr>
            </w:rPrChange>
          </w:rPr>
          <w:delText xml:space="preserve"> </w:delText>
        </w:r>
        <w:r w:rsidR="00986EC7" w:rsidRPr="001D065D" w:rsidDel="001D065D">
          <w:rPr>
            <w:rFonts w:ascii="Times New Roman" w:hAnsi="Times New Roman" w:cs="Times New Roman"/>
            <w:i/>
            <w:sz w:val="24"/>
            <w:rPrChange w:id="350" w:author="Miller, Harvey J." w:date="2020-05-19T16:03:00Z">
              <w:rPr>
                <w:rFonts w:ascii="Times New Roman" w:hAnsi="Times New Roman" w:cs="Times New Roman"/>
                <w:sz w:val="24"/>
              </w:rPr>
            </w:rPrChange>
          </w:rPr>
          <w:delText>the recession</w:delText>
        </w:r>
      </w:del>
      <w:del w:id="351" w:author="Miller, Harvey J." w:date="2020-05-19T16:02:00Z">
        <w:r w:rsidR="00044D21" w:rsidRPr="001D065D" w:rsidDel="001D065D">
          <w:rPr>
            <w:rFonts w:ascii="Times New Roman" w:hAnsi="Times New Roman" w:cs="Times New Roman"/>
            <w:i/>
            <w:sz w:val="24"/>
            <w:rPrChange w:id="352" w:author="Miller, Harvey J." w:date="2020-05-19T16:03: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353" w:author="Miller, Harvey J." w:date="2020-05-19T16:03:00Z">
            <w:rPr>
              <w:rFonts w:ascii="Times New Roman" w:hAnsi="Times New Roman" w:cs="Times New Roman"/>
              <w:sz w:val="24"/>
            </w:rPr>
          </w:rPrChange>
        </w:rPr>
        <w:t>decay rate</w:t>
      </w:r>
      <w:r w:rsidR="00044D21" w:rsidRPr="00292C3D">
        <w:rPr>
          <w:rFonts w:ascii="Times New Roman" w:hAnsi="Times New Roman" w:cs="Times New Roman"/>
          <w:sz w:val="24"/>
        </w:rPr>
        <w:t xml:space="preserve"> and</w:t>
      </w:r>
      <w:r w:rsidR="00986EC7">
        <w:rPr>
          <w:rFonts w:ascii="Times New Roman" w:hAnsi="Times New Roman" w:cs="Times New Roman"/>
          <w:sz w:val="24"/>
        </w:rPr>
        <w:t xml:space="preserve"> </w:t>
      </w:r>
      <w:r w:rsidR="00986EC7" w:rsidRPr="001D065D">
        <w:rPr>
          <w:rFonts w:ascii="Times New Roman" w:hAnsi="Times New Roman" w:cs="Times New Roman"/>
          <w:i/>
          <w:sz w:val="24"/>
          <w:rPrChange w:id="354" w:author="Miller, Harvey J." w:date="2020-05-19T16:03:00Z">
            <w:rPr>
              <w:rFonts w:ascii="Times New Roman" w:hAnsi="Times New Roman" w:cs="Times New Roman"/>
              <w:sz w:val="24"/>
            </w:rPr>
          </w:rPrChange>
        </w:rPr>
        <w:t>decay duration</w:t>
      </w:r>
      <w:r w:rsidR="00044D21" w:rsidRPr="00292C3D">
        <w:rPr>
          <w:rFonts w:ascii="Times New Roman" w:hAnsi="Times New Roman" w:cs="Times New Roman"/>
          <w:sz w:val="24"/>
        </w:rPr>
        <w:t xml:space="preserve">, </w:t>
      </w:r>
      <w:del w:id="355" w:author="Miller, Harvey J." w:date="2020-05-19T16:03: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356" w:author="Miller, Harvey J." w:date="2020-05-19T16:03:00Z">
        <w:r>
          <w:rPr>
            <w:rFonts w:ascii="Times New Roman" w:hAnsi="Times New Roman" w:cs="Times New Roman"/>
            <w:sz w:val="24"/>
          </w:rPr>
          <w:t>ing</w:t>
        </w:r>
      </w:ins>
      <w:del w:id="357" w:author="Miller, Harvey J." w:date="2020-05-19T16:03: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speed </w:t>
      </w:r>
      <w:ins w:id="358" w:author="Miller, Harvey J." w:date="2020-05-19T16:03:00Z">
        <w:r>
          <w:rPr>
            <w:rFonts w:ascii="Times New Roman" w:hAnsi="Times New Roman" w:cs="Times New Roman"/>
            <w:sz w:val="24"/>
          </w:rPr>
          <w:t xml:space="preserve">and temporal extent of the demand decline; and iii) </w:t>
        </w:r>
      </w:ins>
      <w:del w:id="359" w:author="Miller, Harvey J." w:date="2020-05-19T16:03:00Z">
        <w:r w:rsidR="00044D21" w:rsidRPr="001D065D" w:rsidDel="001D065D">
          <w:rPr>
            <w:rFonts w:ascii="Times New Roman" w:hAnsi="Times New Roman" w:cs="Times New Roman"/>
            <w:i/>
            <w:sz w:val="24"/>
            <w:rPrChange w:id="360" w:author="Miller, Harvey J." w:date="2020-05-19T16:03:00Z">
              <w:rPr>
                <w:rFonts w:ascii="Times New Roman" w:hAnsi="Times New Roman" w:cs="Times New Roman"/>
                <w:sz w:val="24"/>
              </w:rPr>
            </w:rPrChange>
          </w:rPr>
          <w:delText xml:space="preserve">of the recession; </w:delText>
        </w:r>
      </w:del>
      <w:del w:id="361" w:author="Liu, Luyu" w:date="2020-05-23T11:14:00Z">
        <w:r w:rsidR="00044D21" w:rsidRPr="001D065D" w:rsidDel="00703BB3">
          <w:rPr>
            <w:rFonts w:ascii="Times New Roman" w:hAnsi="Times New Roman" w:cs="Times New Roman"/>
            <w:i/>
            <w:sz w:val="24"/>
            <w:rPrChange w:id="362" w:author="Miller, Harvey J." w:date="2020-05-19T16:03:00Z">
              <w:rPr>
                <w:rFonts w:ascii="Times New Roman" w:hAnsi="Times New Roman" w:cs="Times New Roman"/>
                <w:sz w:val="24"/>
              </w:rPr>
            </w:rPrChange>
          </w:rPr>
          <w:delText>divergent</w:delText>
        </w:r>
      </w:del>
      <w:ins w:id="363" w:author="Liu, Luyu" w:date="2020-05-23T11:14:00Z">
        <w:r w:rsidR="00703BB3">
          <w:rPr>
            <w:rFonts w:ascii="Times New Roman" w:hAnsi="Times New Roman" w:cs="Times New Roman"/>
            <w:i/>
            <w:sz w:val="24"/>
          </w:rPr>
          <w:t>cliff</w:t>
        </w:r>
      </w:ins>
      <w:r w:rsidR="00044D21" w:rsidRPr="001D065D">
        <w:rPr>
          <w:rFonts w:ascii="Times New Roman" w:hAnsi="Times New Roman" w:cs="Times New Roman"/>
          <w:i/>
          <w:sz w:val="24"/>
          <w:rPrChange w:id="364" w:author="Miller, Harvey J." w:date="2020-05-19T16:03:00Z">
            <w:rPr>
              <w:rFonts w:ascii="Times New Roman" w:hAnsi="Times New Roman" w:cs="Times New Roman"/>
              <w:sz w:val="24"/>
            </w:rPr>
          </w:rPrChange>
        </w:rPr>
        <w:t xml:space="preserve"> </w:t>
      </w:r>
      <w:r w:rsidR="00986EC7" w:rsidRPr="001D065D">
        <w:rPr>
          <w:rFonts w:ascii="Times New Roman" w:hAnsi="Times New Roman" w:cs="Times New Roman"/>
          <w:i/>
          <w:sz w:val="24"/>
          <w:rPrChange w:id="365" w:author="Miller, Harvey J." w:date="2020-05-19T16:03:00Z">
            <w:rPr>
              <w:rFonts w:ascii="Times New Roman" w:hAnsi="Times New Roman" w:cs="Times New Roman"/>
              <w:sz w:val="24"/>
            </w:rPr>
          </w:rPrChange>
        </w:rPr>
        <w:t xml:space="preserve">and </w:t>
      </w:r>
      <w:del w:id="366" w:author="Liu, Luyu" w:date="2020-05-23T11:14:00Z">
        <w:r w:rsidR="00986EC7" w:rsidRPr="001D065D" w:rsidDel="00703BB3">
          <w:rPr>
            <w:rFonts w:ascii="Times New Roman" w:hAnsi="Times New Roman" w:cs="Times New Roman"/>
            <w:i/>
            <w:sz w:val="24"/>
            <w:rPrChange w:id="367" w:author="Miller, Harvey J." w:date="2020-05-19T16:03:00Z">
              <w:rPr>
                <w:rFonts w:ascii="Times New Roman" w:hAnsi="Times New Roman" w:cs="Times New Roman"/>
                <w:sz w:val="24"/>
              </w:rPr>
            </w:rPrChange>
          </w:rPr>
          <w:delText xml:space="preserve">convergent </w:delText>
        </w:r>
      </w:del>
      <w:ins w:id="368" w:author="Liu, Luyu" w:date="2020-05-23T11:14:00Z">
        <w:r w:rsidR="00703BB3">
          <w:rPr>
            <w:rFonts w:ascii="Times New Roman" w:hAnsi="Times New Roman" w:cs="Times New Roman"/>
            <w:i/>
            <w:sz w:val="24"/>
          </w:rPr>
          <w:t>floor</w:t>
        </w:r>
        <w:r w:rsidR="00703BB3" w:rsidRPr="001D065D">
          <w:rPr>
            <w:rFonts w:ascii="Times New Roman" w:hAnsi="Times New Roman" w:cs="Times New Roman"/>
            <w:i/>
            <w:sz w:val="24"/>
            <w:rPrChange w:id="369" w:author="Miller, Harvey J." w:date="2020-05-19T16:03:00Z">
              <w:rPr>
                <w:rFonts w:ascii="Times New Roman" w:hAnsi="Times New Roman" w:cs="Times New Roman"/>
                <w:sz w:val="24"/>
              </w:rPr>
            </w:rPrChange>
          </w:rPr>
          <w:t xml:space="preserve"> </w:t>
        </w:r>
      </w:ins>
      <w:r w:rsidR="00986EC7" w:rsidRPr="001D065D">
        <w:rPr>
          <w:rFonts w:ascii="Times New Roman" w:hAnsi="Times New Roman" w:cs="Times New Roman"/>
          <w:i/>
          <w:sz w:val="24"/>
          <w:rPrChange w:id="370" w:author="Miller, Harvey J." w:date="2020-05-19T16:03:00Z">
            <w:rPr>
              <w:rFonts w:ascii="Times New Roman" w:hAnsi="Times New Roman" w:cs="Times New Roman"/>
              <w:sz w:val="24"/>
            </w:rPr>
          </w:rPrChange>
        </w:rPr>
        <w:t>point</w:t>
      </w:r>
      <w:ins w:id="371" w:author="Miller, Harvey J." w:date="2020-05-19T16:03:00Z">
        <w:del w:id="372" w:author="Liu, Luyu" w:date="2020-05-23T11:14:00Z">
          <w:r w:rsidRPr="001D065D" w:rsidDel="00703BB3">
            <w:rPr>
              <w:rFonts w:ascii="Times New Roman" w:hAnsi="Times New Roman" w:cs="Times New Roman"/>
              <w:i/>
              <w:sz w:val="24"/>
              <w:rPrChange w:id="373" w:author="Miller, Harvey J." w:date="2020-05-19T16:03:00Z">
                <w:rPr>
                  <w:rFonts w:ascii="Times New Roman" w:hAnsi="Times New Roman" w:cs="Times New Roman"/>
                  <w:sz w:val="24"/>
                </w:rPr>
              </w:rPrChange>
            </w:rPr>
            <w:delText>s</w:delText>
          </w:r>
        </w:del>
      </w:ins>
      <w:r w:rsidR="00044D21" w:rsidRPr="00292C3D">
        <w:rPr>
          <w:rFonts w:ascii="Times New Roman" w:hAnsi="Times New Roman" w:cs="Times New Roman"/>
          <w:sz w:val="24"/>
        </w:rPr>
        <w:t xml:space="preserve">, </w:t>
      </w:r>
      <w:del w:id="374" w:author="Miller, Harvey J." w:date="2020-05-19T16:04: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375" w:author="Miller, Harvey J." w:date="2020-05-19T16:04:00Z">
        <w:r>
          <w:rPr>
            <w:rFonts w:ascii="Times New Roman" w:hAnsi="Times New Roman" w:cs="Times New Roman"/>
            <w:sz w:val="24"/>
          </w:rPr>
          <w:t>ing</w:t>
        </w:r>
      </w:ins>
      <w:del w:id="376" w:author="Miller, Harvey J." w:date="2020-05-19T16:04: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initial date </w:t>
      </w:r>
      <w:del w:id="377" w:author="Miller, Harvey J." w:date="2020-05-19T16:04:00Z">
        <w:r w:rsidR="00986EC7" w:rsidDel="00272969">
          <w:rPr>
            <w:rFonts w:ascii="Times New Roman" w:hAnsi="Times New Roman" w:cs="Times New Roman"/>
            <w:sz w:val="24"/>
          </w:rPr>
          <w:delText xml:space="preserve">and last date </w:delText>
        </w:r>
      </w:del>
      <w:r w:rsidR="00044D21" w:rsidRPr="00292C3D">
        <w:rPr>
          <w:rFonts w:ascii="Times New Roman" w:hAnsi="Times New Roman" w:cs="Times New Roman"/>
          <w:sz w:val="24"/>
        </w:rPr>
        <w:t xml:space="preserve">when </w:t>
      </w:r>
      <w:del w:id="378" w:author="Miller, Harvey J." w:date="2020-05-19T16:04:00Z">
        <w:r w:rsidR="00044D21" w:rsidRPr="00292C3D" w:rsidDel="00272969">
          <w:rPr>
            <w:rFonts w:ascii="Times New Roman" w:hAnsi="Times New Roman" w:cs="Times New Roman"/>
            <w:sz w:val="24"/>
          </w:rPr>
          <w:delText xml:space="preserve">the </w:delText>
        </w:r>
      </w:del>
      <w:r w:rsidR="00044D21" w:rsidRPr="00292C3D">
        <w:rPr>
          <w:rFonts w:ascii="Times New Roman" w:hAnsi="Times New Roman" w:cs="Times New Roman"/>
          <w:sz w:val="24"/>
        </w:rPr>
        <w:t xml:space="preserve">transit demand began </w:t>
      </w:r>
      <w:r w:rsidR="00986EC7">
        <w:rPr>
          <w:rFonts w:ascii="Times New Roman" w:hAnsi="Times New Roman" w:cs="Times New Roman"/>
          <w:sz w:val="24"/>
        </w:rPr>
        <w:t xml:space="preserve">and </w:t>
      </w:r>
      <w:ins w:id="379" w:author="Miller, Harvey J." w:date="2020-05-19T16:04:00Z">
        <w:r w:rsidR="00272969">
          <w:rPr>
            <w:rFonts w:ascii="Times New Roman" w:hAnsi="Times New Roman" w:cs="Times New Roman"/>
            <w:sz w:val="24"/>
          </w:rPr>
          <w:t>the final date when decline decreased.</w:t>
        </w:r>
      </w:ins>
      <w:del w:id="380" w:author="Miller, Harvey J." w:date="2020-05-19T16:04:00Z">
        <w:r w:rsidR="00986EC7" w:rsidDel="00272969">
          <w:rPr>
            <w:rFonts w:ascii="Times New Roman" w:hAnsi="Times New Roman" w:cs="Times New Roman"/>
            <w:sz w:val="24"/>
          </w:rPr>
          <w:delText xml:space="preserve">finished </w:delText>
        </w:r>
        <w:r w:rsidR="00044D21" w:rsidRPr="00292C3D" w:rsidDel="00272969">
          <w:rPr>
            <w:rFonts w:ascii="Times New Roman" w:hAnsi="Times New Roman" w:cs="Times New Roman"/>
            <w:sz w:val="24"/>
          </w:rPr>
          <w:delText>to decreas</w:delText>
        </w:r>
      </w:del>
      <w:ins w:id="381" w:author="Miller, Harvey J." w:date="2020-05-19T16:04:00Z">
        <w:r w:rsidR="00272969">
          <w:rPr>
            <w:rFonts w:ascii="Times New Roman" w:hAnsi="Times New Roman" w:cs="Times New Roman"/>
            <w:sz w:val="24"/>
          </w:rPr>
          <w:t xml:space="preserve">, respectively. </w:t>
        </w:r>
      </w:ins>
      <w:del w:id="382" w:author="Miller, Harvey J." w:date="2020-05-19T16:04:00Z">
        <w:r w:rsidR="00044D21" w:rsidRPr="00292C3D" w:rsidDel="00272969">
          <w:rPr>
            <w:rFonts w:ascii="Times New Roman" w:hAnsi="Times New Roman" w:cs="Times New Roman"/>
            <w:sz w:val="24"/>
          </w:rPr>
          <w:delText>e.</w:delText>
        </w:r>
      </w:del>
      <w:r w:rsidR="00044D21" w:rsidRPr="00292C3D">
        <w:rPr>
          <w:rFonts w:ascii="Times New Roman" w:hAnsi="Times New Roman" w:cs="Times New Roman"/>
          <w:sz w:val="24"/>
        </w:rPr>
        <w:t xml:space="preserve"> </w:t>
      </w:r>
      <w:r w:rsidR="00986EC7">
        <w:rPr>
          <w:rFonts w:ascii="Times New Roman" w:hAnsi="Times New Roman" w:cs="Times New Roman"/>
          <w:sz w:val="24"/>
        </w:rPr>
        <w:t xml:space="preserve">We </w:t>
      </w:r>
      <w:del w:id="383" w:author="Miller, Harvey J." w:date="2020-05-19T16:08:00Z">
        <w:r w:rsidR="00986EC7" w:rsidDel="00B308B8">
          <w:rPr>
            <w:rFonts w:ascii="Times New Roman" w:hAnsi="Times New Roman" w:cs="Times New Roman"/>
            <w:sz w:val="24"/>
          </w:rPr>
          <w:delText xml:space="preserve">moreover </w:delText>
        </w:r>
      </w:del>
      <w:r w:rsidR="00986EC7">
        <w:rPr>
          <w:rFonts w:ascii="Times New Roman" w:hAnsi="Times New Roman" w:cs="Times New Roman"/>
          <w:sz w:val="24"/>
        </w:rPr>
        <w:t xml:space="preserve">conduct regression and correlation analyses </w:t>
      </w:r>
      <w:ins w:id="384" w:author="Miller, Harvey J." w:date="2020-05-19T16:05:00Z">
        <w:r w:rsidR="00272969">
          <w:rPr>
            <w:rFonts w:ascii="Times New Roman" w:hAnsi="Times New Roman" w:cs="Times New Roman"/>
            <w:sz w:val="24"/>
          </w:rPr>
          <w:t xml:space="preserve">relating the </w:t>
        </w:r>
      </w:ins>
      <w:del w:id="385" w:author="Miller, Harvey J." w:date="2020-05-19T16:05:00Z">
        <w:r w:rsidR="00986EC7" w:rsidDel="00272969">
          <w:rPr>
            <w:rFonts w:ascii="Times New Roman" w:hAnsi="Times New Roman" w:cs="Times New Roman"/>
            <w:sz w:val="24"/>
          </w:rPr>
          <w:delText xml:space="preserve">between </w:delText>
        </w:r>
      </w:del>
      <w:r w:rsidR="00986EC7">
        <w:rPr>
          <w:rFonts w:ascii="Times New Roman" w:hAnsi="Times New Roman" w:cs="Times New Roman"/>
          <w:sz w:val="24"/>
        </w:rPr>
        <w:t>floor value</w:t>
      </w:r>
      <w:ins w:id="386" w:author="Miller, Harvey J." w:date="2020-05-19T16:05:00Z">
        <w:r w:rsidR="00272969">
          <w:rPr>
            <w:rFonts w:ascii="Times New Roman" w:hAnsi="Times New Roman" w:cs="Times New Roman"/>
            <w:sz w:val="24"/>
          </w:rPr>
          <w:t xml:space="preserve">s and </w:t>
        </w:r>
      </w:ins>
      <w:del w:id="387" w:author="Miller, Harvey J." w:date="2020-05-19T16:05:00Z">
        <w:r w:rsidR="00986EC7" w:rsidDel="00272969">
          <w:rPr>
            <w:rFonts w:ascii="Times New Roman" w:hAnsi="Times New Roman" w:cs="Times New Roman"/>
            <w:sz w:val="24"/>
          </w:rPr>
          <w:delText>/</w:delText>
        </w:r>
      </w:del>
      <w:r w:rsidR="00986EC7">
        <w:rPr>
          <w:rFonts w:ascii="Times New Roman" w:hAnsi="Times New Roman" w:cs="Times New Roman"/>
          <w:sz w:val="24"/>
        </w:rPr>
        <w:t>decay rate</w:t>
      </w:r>
      <w:ins w:id="388" w:author="Miller, Harvey J." w:date="2020-05-19T16:05:00Z">
        <w:r w:rsidR="00272969">
          <w:rPr>
            <w:rFonts w:ascii="Times New Roman" w:hAnsi="Times New Roman" w:cs="Times New Roman"/>
            <w:sz w:val="24"/>
          </w:rPr>
          <w:t>s</w:t>
        </w:r>
      </w:ins>
      <w:r w:rsidR="00986EC7">
        <w:rPr>
          <w:rFonts w:ascii="Times New Roman" w:hAnsi="Times New Roman" w:cs="Times New Roman"/>
          <w:sz w:val="24"/>
        </w:rPr>
        <w:t xml:space="preserve"> </w:t>
      </w:r>
      <w:ins w:id="389" w:author="Miller, Harvey J." w:date="2020-05-19T16:05:00Z">
        <w:r w:rsidR="00272969">
          <w:rPr>
            <w:rFonts w:ascii="Times New Roman" w:hAnsi="Times New Roman" w:cs="Times New Roman"/>
            <w:sz w:val="24"/>
          </w:rPr>
          <w:t xml:space="preserve">to </w:t>
        </w:r>
      </w:ins>
      <w:del w:id="390" w:author="Miller, Harvey J." w:date="2020-05-19T16:05:00Z">
        <w:r w:rsidR="00986EC7" w:rsidDel="00272969">
          <w:rPr>
            <w:rFonts w:ascii="Times New Roman" w:hAnsi="Times New Roman" w:cs="Times New Roman"/>
            <w:sz w:val="24"/>
          </w:rPr>
          <w:delText xml:space="preserve">and different </w:delText>
        </w:r>
      </w:del>
      <w:r w:rsidR="00986EC7">
        <w:rPr>
          <w:rFonts w:ascii="Times New Roman" w:hAnsi="Times New Roman" w:cs="Times New Roman"/>
          <w:sz w:val="24"/>
        </w:rPr>
        <w:t>social-economic and demographic factors</w:t>
      </w:r>
      <w:ins w:id="391" w:author="Miller, Harvey J." w:date="2020-05-19T16:05:00Z">
        <w:r w:rsidR="00272969">
          <w:rPr>
            <w:rFonts w:ascii="Times New Roman" w:hAnsi="Times New Roman" w:cs="Times New Roman"/>
            <w:sz w:val="24"/>
          </w:rPr>
          <w:t xml:space="preserve"> in each community</w:t>
        </w:r>
      </w:ins>
      <w:r w:rsidR="00986EC7">
        <w:rPr>
          <w:rFonts w:ascii="Times New Roman" w:hAnsi="Times New Roman" w:cs="Times New Roman"/>
          <w:sz w:val="24"/>
        </w:rPr>
        <w:t xml:space="preserve">. </w:t>
      </w:r>
      <w:ins w:id="392" w:author="Miller, Harvey J." w:date="2020-05-19T16:05:00Z">
        <w:r w:rsidR="00272969">
          <w:rPr>
            <w:rFonts w:ascii="Times New Roman" w:hAnsi="Times New Roman" w:cs="Times New Roman"/>
            <w:sz w:val="24"/>
          </w:rPr>
          <w:t xml:space="preserve"> </w:t>
        </w:r>
      </w:ins>
      <w:r w:rsidR="00986EC7">
        <w:rPr>
          <w:rFonts w:ascii="Times New Roman" w:hAnsi="Times New Roman" w:cs="Times New Roman"/>
          <w:sz w:val="24"/>
        </w:rPr>
        <w:t xml:space="preserve">We also compare the distance between the </w:t>
      </w:r>
      <w:del w:id="393" w:author="Liu, Luyu" w:date="2020-05-23T11:14:00Z">
        <w:r w:rsidR="00986EC7" w:rsidDel="00703BB3">
          <w:rPr>
            <w:rFonts w:ascii="Times New Roman" w:hAnsi="Times New Roman" w:cs="Times New Roman"/>
            <w:sz w:val="24"/>
          </w:rPr>
          <w:delText>divergent</w:delText>
        </w:r>
      </w:del>
      <w:ins w:id="394" w:author="Liu, Luyu" w:date="2020-05-23T11:14:00Z">
        <w:r w:rsidR="00703BB3">
          <w:rPr>
            <w:rFonts w:ascii="Times New Roman" w:hAnsi="Times New Roman" w:cs="Times New Roman"/>
            <w:sz w:val="24"/>
          </w:rPr>
          <w:t>cliff</w:t>
        </w:r>
      </w:ins>
      <w:r w:rsidR="00986EC7">
        <w:rPr>
          <w:rFonts w:ascii="Times New Roman" w:hAnsi="Times New Roman" w:cs="Times New Roman"/>
          <w:sz w:val="24"/>
        </w:rPr>
        <w:t>/</w:t>
      </w:r>
      <w:ins w:id="395" w:author="Liu, Luyu" w:date="2020-05-23T11:14:00Z">
        <w:r w:rsidR="00703BB3">
          <w:rPr>
            <w:rFonts w:ascii="Times New Roman" w:hAnsi="Times New Roman" w:cs="Times New Roman"/>
            <w:sz w:val="24"/>
          </w:rPr>
          <w:t>floor</w:t>
        </w:r>
      </w:ins>
      <w:del w:id="396" w:author="Liu, Luyu" w:date="2020-05-23T11:14:00Z">
        <w:r w:rsidR="00986EC7" w:rsidDel="00703BB3">
          <w:rPr>
            <w:rFonts w:ascii="Times New Roman" w:hAnsi="Times New Roman" w:cs="Times New Roman"/>
            <w:sz w:val="24"/>
          </w:rPr>
          <w:delText>convergent</w:delText>
        </w:r>
      </w:del>
      <w:r w:rsidR="00986EC7">
        <w:rPr>
          <w:rFonts w:ascii="Times New Roman" w:hAnsi="Times New Roman" w:cs="Times New Roman"/>
          <w:sz w:val="24"/>
        </w:rPr>
        <w:t xml:space="preserve"> point</w:t>
      </w:r>
      <w:ins w:id="397" w:author="Miller, Harvey J." w:date="2020-05-19T16:08:00Z">
        <w:r w:rsidR="00B308B8">
          <w:rPr>
            <w:rFonts w:ascii="Times New Roman" w:hAnsi="Times New Roman" w:cs="Times New Roman"/>
            <w:sz w:val="24"/>
          </w:rPr>
          <w:t>s</w:t>
        </w:r>
      </w:ins>
      <w:r w:rsidR="00986EC7">
        <w:rPr>
          <w:rFonts w:ascii="Times New Roman" w:hAnsi="Times New Roman" w:cs="Times New Roman"/>
          <w:sz w:val="24"/>
        </w:rPr>
        <w:t xml:space="preserve"> and the first date of local community spread</w:t>
      </w:r>
      <w:r w:rsidR="00B242A5">
        <w:rPr>
          <w:rFonts w:ascii="Times New Roman" w:hAnsi="Times New Roman" w:cs="Times New Roman"/>
          <w:sz w:val="24"/>
        </w:rPr>
        <w:t xml:space="preserve"> to measure whether p</w:t>
      </w:r>
      <w:ins w:id="398" w:author="Miller, Harvey J." w:date="2020-05-19T16:08:00Z">
        <w:r w:rsidR="00B308B8">
          <w:rPr>
            <w:rFonts w:ascii="Times New Roman" w:hAnsi="Times New Roman" w:cs="Times New Roman"/>
            <w:sz w:val="24"/>
          </w:rPr>
          <w:t xml:space="preserve">ublic transit users </w:t>
        </w:r>
      </w:ins>
      <w:del w:id="399" w:author="Miller, Harvey J." w:date="2020-05-19T16:08:00Z">
        <w:r w:rsidR="00B242A5" w:rsidDel="00B308B8">
          <w:rPr>
            <w:rFonts w:ascii="Times New Roman" w:hAnsi="Times New Roman" w:cs="Times New Roman"/>
            <w:sz w:val="24"/>
          </w:rPr>
          <w:delText xml:space="preserve">assengers </w:delText>
        </w:r>
      </w:del>
      <w:r w:rsidR="00B242A5">
        <w:rPr>
          <w:rFonts w:ascii="Times New Roman" w:hAnsi="Times New Roman" w:cs="Times New Roman"/>
          <w:sz w:val="24"/>
        </w:rPr>
        <w:t xml:space="preserve">in different metro areas </w:t>
      </w:r>
      <w:ins w:id="400" w:author="Miller, Harvey J." w:date="2020-05-19T16:05:00Z">
        <w:r w:rsidR="00272969">
          <w:rPr>
            <w:rFonts w:ascii="Times New Roman" w:hAnsi="Times New Roman" w:cs="Times New Roman"/>
            <w:sz w:val="24"/>
          </w:rPr>
          <w:t>re</w:t>
        </w:r>
      </w:ins>
      <w:r w:rsidR="00B242A5">
        <w:rPr>
          <w:rFonts w:ascii="Times New Roman" w:hAnsi="Times New Roman" w:cs="Times New Roman"/>
          <w:sz w:val="24"/>
        </w:rPr>
        <w:t>acted</w:t>
      </w:r>
      <w:ins w:id="401" w:author="Miller, Harvey J." w:date="2020-05-19T16:08:00Z">
        <w:r w:rsidR="00B308B8">
          <w:rPr>
            <w:rFonts w:ascii="Times New Roman" w:hAnsi="Times New Roman" w:cs="Times New Roman"/>
            <w:sz w:val="24"/>
          </w:rPr>
          <w:t xml:space="preserve"> at different speeds to the unfolding pandemic</w:t>
        </w:r>
      </w:ins>
      <w:del w:id="402" w:author="Miller, Harvey J." w:date="2020-05-19T16:08:00Z">
        <w:r w:rsidR="00B242A5" w:rsidDel="00B308B8">
          <w:rPr>
            <w:rFonts w:ascii="Times New Roman" w:hAnsi="Times New Roman" w:cs="Times New Roman"/>
            <w:sz w:val="24"/>
          </w:rPr>
          <w:delText xml:space="preserve"> faster than the local pandemic evolution</w:delText>
        </w:r>
      </w:del>
      <w:r w:rsidR="00986EC7">
        <w:rPr>
          <w:rFonts w:ascii="Times New Roman" w:hAnsi="Times New Roman" w:cs="Times New Roman"/>
          <w:sz w:val="24"/>
        </w:rPr>
        <w:t>.</w:t>
      </w:r>
      <w:ins w:id="403" w:author="Miller, Harvey J." w:date="2020-05-19T16:09:00Z">
        <w:r w:rsidR="00B308B8">
          <w:rPr>
            <w:rFonts w:ascii="Times New Roman" w:hAnsi="Times New Roman" w:cs="Times New Roman"/>
            <w:sz w:val="24"/>
          </w:rPr>
          <w:t xml:space="preserve"> Finally, we </w:t>
        </w:r>
      </w:ins>
      <w:del w:id="404" w:author="Miller, Harvey J." w:date="2020-05-19T16:09:00Z">
        <w:r w:rsidR="00986EC7" w:rsidDel="00B308B8">
          <w:rPr>
            <w:rFonts w:ascii="Times New Roman" w:hAnsi="Times New Roman" w:cs="Times New Roman"/>
            <w:sz w:val="24"/>
          </w:rPr>
          <w:delText xml:space="preserve"> </w:delText>
        </w:r>
        <w:r w:rsidR="00B242A5" w:rsidDel="00B308B8">
          <w:rPr>
            <w:rFonts w:ascii="Times New Roman" w:hAnsi="Times New Roman" w:cs="Times New Roman"/>
            <w:sz w:val="24"/>
          </w:rPr>
          <w:delText xml:space="preserve">We moreover </w:delText>
        </w:r>
      </w:del>
      <w:r w:rsidR="00B242A5">
        <w:rPr>
          <w:rFonts w:ascii="Times New Roman" w:hAnsi="Times New Roman" w:cs="Times New Roman"/>
          <w:sz w:val="24"/>
        </w:rPr>
        <w:t xml:space="preserve">use hourly transit demand data to capture COVID-19’s impact on </w:t>
      </w:r>
      <w:ins w:id="405" w:author="Miller, Harvey J." w:date="2020-05-19T16:09:00Z">
        <w:r w:rsidR="00B308B8">
          <w:rPr>
            <w:rFonts w:ascii="Times New Roman" w:hAnsi="Times New Roman" w:cs="Times New Roman"/>
            <w:sz w:val="24"/>
          </w:rPr>
          <w:t xml:space="preserve">daily patterns of </w:t>
        </w:r>
      </w:ins>
      <w:r w:rsidR="00B242A5">
        <w:rPr>
          <w:rFonts w:ascii="Times New Roman" w:hAnsi="Times New Roman" w:cs="Times New Roman"/>
          <w:sz w:val="24"/>
        </w:rPr>
        <w:t xml:space="preserve">transit </w:t>
      </w:r>
      <w:ins w:id="406" w:author="Miller, Harvey J." w:date="2020-05-19T16:09:00Z">
        <w:r w:rsidR="00B308B8">
          <w:rPr>
            <w:rFonts w:ascii="Times New Roman" w:hAnsi="Times New Roman" w:cs="Times New Roman"/>
            <w:sz w:val="24"/>
          </w:rPr>
          <w:t>demand</w:t>
        </w:r>
      </w:ins>
      <w:del w:id="407" w:author="Miller, Harvey J." w:date="2020-05-19T16:09:00Z">
        <w:r w:rsidR="00B242A5" w:rsidDel="00B308B8">
          <w:rPr>
            <w:rFonts w:ascii="Times New Roman" w:hAnsi="Times New Roman" w:cs="Times New Roman"/>
            <w:sz w:val="24"/>
          </w:rPr>
          <w:delText>commuting</w:delText>
        </w:r>
      </w:del>
      <w:r w:rsidR="00B242A5">
        <w:rPr>
          <w:rFonts w:ascii="Times New Roman" w:hAnsi="Times New Roman" w:cs="Times New Roman"/>
          <w:sz w:val="24"/>
        </w:rPr>
        <w:t xml:space="preserve">; we </w:t>
      </w:r>
      <w:ins w:id="408" w:author="Miller, Harvey J." w:date="2020-05-19T16:09:00Z">
        <w:r w:rsidR="00B308B8">
          <w:rPr>
            <w:rFonts w:ascii="Times New Roman" w:hAnsi="Times New Roman" w:cs="Times New Roman"/>
            <w:sz w:val="24"/>
          </w:rPr>
          <w:t xml:space="preserve">measure </w:t>
        </w:r>
      </w:ins>
      <w:del w:id="409" w:author="Miller, Harvey J." w:date="2020-05-19T16:09:00Z">
        <w:r w:rsidR="00B242A5" w:rsidDel="00B308B8">
          <w:rPr>
            <w:rFonts w:ascii="Times New Roman" w:hAnsi="Times New Roman" w:cs="Times New Roman"/>
            <w:sz w:val="24"/>
          </w:rPr>
          <w:delText xml:space="preserve">assess </w:delText>
        </w:r>
      </w:del>
      <w:r w:rsidR="00B242A5">
        <w:rPr>
          <w:rFonts w:ascii="Times New Roman" w:hAnsi="Times New Roman" w:cs="Times New Roman"/>
          <w:sz w:val="24"/>
        </w:rPr>
        <w:t xml:space="preserve">the similarity of hourly </w:t>
      </w:r>
      <w:ins w:id="410" w:author="Miller, Harvey J." w:date="2020-05-19T16:09:00Z">
        <w:r w:rsidR="00B308B8">
          <w:rPr>
            <w:rFonts w:ascii="Times New Roman" w:hAnsi="Times New Roman" w:cs="Times New Roman"/>
            <w:sz w:val="24"/>
          </w:rPr>
          <w:t xml:space="preserve">demand </w:t>
        </w:r>
      </w:ins>
      <w:ins w:id="411" w:author="Miller, Harvey J." w:date="2020-05-19T16:10:00Z">
        <w:r w:rsidR="00B308B8">
          <w:rPr>
            <w:rFonts w:ascii="Times New Roman" w:hAnsi="Times New Roman" w:cs="Times New Roman"/>
            <w:sz w:val="24"/>
          </w:rPr>
          <w:t xml:space="preserve">profile during the COVID-19 pandemic compared to one year earlier.  </w:t>
        </w:r>
      </w:ins>
      <w:commentRangeStart w:id="412"/>
      <w:commentRangeStart w:id="413"/>
      <w:del w:id="414" w:author="Miller, Harvey J." w:date="2020-05-19T16:10:00Z">
        <w:r w:rsidR="00B242A5" w:rsidDel="00B308B8">
          <w:rPr>
            <w:rFonts w:ascii="Times New Roman" w:hAnsi="Times New Roman" w:cs="Times New Roman"/>
            <w:sz w:val="24"/>
          </w:rPr>
          <w:delText>curves</w:delText>
        </w:r>
      </w:del>
      <w:del w:id="415" w:author="Miller, Harvey J." w:date="2020-05-19T16:09:00Z">
        <w:r w:rsidR="00B242A5" w:rsidDel="00B308B8">
          <w:rPr>
            <w:rFonts w:ascii="Times New Roman" w:hAnsi="Times New Roman" w:cs="Times New Roman"/>
            <w:sz w:val="24"/>
          </w:rPr>
          <w:delText>’</w:delText>
        </w:r>
      </w:del>
      <w:del w:id="416" w:author="Miller, Harvey J." w:date="2020-05-19T16:10:00Z">
        <w:r w:rsidR="00B242A5" w:rsidDel="00B308B8">
          <w:rPr>
            <w:rFonts w:ascii="Times New Roman" w:hAnsi="Times New Roman" w:cs="Times New Roman"/>
            <w:sz w:val="24"/>
          </w:rPr>
          <w:delText xml:space="preserve"> shape with ordinary Procrustes analysis and compute the shift of morning and afternoon rush hours. </w:delText>
        </w:r>
      </w:del>
      <w:r w:rsidR="00B242A5">
        <w:rPr>
          <w:rFonts w:ascii="Times New Roman" w:hAnsi="Times New Roman" w:cs="Times New Roman"/>
          <w:sz w:val="24"/>
        </w:rPr>
        <w:t xml:space="preserve">In the end, we conclude </w:t>
      </w:r>
      <w:del w:id="417" w:author="Liu, Luyu" w:date="2020-05-21T16:48:00Z">
        <w:r w:rsidR="00B242A5" w:rsidDel="00632EE9">
          <w:rPr>
            <w:rFonts w:ascii="Times New Roman" w:hAnsi="Times New Roman" w:cs="Times New Roman"/>
            <w:sz w:val="24"/>
          </w:rPr>
          <w:delText>several important insights we can gain from the results</w:delText>
        </w:r>
      </w:del>
      <w:ins w:id="418" w:author="Liu, Luyu" w:date="2020-05-21T16:48:00Z">
        <w:r w:rsidR="00632EE9">
          <w:rPr>
            <w:rFonts w:ascii="Times New Roman" w:hAnsi="Times New Roman" w:cs="Times New Roman"/>
            <w:sz w:val="24"/>
          </w:rPr>
          <w:t>that</w:t>
        </w:r>
      </w:ins>
      <w:ins w:id="419" w:author="Liu, Luyu" w:date="2020-05-21T16:49:00Z">
        <w:r w:rsidR="00632EE9">
          <w:rPr>
            <w:rFonts w:ascii="Times New Roman" w:hAnsi="Times New Roman" w:cs="Times New Roman"/>
            <w:sz w:val="24"/>
          </w:rPr>
          <w:t xml:space="preserve"> </w:t>
        </w:r>
      </w:ins>
      <w:ins w:id="420" w:author="Liu, Luyu" w:date="2020-05-21T16:53:00Z">
        <w:r w:rsidR="00632EE9">
          <w:rPr>
            <w:rFonts w:ascii="Times New Roman" w:hAnsi="Times New Roman" w:cs="Times New Roman"/>
            <w:sz w:val="24"/>
          </w:rPr>
          <w:t>COVID-19 had major impact</w:t>
        </w:r>
      </w:ins>
      <w:ins w:id="421" w:author="Liu, Luyu" w:date="2020-05-21T16:56:00Z">
        <w:r w:rsidR="00927676">
          <w:rPr>
            <w:rFonts w:ascii="Times New Roman" w:hAnsi="Times New Roman" w:cs="Times New Roman"/>
            <w:sz w:val="24"/>
          </w:rPr>
          <w:t>s</w:t>
        </w:r>
      </w:ins>
      <w:ins w:id="422" w:author="Liu, Luyu" w:date="2020-05-21T16:53:00Z">
        <w:r w:rsidR="00632EE9">
          <w:rPr>
            <w:rFonts w:ascii="Times New Roman" w:hAnsi="Times New Roman" w:cs="Times New Roman"/>
            <w:sz w:val="24"/>
          </w:rPr>
          <w:t xml:space="preserve"> on the transit system in different dimensions and </w:t>
        </w:r>
      </w:ins>
      <w:ins w:id="423" w:author="Liu, Luyu" w:date="2020-05-21T16:54:00Z">
        <w:r w:rsidR="00632EE9">
          <w:rPr>
            <w:rFonts w:ascii="Times New Roman" w:hAnsi="Times New Roman" w:cs="Times New Roman"/>
            <w:sz w:val="24"/>
          </w:rPr>
          <w:t xml:space="preserve">demonstrate the </w:t>
        </w:r>
      </w:ins>
      <w:ins w:id="424" w:author="Liu, Luyu" w:date="2020-05-21T16:57:00Z">
        <w:r w:rsidR="00927676">
          <w:rPr>
            <w:rFonts w:ascii="Times New Roman" w:hAnsi="Times New Roman" w:cs="Times New Roman"/>
            <w:sz w:val="24"/>
          </w:rPr>
          <w:t>social equity issue of transit usage during the pandemic</w:t>
        </w:r>
      </w:ins>
      <w:ins w:id="425" w:author="Liu, Luyu" w:date="2020-05-21T16:53:00Z">
        <w:r w:rsidR="00632EE9">
          <w:rPr>
            <w:rFonts w:ascii="Times New Roman" w:hAnsi="Times New Roman" w:cs="Times New Roman"/>
            <w:sz w:val="24"/>
          </w:rPr>
          <w:t xml:space="preserve">; we </w:t>
        </w:r>
      </w:ins>
      <w:del w:id="426" w:author="Liu, Luyu" w:date="2020-05-21T16:53:00Z">
        <w:r w:rsidR="00B242A5" w:rsidDel="00632EE9">
          <w:rPr>
            <w:rFonts w:ascii="Times New Roman" w:hAnsi="Times New Roman" w:cs="Times New Roman"/>
            <w:sz w:val="24"/>
          </w:rPr>
          <w:delText xml:space="preserve"> and </w:delText>
        </w:r>
      </w:del>
      <w:r w:rsidR="00B242A5">
        <w:rPr>
          <w:rFonts w:ascii="Times New Roman" w:hAnsi="Times New Roman" w:cs="Times New Roman"/>
          <w:sz w:val="24"/>
        </w:rPr>
        <w:t xml:space="preserve">propose </w:t>
      </w:r>
      <w:ins w:id="427" w:author="Liu, Luyu" w:date="2020-05-21T16:55:00Z">
        <w:r w:rsidR="00EF7415">
          <w:rPr>
            <w:rFonts w:ascii="Times New Roman" w:hAnsi="Times New Roman" w:cs="Times New Roman"/>
            <w:sz w:val="24"/>
          </w:rPr>
          <w:t xml:space="preserve">some </w:t>
        </w:r>
      </w:ins>
      <w:del w:id="428" w:author="Liu, Luyu" w:date="2020-05-21T16:55:00Z">
        <w:r w:rsidR="00B242A5" w:rsidDel="00EF7415">
          <w:rPr>
            <w:rFonts w:ascii="Times New Roman" w:hAnsi="Times New Roman" w:cs="Times New Roman"/>
            <w:sz w:val="24"/>
          </w:rPr>
          <w:delText xml:space="preserve">several </w:delText>
        </w:r>
      </w:del>
      <w:r w:rsidR="00B242A5">
        <w:rPr>
          <w:rFonts w:ascii="Times New Roman" w:hAnsi="Times New Roman" w:cs="Times New Roman"/>
          <w:sz w:val="24"/>
        </w:rPr>
        <w:t xml:space="preserve">future directions for transit studies in the context of COVID-19. </w:t>
      </w:r>
      <w:commentRangeEnd w:id="412"/>
      <w:r w:rsidR="00B308B8">
        <w:rPr>
          <w:rStyle w:val="CommentReference"/>
        </w:rPr>
        <w:commentReference w:id="412"/>
      </w:r>
      <w:commentRangeEnd w:id="413"/>
      <w:r w:rsidR="00917EA3">
        <w:rPr>
          <w:rStyle w:val="CommentReference"/>
        </w:rPr>
        <w:commentReference w:id="413"/>
      </w:r>
    </w:p>
    <w:p w14:paraId="10F0CA12" w14:textId="77777777" w:rsidR="0058099C" w:rsidRDefault="0058099C" w:rsidP="00E35C01">
      <w:pPr>
        <w:rPr>
          <w:rFonts w:ascii="Times New Roman" w:hAnsi="Times New Roman" w:cs="Times New Roman"/>
          <w:sz w:val="24"/>
        </w:rPr>
      </w:pPr>
    </w:p>
    <w:p w14:paraId="0084D56E" w14:textId="153C647B" w:rsidR="0058099C" w:rsidRDefault="00986B72" w:rsidP="0058099C">
      <w:pPr>
        <w:pStyle w:val="ListParagraph"/>
        <w:numPr>
          <w:ilvl w:val="0"/>
          <w:numId w:val="2"/>
        </w:numPr>
        <w:rPr>
          <w:ins w:id="429" w:author="Miller, Harvey J." w:date="2020-05-19T16:14:00Z"/>
          <w:rFonts w:ascii="Times New Roman" w:hAnsi="Times New Roman" w:cs="Times New Roman"/>
          <w:b/>
          <w:sz w:val="24"/>
        </w:rPr>
      </w:pPr>
      <w:commentRangeStart w:id="430"/>
      <w:commentRangeStart w:id="431"/>
      <w:r w:rsidRPr="00B308B8">
        <w:rPr>
          <w:rFonts w:ascii="Times New Roman" w:hAnsi="Times New Roman" w:cs="Times New Roman"/>
          <w:b/>
          <w:sz w:val="24"/>
          <w:rPrChange w:id="432" w:author="Miller, Harvey J." w:date="2020-05-19T16:11:00Z">
            <w:rPr>
              <w:rFonts w:ascii="Times New Roman" w:hAnsi="Times New Roman" w:cs="Times New Roman"/>
              <w:sz w:val="24"/>
            </w:rPr>
          </w:rPrChange>
        </w:rPr>
        <w:t>Data and methods</w:t>
      </w:r>
      <w:commentRangeEnd w:id="430"/>
      <w:r w:rsidR="00E133AE">
        <w:rPr>
          <w:rStyle w:val="CommentReference"/>
        </w:rPr>
        <w:commentReference w:id="430"/>
      </w:r>
      <w:commentRangeEnd w:id="431"/>
      <w:r w:rsidR="00847326">
        <w:rPr>
          <w:rStyle w:val="CommentReference"/>
        </w:rPr>
        <w:commentReference w:id="431"/>
      </w:r>
    </w:p>
    <w:p w14:paraId="48E78F43" w14:textId="77777777" w:rsidR="00E133AE" w:rsidRPr="00B308B8" w:rsidRDefault="00E133AE">
      <w:pPr>
        <w:pStyle w:val="ListParagraph"/>
        <w:ind w:left="360"/>
        <w:rPr>
          <w:rFonts w:ascii="Times New Roman" w:hAnsi="Times New Roman" w:cs="Times New Roman"/>
          <w:b/>
          <w:sz w:val="24"/>
          <w:rPrChange w:id="433" w:author="Miller, Harvey J." w:date="2020-05-19T16:11:00Z">
            <w:rPr>
              <w:rFonts w:ascii="Times New Roman" w:hAnsi="Times New Roman" w:cs="Times New Roman"/>
              <w:sz w:val="24"/>
            </w:rPr>
          </w:rPrChange>
        </w:rPr>
        <w:pPrChange w:id="434" w:author="Miller, Harvey J." w:date="2020-05-19T16:14:00Z">
          <w:pPr>
            <w:pStyle w:val="ListParagraph"/>
            <w:numPr>
              <w:numId w:val="2"/>
            </w:numPr>
            <w:ind w:left="360" w:hanging="360"/>
          </w:pPr>
        </w:pPrChange>
      </w:pPr>
    </w:p>
    <w:p w14:paraId="02FC9BFB" w14:textId="79E355FD" w:rsidR="0058099C" w:rsidDel="00E133AE" w:rsidRDefault="006E3987">
      <w:pPr>
        <w:jc w:val="both"/>
        <w:rPr>
          <w:del w:id="435" w:author="Miller, Harvey J." w:date="2020-05-19T16:13:00Z"/>
          <w:rFonts w:ascii="Times New Roman" w:hAnsi="Times New Roman" w:cs="Times New Roman"/>
          <w:sz w:val="24"/>
        </w:rPr>
        <w:pPrChange w:id="436" w:author="Miller, Harvey J." w:date="2020-05-19T16:11:00Z">
          <w:pPr/>
        </w:pPrChange>
      </w:pPr>
      <w:ins w:id="437" w:author="Miller, Harvey J." w:date="2020-05-19T16:15:00Z">
        <w:r>
          <w:rPr>
            <w:rFonts w:ascii="Times New Roman" w:hAnsi="Times New Roman" w:cs="Times New Roman"/>
            <w:sz w:val="24"/>
          </w:rPr>
          <w:t xml:space="preserve"> </w:t>
        </w:r>
      </w:ins>
      <w:del w:id="438" w:author="Miller, Harvey J." w:date="2020-05-19T16:11:00Z">
        <w:r w:rsidR="0058099C" w:rsidDel="00B308B8">
          <w:rPr>
            <w:rFonts w:ascii="Times New Roman" w:hAnsi="Times New Roman" w:cs="Times New Roman"/>
            <w:sz w:val="24"/>
          </w:rPr>
          <w:delText>In this section, w</w:delText>
        </w:r>
      </w:del>
      <w:del w:id="439" w:author="Miller, Harvey J." w:date="2020-05-19T16:13:00Z">
        <w:r w:rsidR="0058099C" w:rsidDel="00E133AE">
          <w:rPr>
            <w:rFonts w:ascii="Times New Roman" w:hAnsi="Times New Roman" w:cs="Times New Roman"/>
            <w:sz w:val="24"/>
          </w:rPr>
          <w:delText xml:space="preserve">e first introduce our data sources of the transit demand and COVID-19 daily cases statistics.  </w:delText>
        </w:r>
        <w:r w:rsidR="009566AD" w:rsidDel="00E133AE">
          <w:rPr>
            <w:rFonts w:ascii="Times New Roman" w:hAnsi="Times New Roman" w:cs="Times New Roman"/>
            <w:sz w:val="24"/>
          </w:rPr>
          <w:delText xml:space="preserve">Then, we </w:delText>
        </w:r>
      </w:del>
      <w:del w:id="440" w:author="Miller, Harvey J." w:date="2020-05-19T16:11:00Z">
        <w:r w:rsidR="009566AD" w:rsidDel="00B308B8">
          <w:rPr>
            <w:rFonts w:ascii="Times New Roman" w:hAnsi="Times New Roman" w:cs="Times New Roman"/>
            <w:sz w:val="24"/>
          </w:rPr>
          <w:delText xml:space="preserve">introduce our </w:delText>
        </w:r>
      </w:del>
      <w:del w:id="441" w:author="Miller, Harvey J." w:date="2020-05-19T16:13:00Z">
        <w:r w:rsidR="009566AD" w:rsidDel="00E133AE">
          <w:rPr>
            <w:rFonts w:ascii="Times New Roman" w:hAnsi="Times New Roman" w:cs="Times New Roman"/>
            <w:sz w:val="24"/>
          </w:rPr>
          <w:delText>theory about</w:delText>
        </w:r>
        <w:r w:rsidR="006D09F4" w:rsidDel="00E133AE">
          <w:rPr>
            <w:rFonts w:ascii="Times New Roman" w:hAnsi="Times New Roman" w:cs="Times New Roman"/>
            <w:sz w:val="24"/>
          </w:rPr>
          <w:delText xml:space="preserve"> the dynamics of transit demand</w:delText>
        </w:r>
        <w:r w:rsidR="006D09F4" w:rsidDel="00B308B8">
          <w:rPr>
            <w:rFonts w:ascii="Times New Roman" w:hAnsi="Times New Roman" w:cs="Times New Roman"/>
            <w:sz w:val="24"/>
          </w:rPr>
          <w:delText xml:space="preserve">, </w:delText>
        </w:r>
        <w:r w:rsidR="00752EEA" w:rsidDel="00E133AE">
          <w:rPr>
            <w:rFonts w:ascii="Times New Roman" w:hAnsi="Times New Roman" w:cs="Times New Roman"/>
            <w:sz w:val="24"/>
          </w:rPr>
          <w:delText>th</w:delText>
        </w:r>
      </w:del>
      <w:del w:id="442" w:author="Miller, Harvey J." w:date="2020-05-19T16:11:00Z">
        <w:r w:rsidR="00752EEA" w:rsidDel="00B308B8">
          <w:rPr>
            <w:rFonts w:ascii="Times New Roman" w:hAnsi="Times New Roman" w:cs="Times New Roman"/>
            <w:sz w:val="24"/>
          </w:rPr>
          <w:delText>ree</w:delText>
        </w:r>
      </w:del>
      <w:del w:id="443" w:author="Miller, Harvey J." w:date="2020-05-19T16:13:00Z">
        <w:r w:rsidR="00752EEA" w:rsidDel="00E133AE">
          <w:rPr>
            <w:rFonts w:ascii="Times New Roman" w:hAnsi="Times New Roman" w:cs="Times New Roman"/>
            <w:sz w:val="24"/>
          </w:rPr>
          <w:delText xml:space="preserve"> key parameters in the model</w:delText>
        </w:r>
        <w:r w:rsidR="000711F6" w:rsidDel="00E133AE">
          <w:rPr>
            <w:rFonts w:ascii="Times New Roman" w:hAnsi="Times New Roman" w:cs="Times New Roman"/>
            <w:sz w:val="24"/>
          </w:rPr>
          <w:delText>,</w:delText>
        </w:r>
        <w:r w:rsidR="006D09F4" w:rsidDel="00E133AE">
          <w:rPr>
            <w:rFonts w:ascii="Times New Roman" w:hAnsi="Times New Roman" w:cs="Times New Roman"/>
            <w:sz w:val="24"/>
          </w:rPr>
          <w:delText xml:space="preserve"> and </w:delText>
        </w:r>
      </w:del>
      <w:del w:id="444" w:author="Miller, Harvey J." w:date="2020-05-19T16:11:00Z">
        <w:r w:rsidR="006D09F4" w:rsidDel="00B308B8">
          <w:rPr>
            <w:rFonts w:ascii="Times New Roman" w:hAnsi="Times New Roman" w:cs="Times New Roman"/>
            <w:sz w:val="24"/>
          </w:rPr>
          <w:delText xml:space="preserve">their correlation with </w:delText>
        </w:r>
      </w:del>
      <w:del w:id="445" w:author="Miller, Harvey J." w:date="2020-05-19T16:12:00Z">
        <w:r w:rsidR="006D09F4" w:rsidDel="00B308B8">
          <w:rPr>
            <w:rFonts w:ascii="Times New Roman" w:hAnsi="Times New Roman" w:cs="Times New Roman"/>
            <w:sz w:val="24"/>
          </w:rPr>
          <w:delText xml:space="preserve">different </w:delText>
        </w:r>
      </w:del>
      <w:del w:id="446" w:author="Miller, Harvey J." w:date="2020-05-19T16:13:00Z">
        <w:r w:rsidR="006D09F4" w:rsidDel="00E133AE">
          <w:rPr>
            <w:rFonts w:ascii="Times New Roman" w:hAnsi="Times New Roman" w:cs="Times New Roman"/>
            <w:sz w:val="24"/>
          </w:rPr>
          <w:delText>social-economic factors</w:delText>
        </w:r>
        <w:r w:rsidR="000711F6" w:rsidDel="00E133AE">
          <w:rPr>
            <w:rFonts w:ascii="Times New Roman" w:hAnsi="Times New Roman" w:cs="Times New Roman"/>
            <w:sz w:val="24"/>
          </w:rPr>
          <w:delText xml:space="preserve"> and the evolution of the pandemic</w:delText>
        </w:r>
        <w:r w:rsidR="00752EEA" w:rsidDel="00E133AE">
          <w:rPr>
            <w:rFonts w:ascii="Times New Roman" w:hAnsi="Times New Roman" w:cs="Times New Roman"/>
            <w:sz w:val="24"/>
          </w:rPr>
          <w:delText xml:space="preserve">. </w:delText>
        </w:r>
      </w:del>
    </w:p>
    <w:p w14:paraId="59579FCC" w14:textId="2450B3AA" w:rsidR="00752EEA" w:rsidRPr="00F34C83" w:rsidDel="00E133AE" w:rsidRDefault="00752EEA" w:rsidP="0058099C">
      <w:pPr>
        <w:rPr>
          <w:del w:id="447" w:author="Miller, Harvey J." w:date="2020-05-19T16:13:00Z"/>
          <w:rFonts w:ascii="Times New Roman" w:hAnsi="Times New Roman" w:cs="Times New Roman"/>
          <w:sz w:val="24"/>
        </w:rPr>
      </w:pPr>
    </w:p>
    <w:p w14:paraId="2FF89672" w14:textId="26652F3B" w:rsidR="009566AD" w:rsidRPr="00E133AE" w:rsidRDefault="00986B72" w:rsidP="009566AD">
      <w:pPr>
        <w:pStyle w:val="ListParagraph"/>
        <w:numPr>
          <w:ilvl w:val="1"/>
          <w:numId w:val="2"/>
        </w:numPr>
        <w:rPr>
          <w:rFonts w:ascii="Times New Roman" w:hAnsi="Times New Roman" w:cs="Times New Roman"/>
          <w:b/>
          <w:sz w:val="24"/>
          <w:rPrChange w:id="448" w:author="Miller, Harvey J." w:date="2020-05-19T16:13:00Z">
            <w:rPr>
              <w:rFonts w:ascii="Times New Roman" w:hAnsi="Times New Roman" w:cs="Times New Roman"/>
              <w:sz w:val="24"/>
            </w:rPr>
          </w:rPrChange>
        </w:rPr>
      </w:pPr>
      <w:r w:rsidRPr="00E133AE">
        <w:rPr>
          <w:rFonts w:ascii="Times New Roman" w:hAnsi="Times New Roman" w:cs="Times New Roman"/>
          <w:b/>
          <w:sz w:val="24"/>
          <w:rPrChange w:id="449" w:author="Miller, Harvey J." w:date="2020-05-19T16:13:00Z">
            <w:rPr>
              <w:rFonts w:ascii="Times New Roman" w:hAnsi="Times New Roman" w:cs="Times New Roman"/>
              <w:sz w:val="24"/>
            </w:rPr>
          </w:rPrChange>
        </w:rPr>
        <w:t>Data sources</w:t>
      </w:r>
    </w:p>
    <w:p w14:paraId="0C521B14" w14:textId="6C36CA02" w:rsidR="00D03D71" w:rsidRDefault="00FB520B">
      <w:pPr>
        <w:jc w:val="both"/>
        <w:rPr>
          <w:rFonts w:ascii="Times New Roman" w:hAnsi="Times New Roman" w:cs="Times New Roman"/>
          <w:sz w:val="24"/>
        </w:rPr>
        <w:pPrChange w:id="450" w:author="Miller, Harvey J." w:date="2020-05-19T16:14:00Z">
          <w:pPr/>
        </w:pPrChange>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del w:id="451" w:author="Miller, Harvey J." w:date="2020-05-19T16:15:00Z">
        <w:r w:rsidR="00133870" w:rsidDel="006E3987">
          <w:rPr>
            <w:rFonts w:ascii="Times New Roman" w:hAnsi="Times New Roman" w:cs="Times New Roman"/>
            <w:b/>
            <w:sz w:val="24"/>
          </w:rPr>
          <w:delText xml:space="preserve"> change</w:delText>
        </w:r>
      </w:del>
      <w:r w:rsidRPr="00FB520B">
        <w:rPr>
          <w:rFonts w:ascii="Times New Roman" w:hAnsi="Times New Roman" w:cs="Times New Roman"/>
          <w:b/>
          <w:sz w:val="24"/>
        </w:rPr>
        <w:t xml:space="preserve">.  </w:t>
      </w:r>
      <w:ins w:id="452" w:author="Miller, Harvey J." w:date="2020-05-20T09:20:00Z">
        <w:r w:rsidR="00114A4D">
          <w:rPr>
            <w:rFonts w:ascii="Times New Roman" w:hAnsi="Times New Roman" w:cs="Times New Roman"/>
            <w:sz w:val="24"/>
          </w:rPr>
          <w:t xml:space="preserve">Since </w:t>
        </w:r>
      </w:ins>
      <w:ins w:id="453" w:author="Miller, Harvey J." w:date="2020-05-20T09:28:00Z">
        <w:r w:rsidR="005C2123">
          <w:rPr>
            <w:rFonts w:ascii="Times New Roman" w:hAnsi="Times New Roman" w:cs="Times New Roman"/>
            <w:sz w:val="24"/>
          </w:rPr>
          <w:t xml:space="preserve">it is difficult to obtain </w:t>
        </w:r>
      </w:ins>
      <w:ins w:id="454" w:author="Miller, Harvey J." w:date="2020-05-20T09:20:00Z">
        <w:r w:rsidR="00114A4D">
          <w:rPr>
            <w:rFonts w:ascii="Times New Roman" w:hAnsi="Times New Roman" w:cs="Times New Roman"/>
            <w:sz w:val="24"/>
          </w:rPr>
          <w:t>comprehensive ridership data</w:t>
        </w:r>
        <w:del w:id="455" w:author="Liu, Luyu" w:date="2020-05-23T11:56:00Z">
          <w:r w:rsidR="00114A4D" w:rsidDel="00ED5866">
            <w:rPr>
              <w:rFonts w:ascii="Times New Roman" w:hAnsi="Times New Roman" w:cs="Times New Roman"/>
              <w:sz w:val="24"/>
            </w:rPr>
            <w:delText xml:space="preserve"> </w:delText>
          </w:r>
        </w:del>
      </w:ins>
      <w:del w:id="456" w:author="Miller, Harvey J." w:date="2020-05-20T09:20:00Z">
        <w:r w:rsidDel="00114A4D">
          <w:rPr>
            <w:rFonts w:ascii="Times New Roman" w:hAnsi="Times New Roman" w:cs="Times New Roman"/>
            <w:sz w:val="24"/>
          </w:rPr>
          <w:delText>W</w:delText>
        </w:r>
      </w:del>
      <w:ins w:id="457" w:author="Miller, Harvey J." w:date="2020-05-20T09:23:00Z">
        <w:del w:id="458" w:author="Liu, Luyu" w:date="2020-05-23T11:56:00Z">
          <w:r w:rsidR="00114A4D" w:rsidDel="00ED5866">
            <w:rPr>
              <w:rFonts w:ascii="Times New Roman" w:hAnsi="Times New Roman" w:cs="Times New Roman"/>
              <w:sz w:val="24"/>
            </w:rPr>
            <w:delText>is difficult to obtain</w:delText>
          </w:r>
        </w:del>
        <w:r w:rsidR="00114A4D">
          <w:rPr>
            <w:rFonts w:ascii="Times New Roman" w:hAnsi="Times New Roman" w:cs="Times New Roman"/>
            <w:sz w:val="24"/>
          </w:rPr>
          <w:t>, we</w:t>
        </w:r>
      </w:ins>
      <w:del w:id="459" w:author="Miller, Harvey J." w:date="2020-05-20T09:22:00Z">
        <w:r w:rsidDel="00114A4D">
          <w:rPr>
            <w:rFonts w:ascii="Times New Roman" w:hAnsi="Times New Roman" w:cs="Times New Roman"/>
            <w:sz w:val="24"/>
          </w:rPr>
          <w:delText>e</w:delText>
        </w:r>
      </w:del>
      <w:r>
        <w:rPr>
          <w:rFonts w:ascii="Times New Roman" w:hAnsi="Times New Roman" w:cs="Times New Roman"/>
          <w:sz w:val="24"/>
        </w:rPr>
        <w:t xml:space="preserve"> </w:t>
      </w:r>
      <w:ins w:id="460" w:author="Miller, Harvey J." w:date="2020-05-20T09:11:00Z">
        <w:r w:rsidR="005A73B5">
          <w:rPr>
            <w:rFonts w:ascii="Times New Roman" w:hAnsi="Times New Roman" w:cs="Times New Roman"/>
            <w:sz w:val="24"/>
          </w:rPr>
          <w:t xml:space="preserve">use data from the Transit </w:t>
        </w:r>
      </w:ins>
      <w:ins w:id="461" w:author="Miller, Harvey J." w:date="2020-05-20T09:12:00Z">
        <w:r w:rsidR="005A73B5">
          <w:rPr>
            <w:rFonts w:ascii="Times New Roman" w:hAnsi="Times New Roman" w:cs="Times New Roman"/>
            <w:sz w:val="24"/>
          </w:rPr>
          <w:t xml:space="preserve">mobile phone app </w:t>
        </w:r>
      </w:ins>
      <w:ins w:id="462" w:author="Miller, Harvey J." w:date="2020-05-20T09:14:00Z">
        <w:r w:rsidR="005A73B5">
          <w:rPr>
            <w:rFonts w:ascii="Times New Roman" w:hAnsi="Times New Roman" w:cs="Times New Roman"/>
            <w:sz w:val="24"/>
          </w:rPr>
          <w:t xml:space="preserve">(transitapp.com) </w:t>
        </w:r>
      </w:ins>
      <w:ins w:id="463" w:author="Miller, Harvey J." w:date="2020-05-20T09:12:00Z">
        <w:r w:rsidR="005A73B5">
          <w:rPr>
            <w:rFonts w:ascii="Times New Roman" w:hAnsi="Times New Roman" w:cs="Times New Roman"/>
            <w:sz w:val="24"/>
          </w:rPr>
          <w:t xml:space="preserve">as an indicator </w:t>
        </w:r>
      </w:ins>
      <w:ins w:id="464" w:author="Miller, Harvey J." w:date="2020-05-20T09:13:00Z">
        <w:r w:rsidR="005A73B5">
          <w:rPr>
            <w:rFonts w:ascii="Times New Roman" w:hAnsi="Times New Roman" w:cs="Times New Roman"/>
            <w:sz w:val="24"/>
          </w:rPr>
          <w:t xml:space="preserve">of </w:t>
        </w:r>
      </w:ins>
      <w:ins w:id="465" w:author="Miller, Harvey J." w:date="2020-05-20T09:16:00Z">
        <w:r w:rsidR="00114A4D">
          <w:rPr>
            <w:rFonts w:ascii="Times New Roman" w:hAnsi="Times New Roman" w:cs="Times New Roman"/>
            <w:sz w:val="24"/>
          </w:rPr>
          <w:t xml:space="preserve">changes in </w:t>
        </w:r>
      </w:ins>
      <w:del w:id="466" w:author="Miller, Harvey J." w:date="2020-05-19T16:15:00Z">
        <w:r w:rsidDel="006E3987">
          <w:rPr>
            <w:rFonts w:ascii="Times New Roman" w:hAnsi="Times New Roman" w:cs="Times New Roman"/>
            <w:sz w:val="24"/>
          </w:rPr>
          <w:delText>collected</w:delText>
        </w:r>
      </w:del>
      <w:del w:id="467" w:author="Miller, Harvey J." w:date="2020-05-20T09:13:00Z">
        <w:r w:rsidDel="005A73B5">
          <w:rPr>
            <w:rFonts w:ascii="Times New Roman" w:hAnsi="Times New Roman" w:cs="Times New Roman"/>
            <w:sz w:val="24"/>
          </w:rPr>
          <w:delText xml:space="preserve"> the </w:delText>
        </w:r>
      </w:del>
      <w:r w:rsidR="009555FF">
        <w:rPr>
          <w:rFonts w:ascii="Times New Roman" w:hAnsi="Times New Roman" w:cs="Times New Roman"/>
          <w:sz w:val="24"/>
        </w:rPr>
        <w:t xml:space="preserve">daily and hourly </w:t>
      </w:r>
      <w:r>
        <w:rPr>
          <w:rFonts w:ascii="Times New Roman" w:hAnsi="Times New Roman" w:cs="Times New Roman"/>
          <w:sz w:val="24"/>
        </w:rPr>
        <w:t>transit demand</w:t>
      </w:r>
      <w:ins w:id="468" w:author="Miller, Harvey J." w:date="2020-05-20T09:13:00Z">
        <w:r w:rsidR="005A73B5">
          <w:rPr>
            <w:rFonts w:ascii="Times New Roman" w:hAnsi="Times New Roman" w:cs="Times New Roman"/>
            <w:sz w:val="24"/>
          </w:rPr>
          <w:t xml:space="preserve">.  </w:t>
        </w:r>
      </w:ins>
      <w:del w:id="469" w:author="Miller, Harvey J." w:date="2020-05-20T09:13:00Z">
        <w:r w:rsidDel="005A73B5">
          <w:rPr>
            <w:rFonts w:ascii="Times New Roman" w:hAnsi="Times New Roman" w:cs="Times New Roman"/>
            <w:sz w:val="24"/>
          </w:rPr>
          <w:delText xml:space="preserve"> change data </w:delText>
        </w:r>
      </w:del>
      <w:del w:id="470" w:author="Miller, Harvey J." w:date="2020-05-20T09:14:00Z">
        <w:r w:rsidR="009E3FAF" w:rsidDel="005A73B5">
          <w:rPr>
            <w:rFonts w:ascii="Times New Roman" w:hAnsi="Times New Roman" w:cs="Times New Roman"/>
            <w:sz w:val="24"/>
          </w:rPr>
          <w:delText xml:space="preserve">via the web interface </w:delText>
        </w:r>
        <w:r w:rsidR="000A2195" w:rsidDel="005A73B5">
          <w:rPr>
            <w:rFonts w:ascii="Times New Roman" w:hAnsi="Times New Roman" w:cs="Times New Roman"/>
            <w:sz w:val="24"/>
          </w:rPr>
          <w:delText xml:space="preserve">maintained by </w:delText>
        </w:r>
        <w:r w:rsidR="009E3FAF" w:rsidDel="005A73B5">
          <w:rPr>
            <w:rFonts w:ascii="Times New Roman" w:hAnsi="Times New Roman" w:cs="Times New Roman"/>
            <w:sz w:val="24"/>
          </w:rPr>
          <w:delText xml:space="preserve">Transit </w:delText>
        </w:r>
        <w:r w:rsidR="000A2195" w:rsidDel="005A73B5">
          <w:rPr>
            <w:rFonts w:ascii="Times New Roman" w:hAnsi="Times New Roman" w:cs="Times New Roman"/>
            <w:sz w:val="24"/>
          </w:rPr>
          <w:delText>app.</w:delText>
        </w:r>
        <w:r w:rsidR="00245F2F" w:rsidDel="005A73B5">
          <w:rPr>
            <w:rFonts w:ascii="Times New Roman" w:hAnsi="Times New Roman" w:cs="Times New Roman"/>
            <w:sz w:val="24"/>
          </w:rPr>
          <w:delText xml:space="preserve"> </w:delText>
        </w:r>
      </w:del>
      <w:r w:rsidR="00870569">
        <w:rPr>
          <w:rFonts w:ascii="Times New Roman" w:hAnsi="Times New Roman" w:cs="Times New Roman"/>
          <w:sz w:val="24"/>
        </w:rPr>
        <w:t xml:space="preserve">Transit is a popular mobile </w:t>
      </w:r>
      <w:ins w:id="471" w:author="Miller, Harvey J." w:date="2020-05-20T09:10:00Z">
        <w:r w:rsidR="005A73B5">
          <w:rPr>
            <w:rFonts w:ascii="Times New Roman" w:hAnsi="Times New Roman" w:cs="Times New Roman"/>
            <w:sz w:val="24"/>
          </w:rPr>
          <w:t xml:space="preserve">phone </w:t>
        </w:r>
      </w:ins>
      <w:r w:rsidR="00870569">
        <w:rPr>
          <w:rFonts w:ascii="Times New Roman" w:hAnsi="Times New Roman" w:cs="Times New Roman"/>
          <w:sz w:val="24"/>
        </w:rPr>
        <w:t xml:space="preserve">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 xml:space="preserve">the world with more than 5 million download on </w:t>
      </w:r>
      <w:commentRangeStart w:id="472"/>
      <w:commentRangeStart w:id="473"/>
      <w:r w:rsidR="007D2A75">
        <w:rPr>
          <w:rFonts w:ascii="Times New Roman" w:hAnsi="Times New Roman" w:cs="Times New Roman"/>
          <w:sz w:val="24"/>
        </w:rPr>
        <w:t>A</w:t>
      </w:r>
      <w:r w:rsidR="0093768B">
        <w:rPr>
          <w:rFonts w:ascii="Times New Roman" w:hAnsi="Times New Roman" w:cs="Times New Roman"/>
          <w:sz w:val="24"/>
        </w:rPr>
        <w:t>ndroid platform</w:t>
      </w:r>
      <w:r w:rsidR="00F16771">
        <w:rPr>
          <w:rFonts w:ascii="Times New Roman" w:hAnsi="Times New Roman" w:cs="Times New Roman"/>
          <w:sz w:val="24"/>
        </w:rPr>
        <w:t xml:space="preserve"> </w:t>
      </w:r>
      <w:commentRangeEnd w:id="472"/>
      <w:r w:rsidR="005A73B5">
        <w:rPr>
          <w:rStyle w:val="CommentReference"/>
        </w:rPr>
        <w:commentReference w:id="472"/>
      </w:r>
      <w:commentRangeEnd w:id="473"/>
      <w:r w:rsidR="0083586A">
        <w:rPr>
          <w:rStyle w:val="CommentReference"/>
        </w:rPr>
        <w:commentReference w:id="473"/>
      </w:r>
      <w:r w:rsidR="00F1677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00F16771">
        <w:rPr>
          <w:rFonts w:ascii="Times New Roman" w:hAnsi="Times New Roman" w:cs="Times New Roman"/>
          <w:sz w:val="24"/>
        </w:rPr>
        <w:fldChar w:fldCharType="separate"/>
      </w:r>
      <w:r w:rsidR="005B6535" w:rsidRPr="005B6535">
        <w:rPr>
          <w:rFonts w:ascii="Times New Roman" w:hAnsi="Times New Roman" w:cs="Times New Roman"/>
          <w:noProof/>
          <w:sz w:val="24"/>
        </w:rPr>
        <w:t>(11)</w:t>
      </w:r>
      <w:r w:rsidR="00F16771">
        <w:rPr>
          <w:rFonts w:ascii="Times New Roman" w:hAnsi="Times New Roman" w:cs="Times New Roman"/>
          <w:sz w:val="24"/>
        </w:rPr>
        <w:fldChar w:fldCharType="end"/>
      </w:r>
      <w:ins w:id="474" w:author="Liu, Luyu" w:date="2020-05-23T12:01:00Z">
        <w:r w:rsidR="00C046C6">
          <w:rPr>
            <w:rFonts w:ascii="Times New Roman" w:hAnsi="Times New Roman" w:cs="Times New Roman"/>
            <w:sz w:val="24"/>
          </w:rPr>
          <w:t xml:space="preserve"> and 73.5 thousand ratings on Apple App store</w:t>
        </w:r>
      </w:ins>
      <w:ins w:id="475" w:author="Liu, Luyu" w:date="2020-05-23T12:02:00Z">
        <w:r w:rsidR="00C046C6">
          <w:rPr>
            <w:rFonts w:ascii="Times New Roman" w:hAnsi="Times New Roman" w:cs="Times New Roman"/>
            <w:sz w:val="24"/>
          </w:rPr>
          <w:t xml:space="preserve"> </w:t>
        </w:r>
      </w:ins>
      <w:ins w:id="476" w:author="Liu, Luyu" w:date="2020-05-23T12:03:00Z">
        <w:r w:rsidR="00C046C6">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00C046C6">
        <w:rPr>
          <w:rFonts w:ascii="Times New Roman" w:hAnsi="Times New Roman" w:cs="Times New Roman"/>
          <w:sz w:val="24"/>
        </w:rPr>
        <w:fldChar w:fldCharType="separate"/>
      </w:r>
      <w:r w:rsidR="00C046C6" w:rsidRPr="00C046C6">
        <w:rPr>
          <w:rFonts w:ascii="Times New Roman" w:hAnsi="Times New Roman" w:cs="Times New Roman"/>
          <w:noProof/>
          <w:sz w:val="24"/>
        </w:rPr>
        <w:t>(12)</w:t>
      </w:r>
      <w:ins w:id="477" w:author="Liu, Luyu" w:date="2020-05-23T12:03:00Z">
        <w:r w:rsidR="00C046C6">
          <w:rPr>
            <w:rFonts w:ascii="Times New Roman" w:hAnsi="Times New Roman" w:cs="Times New Roman"/>
            <w:sz w:val="24"/>
          </w:rPr>
          <w:fldChar w:fldCharType="end"/>
        </w:r>
      </w:ins>
      <w:r w:rsidR="002E60C3">
        <w:rPr>
          <w:rFonts w:ascii="Times New Roman" w:hAnsi="Times New Roman" w:cs="Times New Roman"/>
          <w:sz w:val="24"/>
        </w:rPr>
        <w:t>.</w:t>
      </w:r>
      <w:r w:rsidR="0060489A">
        <w:rPr>
          <w:rFonts w:ascii="Times New Roman" w:hAnsi="Times New Roman" w:cs="Times New Roman"/>
          <w:sz w:val="24"/>
        </w:rPr>
        <w:t xml:space="preserve"> </w:t>
      </w:r>
      <w:del w:id="478" w:author="Miller, Harvey J." w:date="2020-05-20T09:17:00Z">
        <w:r w:rsidR="00CE3C9A" w:rsidRPr="00935F24" w:rsidDel="00114A4D">
          <w:rPr>
            <w:rFonts w:ascii="Times New Roman" w:hAnsi="Times New Roman" w:cs="Times New Roman"/>
            <w:sz w:val="24"/>
            <w:highlight w:val="yellow"/>
            <w:rPrChange w:id="479" w:author="Liu, Luyu" w:date="2020-05-21T17:25:00Z">
              <w:rPr>
                <w:rFonts w:ascii="Times New Roman" w:hAnsi="Times New Roman" w:cs="Times New Roman"/>
                <w:sz w:val="24"/>
              </w:rPr>
            </w:rPrChange>
          </w:rPr>
          <w:delText xml:space="preserve">Therefore, although </w:delText>
        </w:r>
      </w:del>
      <w:del w:id="480" w:author="Miller, Harvey J." w:date="2020-05-20T09:19:00Z">
        <w:r w:rsidR="00CE3C9A" w:rsidRPr="00935F24" w:rsidDel="00114A4D">
          <w:rPr>
            <w:rFonts w:ascii="Times New Roman" w:hAnsi="Times New Roman" w:cs="Times New Roman"/>
            <w:sz w:val="24"/>
            <w:highlight w:val="yellow"/>
            <w:rPrChange w:id="481" w:author="Liu, Luyu" w:date="2020-05-21T17:25:00Z">
              <w:rPr>
                <w:rFonts w:ascii="Times New Roman" w:hAnsi="Times New Roman" w:cs="Times New Roman"/>
                <w:sz w:val="24"/>
              </w:rPr>
            </w:rPrChange>
          </w:rPr>
          <w:delText xml:space="preserve">the actual ridership data is still largely </w:delText>
        </w:r>
        <w:r w:rsidR="009A1435" w:rsidRPr="00935F24" w:rsidDel="00114A4D">
          <w:rPr>
            <w:rFonts w:ascii="Times New Roman" w:hAnsi="Times New Roman" w:cs="Times New Roman"/>
            <w:sz w:val="24"/>
            <w:highlight w:val="yellow"/>
            <w:rPrChange w:id="482" w:author="Liu, Luyu" w:date="2020-05-21T17:25:00Z">
              <w:rPr>
                <w:rFonts w:ascii="Times New Roman" w:hAnsi="Times New Roman" w:cs="Times New Roman"/>
                <w:sz w:val="24"/>
              </w:rPr>
            </w:rPrChange>
          </w:rPr>
          <w:delText xml:space="preserve">unknown and </w:delText>
        </w:r>
        <w:r w:rsidR="00CE3C9A" w:rsidRPr="00935F24" w:rsidDel="00114A4D">
          <w:rPr>
            <w:rFonts w:ascii="Times New Roman" w:hAnsi="Times New Roman" w:cs="Times New Roman"/>
            <w:sz w:val="24"/>
            <w:highlight w:val="yellow"/>
            <w:rPrChange w:id="483" w:author="Liu, Luyu" w:date="2020-05-21T17:25:00Z">
              <w:rPr>
                <w:rFonts w:ascii="Times New Roman" w:hAnsi="Times New Roman" w:cs="Times New Roman"/>
                <w:sz w:val="24"/>
              </w:rPr>
            </w:rPrChange>
          </w:rPr>
          <w:delText xml:space="preserve">inaccessible, the </w:delText>
        </w:r>
      </w:del>
      <w:ins w:id="484" w:author="Miller, Harvey J." w:date="2020-05-20T09:19:00Z">
        <w:r w:rsidR="00114A4D" w:rsidRPr="00935F24">
          <w:rPr>
            <w:rFonts w:ascii="Times New Roman" w:hAnsi="Times New Roman" w:cs="Times New Roman"/>
            <w:sz w:val="24"/>
            <w:highlight w:val="yellow"/>
            <w:rPrChange w:id="485" w:author="Liu, Luyu" w:date="2020-05-21T17:25:00Z">
              <w:rPr>
                <w:rFonts w:ascii="Times New Roman" w:hAnsi="Times New Roman" w:cs="Times New Roman"/>
                <w:sz w:val="24"/>
              </w:rPr>
            </w:rPrChange>
          </w:rPr>
          <w:t>We treat a</w:t>
        </w:r>
      </w:ins>
      <w:del w:id="486" w:author="Miller, Harvey J." w:date="2020-05-20T09:19:00Z">
        <w:r w:rsidR="00CE3C9A" w:rsidRPr="00935F24" w:rsidDel="00114A4D">
          <w:rPr>
            <w:rFonts w:ascii="Times New Roman" w:hAnsi="Times New Roman" w:cs="Times New Roman"/>
            <w:sz w:val="24"/>
            <w:highlight w:val="yellow"/>
            <w:rPrChange w:id="487" w:author="Liu, Luyu" w:date="2020-05-21T17:25:00Z">
              <w:rPr>
                <w:rFonts w:ascii="Times New Roman" w:hAnsi="Times New Roman" w:cs="Times New Roman"/>
                <w:sz w:val="24"/>
              </w:rPr>
            </w:rPrChange>
          </w:rPr>
          <w:delText>usage of the a</w:delText>
        </w:r>
      </w:del>
      <w:r w:rsidR="00CE3C9A" w:rsidRPr="00935F24">
        <w:rPr>
          <w:rFonts w:ascii="Times New Roman" w:hAnsi="Times New Roman" w:cs="Times New Roman"/>
          <w:sz w:val="24"/>
          <w:highlight w:val="yellow"/>
          <w:rPrChange w:id="488" w:author="Liu, Luyu" w:date="2020-05-21T17:25:00Z">
            <w:rPr>
              <w:rFonts w:ascii="Times New Roman" w:hAnsi="Times New Roman" w:cs="Times New Roman"/>
              <w:sz w:val="24"/>
            </w:rPr>
          </w:rPrChange>
        </w:rPr>
        <w:t xml:space="preserve">pp </w:t>
      </w:r>
      <w:ins w:id="489" w:author="Miller, Harvey J." w:date="2020-05-20T09:19:00Z">
        <w:r w:rsidR="00114A4D" w:rsidRPr="00935F24">
          <w:rPr>
            <w:rFonts w:ascii="Times New Roman" w:hAnsi="Times New Roman" w:cs="Times New Roman"/>
            <w:sz w:val="24"/>
            <w:highlight w:val="yellow"/>
            <w:rPrChange w:id="490" w:author="Liu, Luyu" w:date="2020-05-21T17:25:00Z">
              <w:rPr>
                <w:rFonts w:ascii="Times New Roman" w:hAnsi="Times New Roman" w:cs="Times New Roman"/>
                <w:sz w:val="24"/>
              </w:rPr>
            </w:rPrChange>
          </w:rPr>
          <w:t xml:space="preserve">usage </w:t>
        </w:r>
      </w:ins>
      <w:ins w:id="491" w:author="Miller, Harvey J." w:date="2020-05-20T09:23:00Z">
        <w:r w:rsidR="00114A4D" w:rsidRPr="00935F24">
          <w:rPr>
            <w:rFonts w:ascii="Times New Roman" w:hAnsi="Times New Roman" w:cs="Times New Roman"/>
            <w:sz w:val="24"/>
            <w:highlight w:val="yellow"/>
            <w:rPrChange w:id="492" w:author="Liu, Luyu" w:date="2020-05-21T17:25:00Z">
              <w:rPr>
                <w:rFonts w:ascii="Times New Roman" w:hAnsi="Times New Roman" w:cs="Times New Roman"/>
                <w:sz w:val="24"/>
              </w:rPr>
            </w:rPrChange>
          </w:rPr>
          <w:t>as</w:t>
        </w:r>
      </w:ins>
      <w:ins w:id="493" w:author="Liu, Luyu" w:date="2020-05-21T17:25:00Z">
        <w:r w:rsidR="00935F24" w:rsidRPr="00935F24">
          <w:rPr>
            <w:rFonts w:ascii="Times New Roman" w:hAnsi="Times New Roman" w:cs="Times New Roman"/>
            <w:sz w:val="24"/>
            <w:highlight w:val="yellow"/>
            <w:rPrChange w:id="494" w:author="Liu, Luyu" w:date="2020-05-21T17:25:00Z">
              <w:rPr>
                <w:rFonts w:ascii="Times New Roman" w:hAnsi="Times New Roman" w:cs="Times New Roman"/>
                <w:sz w:val="24"/>
              </w:rPr>
            </w:rPrChange>
          </w:rPr>
          <w:t xml:space="preserve"> a measure of real-time demand and</w:t>
        </w:r>
      </w:ins>
      <w:ins w:id="495" w:author="Miller, Harvey J." w:date="2020-05-20T09:23:00Z">
        <w:r w:rsidR="00114A4D" w:rsidRPr="00935F24">
          <w:rPr>
            <w:rFonts w:ascii="Times New Roman" w:hAnsi="Times New Roman" w:cs="Times New Roman"/>
            <w:sz w:val="24"/>
            <w:highlight w:val="yellow"/>
            <w:rPrChange w:id="496" w:author="Liu, Luyu" w:date="2020-05-21T17:25:00Z">
              <w:rPr>
                <w:rFonts w:ascii="Times New Roman" w:hAnsi="Times New Roman" w:cs="Times New Roman"/>
                <w:sz w:val="24"/>
              </w:rPr>
            </w:rPrChange>
          </w:rPr>
          <w:t xml:space="preserve"> an approximation of </w:t>
        </w:r>
      </w:ins>
      <w:ins w:id="497" w:author="Liu, Luyu" w:date="2020-05-21T17:25:00Z">
        <w:r w:rsidR="00935F24" w:rsidRPr="00935F24">
          <w:rPr>
            <w:rFonts w:ascii="Times New Roman" w:hAnsi="Times New Roman" w:cs="Times New Roman"/>
            <w:sz w:val="24"/>
            <w:highlight w:val="yellow"/>
            <w:rPrChange w:id="498" w:author="Liu, Luyu" w:date="2020-05-21T17:25:00Z">
              <w:rPr>
                <w:rFonts w:ascii="Times New Roman" w:hAnsi="Times New Roman" w:cs="Times New Roman"/>
                <w:sz w:val="24"/>
              </w:rPr>
            </w:rPrChange>
          </w:rPr>
          <w:t xml:space="preserve">general </w:t>
        </w:r>
      </w:ins>
      <w:ins w:id="499" w:author="Miller, Harvey J." w:date="2020-05-20T09:23:00Z">
        <w:r w:rsidR="00114A4D" w:rsidRPr="00935F24">
          <w:rPr>
            <w:rFonts w:ascii="Times New Roman" w:hAnsi="Times New Roman" w:cs="Times New Roman"/>
            <w:sz w:val="24"/>
            <w:highlight w:val="yellow"/>
            <w:rPrChange w:id="500" w:author="Liu, Luyu" w:date="2020-05-21T17:25:00Z">
              <w:rPr>
                <w:rFonts w:ascii="Times New Roman" w:hAnsi="Times New Roman" w:cs="Times New Roman"/>
                <w:sz w:val="24"/>
              </w:rPr>
            </w:rPrChange>
          </w:rPr>
          <w:t>public transit demand</w:t>
        </w:r>
        <w:r w:rsidR="00114A4D">
          <w:rPr>
            <w:rFonts w:ascii="Times New Roman" w:hAnsi="Times New Roman" w:cs="Times New Roman"/>
            <w:sz w:val="24"/>
          </w:rPr>
          <w:t xml:space="preserve"> </w:t>
        </w:r>
      </w:ins>
      <w:del w:id="501" w:author="Miller, Harvey J." w:date="2020-05-20T09:23:00Z">
        <w:r w:rsidR="00CE3C9A" w:rsidDel="00114A4D">
          <w:rPr>
            <w:rFonts w:ascii="Times New Roman" w:hAnsi="Times New Roman" w:cs="Times New Roman"/>
            <w:sz w:val="24"/>
          </w:rPr>
          <w:delText xml:space="preserve">can be regarded as a rough measure for the </w:delText>
        </w:r>
      </w:del>
      <w:del w:id="502" w:author="Miller, Harvey J." w:date="2020-05-20T09:25:00Z">
        <w:r w:rsidR="00CE3C9A" w:rsidDel="00114A4D">
          <w:rPr>
            <w:rFonts w:ascii="Times New Roman" w:hAnsi="Times New Roman" w:cs="Times New Roman"/>
            <w:sz w:val="24"/>
          </w:rPr>
          <w:delText>transit</w:delText>
        </w:r>
      </w:del>
      <w:del w:id="503" w:author="Miller, Harvey J." w:date="2020-05-20T09:24:00Z">
        <w:r w:rsidR="00CE3C9A" w:rsidDel="00114A4D">
          <w:rPr>
            <w:rFonts w:ascii="Times New Roman" w:hAnsi="Times New Roman" w:cs="Times New Roman"/>
            <w:sz w:val="24"/>
          </w:rPr>
          <w:delText xml:space="preserve"> demand</w:delText>
        </w:r>
        <w:r w:rsidR="00F21C2D" w:rsidDel="00114A4D">
          <w:rPr>
            <w:rFonts w:ascii="Times New Roman" w:hAnsi="Times New Roman" w:cs="Times New Roman"/>
            <w:sz w:val="24"/>
          </w:rPr>
          <w:delText xml:space="preserve"> of the</w:delText>
        </w:r>
        <w:r w:rsidR="0053692C" w:rsidDel="00114A4D">
          <w:rPr>
            <w:rFonts w:ascii="Times New Roman" w:hAnsi="Times New Roman" w:cs="Times New Roman"/>
            <w:sz w:val="24"/>
          </w:rPr>
          <w:delText>se</w:delText>
        </w:r>
        <w:r w:rsidR="00F21C2D" w:rsidDel="00114A4D">
          <w:rPr>
            <w:rFonts w:ascii="Times New Roman" w:hAnsi="Times New Roman" w:cs="Times New Roman"/>
            <w:sz w:val="24"/>
          </w:rPr>
          <w:delText xml:space="preserve"> app users</w:delText>
        </w:r>
      </w:del>
      <w:del w:id="504" w:author="Miller, Harvey J." w:date="2020-05-20T09:25:00Z">
        <w:r w:rsidR="008404FA" w:rsidDel="00114A4D">
          <w:rPr>
            <w:rFonts w:ascii="Times New Roman" w:hAnsi="Times New Roman" w:cs="Times New Roman"/>
            <w:sz w:val="24"/>
          </w:rPr>
          <w:delText xml:space="preserve"> </w:delText>
        </w:r>
      </w:del>
      <w:r w:rsidR="00C32E3A">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C32E3A">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C32E3A">
        <w:rPr>
          <w:rFonts w:ascii="Times New Roman" w:hAnsi="Times New Roman" w:cs="Times New Roman"/>
          <w:sz w:val="24"/>
        </w:rPr>
        <w:fldChar w:fldCharType="end"/>
      </w:r>
      <w:ins w:id="505" w:author="Miller, Harvey J." w:date="2020-05-20T09:25:00Z">
        <w:r w:rsidR="00114A4D">
          <w:rPr>
            <w:rFonts w:ascii="Times New Roman" w:hAnsi="Times New Roman" w:cs="Times New Roman"/>
            <w:sz w:val="24"/>
          </w:rPr>
          <w:t xml:space="preserve">; we also examine this empirically </w:t>
        </w:r>
      </w:ins>
      <w:ins w:id="506" w:author="Miller, Harvey J." w:date="2020-05-20T09:36:00Z">
        <w:r w:rsidR="005C2123">
          <w:rPr>
            <w:rFonts w:ascii="Times New Roman" w:hAnsi="Times New Roman" w:cs="Times New Roman"/>
            <w:sz w:val="24"/>
          </w:rPr>
          <w:t>(</w:t>
        </w:r>
      </w:ins>
      <w:ins w:id="507" w:author="Miller, Harvey J." w:date="2020-05-20T09:25:00Z">
        <w:r w:rsidR="00114A4D">
          <w:rPr>
            <w:rFonts w:ascii="Times New Roman" w:hAnsi="Times New Roman" w:cs="Times New Roman"/>
            <w:sz w:val="24"/>
          </w:rPr>
          <w:t>below</w:t>
        </w:r>
      </w:ins>
      <w:ins w:id="508" w:author="Miller, Harvey J." w:date="2020-05-20T09:36:00Z">
        <w:r w:rsidR="005C2123">
          <w:rPr>
            <w:rFonts w:ascii="Times New Roman" w:hAnsi="Times New Roman" w:cs="Times New Roman"/>
            <w:sz w:val="24"/>
          </w:rPr>
          <w:t>)</w:t>
        </w:r>
      </w:ins>
      <w:r w:rsidR="00FE0625">
        <w:rPr>
          <w:rFonts w:ascii="Times New Roman" w:hAnsi="Times New Roman" w:cs="Times New Roman"/>
          <w:sz w:val="24"/>
        </w:rPr>
        <w:t xml:space="preserve">. </w:t>
      </w:r>
      <w:ins w:id="509" w:author="Miller, Harvey J." w:date="2020-05-20T09:25:00Z">
        <w:r w:rsidR="00114A4D">
          <w:rPr>
            <w:rFonts w:ascii="Times New Roman" w:hAnsi="Times New Roman" w:cs="Times New Roman"/>
            <w:sz w:val="24"/>
          </w:rPr>
          <w:t xml:space="preserve"> The data provided by Transit via their daily updated webpage </w:t>
        </w:r>
      </w:ins>
      <w:del w:id="510" w:author="Miller, Harvey J." w:date="2020-05-20T09:25:00Z">
        <w:r w:rsidR="001F6502" w:rsidDel="00114A4D">
          <w:rPr>
            <w:rFonts w:ascii="Times New Roman" w:hAnsi="Times New Roman" w:cs="Times New Roman"/>
            <w:sz w:val="24"/>
          </w:rPr>
          <w:delText xml:space="preserve">As COVID-19 hit the world and the transit demand decreased consequently, the app website kept updating on the changes of transit demand on an everyday basis. </w:delText>
        </w:r>
      </w:del>
      <w:ins w:id="511" w:author="Miller, Harvey J." w:date="2020-05-20T09:26:00Z">
        <w:r w:rsidR="00114A4D">
          <w:rPr>
            <w:rFonts w:ascii="Times New Roman" w:hAnsi="Times New Roman" w:cs="Times New Roman"/>
            <w:sz w:val="24"/>
          </w:rPr>
          <w:t xml:space="preserve">are </w:t>
        </w:r>
      </w:ins>
      <w:del w:id="512" w:author="Miller, Harvey J." w:date="2020-05-20T09:26:00Z">
        <w:r w:rsidR="001F6502" w:rsidDel="00114A4D">
          <w:rPr>
            <w:rFonts w:ascii="Times New Roman" w:hAnsi="Times New Roman" w:cs="Times New Roman"/>
            <w:sz w:val="24"/>
          </w:rPr>
          <w:delText xml:space="preserve">The </w:delText>
        </w:r>
      </w:del>
      <w:r w:rsidR="001F6502">
        <w:rPr>
          <w:rFonts w:ascii="Times New Roman" w:hAnsi="Times New Roman" w:cs="Times New Roman"/>
          <w:sz w:val="24"/>
        </w:rPr>
        <w:t xml:space="preserve">change values </w:t>
      </w:r>
      <w:ins w:id="513" w:author="Miller, Harvey J." w:date="2020-05-20T09:26:00Z">
        <w:r w:rsidR="00114A4D">
          <w:rPr>
            <w:rFonts w:ascii="Times New Roman" w:hAnsi="Times New Roman" w:cs="Times New Roman"/>
            <w:sz w:val="24"/>
          </w:rPr>
          <w:t xml:space="preserve">expressed as </w:t>
        </w:r>
      </w:ins>
      <w:del w:id="514" w:author="Miller, Harvey J." w:date="2020-05-20T09:26:00Z">
        <w:r w:rsidR="001F6502" w:rsidDel="00114A4D">
          <w:rPr>
            <w:rFonts w:ascii="Times New Roman" w:hAnsi="Times New Roman" w:cs="Times New Roman"/>
            <w:sz w:val="24"/>
          </w:rPr>
          <w:delText xml:space="preserve">are </w:delText>
        </w:r>
      </w:del>
      <w:r w:rsidR="001F6502">
        <w:rPr>
          <w:rFonts w:ascii="Times New Roman" w:hAnsi="Times New Roman" w:cs="Times New Roman"/>
          <w:sz w:val="24"/>
        </w:rPr>
        <w:t>a set of percentage</w:t>
      </w:r>
      <w:ins w:id="515" w:author="Miller, Harvey J." w:date="2020-05-20T09:26:00Z">
        <w:r w:rsidR="00114A4D">
          <w:rPr>
            <w:rFonts w:ascii="Times New Roman" w:hAnsi="Times New Roman" w:cs="Times New Roman"/>
            <w:sz w:val="24"/>
          </w:rPr>
          <w:t xml:space="preserve"> of app usage relative to the same date last year</w:t>
        </w:r>
      </w:ins>
      <w:del w:id="516" w:author="Miller, Harvey J." w:date="2020-05-20T09:26:00Z">
        <w:r w:rsidR="001F6502" w:rsidDel="00114A4D">
          <w:rPr>
            <w:rFonts w:ascii="Times New Roman" w:hAnsi="Times New Roman" w:cs="Times New Roman"/>
            <w:sz w:val="24"/>
          </w:rPr>
          <w:delText xml:space="preserve">, calculated by comparing actual usage of the app to projected use of the app based on last year’s numbers. </w:delText>
        </w:r>
      </w:del>
      <w:ins w:id="517" w:author="Miller, Harvey J." w:date="2020-05-20T09:26:00Z">
        <w:r w:rsidR="005C2123">
          <w:rPr>
            <w:rFonts w:ascii="Times New Roman" w:hAnsi="Times New Roman" w:cs="Times New Roman"/>
            <w:sz w:val="24"/>
          </w:rPr>
          <w:t xml:space="preserve">, </w:t>
        </w:r>
      </w:ins>
      <w:del w:id="518" w:author="Miller, Harvey J." w:date="2020-05-20T09:27:00Z">
        <w:r w:rsidR="001F6502" w:rsidDel="005C2123">
          <w:rPr>
            <w:rFonts w:ascii="Times New Roman" w:hAnsi="Times New Roman" w:cs="Times New Roman"/>
            <w:sz w:val="24"/>
          </w:rPr>
          <w:delText>The projecte</w:delText>
        </w:r>
      </w:del>
      <w:del w:id="519" w:author="Miller, Harvey J." w:date="2020-05-20T09:26:00Z">
        <w:r w:rsidR="001F6502" w:rsidDel="005C2123">
          <w:rPr>
            <w:rFonts w:ascii="Times New Roman" w:hAnsi="Times New Roman" w:cs="Times New Roman"/>
            <w:sz w:val="24"/>
          </w:rPr>
          <w:delText xml:space="preserve">d numbers are also </w:delText>
        </w:r>
      </w:del>
      <w:r w:rsidR="001F6502">
        <w:rPr>
          <w:rFonts w:ascii="Times New Roman" w:hAnsi="Times New Roman" w:cs="Times New Roman"/>
          <w:sz w:val="24"/>
        </w:rPr>
        <w:t xml:space="preserve">adjusted for annual growth </w:t>
      </w:r>
      <w:r w:rsidR="001F6502">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1F6502">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1F6502">
        <w:rPr>
          <w:rFonts w:ascii="Times New Roman" w:hAnsi="Times New Roman" w:cs="Times New Roman"/>
          <w:sz w:val="24"/>
        </w:rPr>
        <w:fldChar w:fldCharType="end"/>
      </w:r>
      <w:r w:rsidR="001F6502">
        <w:rPr>
          <w:rFonts w:ascii="Times New Roman" w:hAnsi="Times New Roman" w:cs="Times New Roman"/>
          <w:sz w:val="24"/>
        </w:rPr>
        <w:t xml:space="preserve">. </w:t>
      </w:r>
      <w:del w:id="520" w:author="Miller, Harvey J." w:date="2020-05-20T09:27:00Z">
        <w:r w:rsidR="001F6502" w:rsidDel="005C2123">
          <w:rPr>
            <w:rFonts w:ascii="Times New Roman" w:hAnsi="Times New Roman" w:cs="Times New Roman"/>
            <w:sz w:val="24"/>
          </w:rPr>
          <w:delText>By this adjustment, the values can represent the difference between expected and the actual transit demand.</w:delText>
        </w:r>
      </w:del>
    </w:p>
    <w:p w14:paraId="08C53E25" w14:textId="30416AB9" w:rsidR="001C3DE3" w:rsidDel="008C58BF" w:rsidRDefault="00D03D71">
      <w:pPr>
        <w:ind w:firstLine="720"/>
        <w:jc w:val="both"/>
        <w:rPr>
          <w:del w:id="521" w:author="Miller, Harvey J." w:date="2020-05-20T09:52:00Z"/>
          <w:rFonts w:ascii="Times New Roman" w:hAnsi="Times New Roman" w:cs="Times New Roman"/>
          <w:sz w:val="24"/>
        </w:rPr>
        <w:pPrChange w:id="522" w:author="Miller, Harvey J." w:date="2020-05-20T09:27:00Z">
          <w:pPr>
            <w:ind w:firstLine="720"/>
          </w:pPr>
        </w:pPrChange>
      </w:pPr>
      <w:commentRangeStart w:id="523"/>
      <w:r>
        <w:rPr>
          <w:rFonts w:ascii="Times New Roman" w:hAnsi="Times New Roman" w:cs="Times New Roman"/>
          <w:sz w:val="24"/>
        </w:rPr>
        <w:t>To valid</w:t>
      </w:r>
      <w:ins w:id="524" w:author="Miller, Harvey J." w:date="2020-05-20T09:43:00Z">
        <w:r w:rsidR="00D41931">
          <w:rPr>
            <w:rFonts w:ascii="Times New Roman" w:hAnsi="Times New Roman" w:cs="Times New Roman"/>
            <w:sz w:val="24"/>
          </w:rPr>
          <w:t>ate</w:t>
        </w:r>
      </w:ins>
      <w:r>
        <w:rPr>
          <w:rFonts w:ascii="Times New Roman" w:hAnsi="Times New Roman" w:cs="Times New Roman"/>
          <w:sz w:val="24"/>
        </w:rPr>
        <w:t xml:space="preserve"> the authenticity of </w:t>
      </w:r>
      <w:ins w:id="525" w:author="Miller, Harvey J." w:date="2020-05-20T09:36:00Z">
        <w:r w:rsidR="005C2123">
          <w:rPr>
            <w:rFonts w:ascii="Times New Roman" w:hAnsi="Times New Roman" w:cs="Times New Roman"/>
            <w:sz w:val="24"/>
          </w:rPr>
          <w:t>the T</w:t>
        </w:r>
      </w:ins>
      <w:del w:id="526" w:author="Miller, Harvey J." w:date="2020-05-20T09:36:00Z">
        <w:r w:rsidR="0059657E" w:rsidDel="005C2123">
          <w:rPr>
            <w:rFonts w:ascii="Times New Roman" w:hAnsi="Times New Roman" w:cs="Times New Roman" w:hint="eastAsia"/>
            <w:sz w:val="24"/>
          </w:rPr>
          <w:delText>t</w:delText>
        </w:r>
      </w:del>
      <w:r w:rsidR="0059657E">
        <w:rPr>
          <w:rFonts w:ascii="Times New Roman" w:hAnsi="Times New Roman" w:cs="Times New Roman" w:hint="eastAsia"/>
          <w:sz w:val="24"/>
        </w:rPr>
        <w:t>ran</w:t>
      </w:r>
      <w:r w:rsidR="0059657E">
        <w:rPr>
          <w:rFonts w:ascii="Times New Roman" w:hAnsi="Times New Roman" w:cs="Times New Roman"/>
          <w:sz w:val="24"/>
        </w:rPr>
        <w:t xml:space="preserve">sit app </w:t>
      </w:r>
      <w:ins w:id="527" w:author="Miller, Harvey J." w:date="2020-05-20T09:36:00Z">
        <w:r w:rsidR="005C2123">
          <w:rPr>
            <w:rFonts w:ascii="Times New Roman" w:hAnsi="Times New Roman" w:cs="Times New Roman"/>
            <w:sz w:val="24"/>
          </w:rPr>
          <w:t xml:space="preserve">usage data as a measure of transit demand, </w:t>
        </w:r>
      </w:ins>
      <w:del w:id="528" w:author="Miller, Harvey J." w:date="2020-05-20T09:37:00Z">
        <w:r w:rsidR="0059657E" w:rsidDel="005C2123">
          <w:rPr>
            <w:rFonts w:ascii="Times New Roman" w:hAnsi="Times New Roman" w:cs="Times New Roman"/>
            <w:sz w:val="24"/>
          </w:rPr>
          <w:delText xml:space="preserve">data, </w:delText>
        </w:r>
      </w:del>
      <w:r w:rsidR="0059657E">
        <w:rPr>
          <w:rFonts w:ascii="Times New Roman" w:hAnsi="Times New Roman" w:cs="Times New Roman"/>
          <w:sz w:val="24"/>
        </w:rPr>
        <w:t xml:space="preserve">we </w:t>
      </w:r>
      <w:r w:rsidR="00786A02">
        <w:rPr>
          <w:rFonts w:ascii="Times New Roman" w:hAnsi="Times New Roman" w:cs="Times New Roman"/>
          <w:sz w:val="24"/>
        </w:rPr>
        <w:t>c</w:t>
      </w:r>
      <w:ins w:id="529" w:author="Miller, Harvey J." w:date="2020-05-20T09:41:00Z">
        <w:r w:rsidR="00D41931">
          <w:rPr>
            <w:rFonts w:ascii="Times New Roman" w:hAnsi="Times New Roman" w:cs="Times New Roman"/>
            <w:sz w:val="24"/>
          </w:rPr>
          <w:t xml:space="preserve">ompare </w:t>
        </w:r>
      </w:ins>
      <w:del w:id="530" w:author="Miller, Harvey J." w:date="2020-05-20T09:41:00Z">
        <w:r w:rsidR="00786A02" w:rsidDel="00D41931">
          <w:rPr>
            <w:rFonts w:ascii="Times New Roman" w:hAnsi="Times New Roman" w:cs="Times New Roman"/>
            <w:sz w:val="24"/>
          </w:rPr>
          <w:delText xml:space="preserve">ollected the official </w:delText>
        </w:r>
      </w:del>
      <w:r w:rsidR="00786A02">
        <w:rPr>
          <w:rFonts w:ascii="Times New Roman" w:hAnsi="Times New Roman" w:cs="Times New Roman"/>
          <w:sz w:val="24"/>
        </w:rPr>
        <w:t>ridership decrease report</w:t>
      </w:r>
      <w:ins w:id="531" w:author="Miller, Harvey J." w:date="2020-05-20T09:41:00Z">
        <w:r w:rsidR="00D41931">
          <w:rPr>
            <w:rFonts w:ascii="Times New Roman" w:hAnsi="Times New Roman" w:cs="Times New Roman"/>
            <w:sz w:val="24"/>
          </w:rPr>
          <w:t>s</w:t>
        </w:r>
      </w:ins>
      <w:r w:rsidR="00786A02">
        <w:rPr>
          <w:rFonts w:ascii="Times New Roman" w:hAnsi="Times New Roman" w:cs="Times New Roman"/>
          <w:sz w:val="24"/>
        </w:rPr>
        <w:t xml:space="preserve"> </w:t>
      </w:r>
      <w:ins w:id="532" w:author="Miller, Harvey J." w:date="2020-05-20T09:42:00Z">
        <w:r w:rsidR="00D41931">
          <w:rPr>
            <w:rFonts w:ascii="Times New Roman" w:hAnsi="Times New Roman" w:cs="Times New Roman"/>
            <w:sz w:val="24"/>
          </w:rPr>
          <w:t xml:space="preserve">derived </w:t>
        </w:r>
      </w:ins>
      <w:r w:rsidR="00786A02">
        <w:rPr>
          <w:rFonts w:ascii="Times New Roman" w:hAnsi="Times New Roman" w:cs="Times New Roman"/>
          <w:sz w:val="24"/>
        </w:rPr>
        <w:t xml:space="preserve">from </w:t>
      </w:r>
      <w:ins w:id="533" w:author="Miller, Harvey J." w:date="2020-05-20T09:37:00Z">
        <w:r w:rsidR="00D41931">
          <w:rPr>
            <w:rFonts w:ascii="Times New Roman" w:hAnsi="Times New Roman" w:cs="Times New Roman"/>
            <w:sz w:val="24"/>
          </w:rPr>
          <w:t xml:space="preserve">transit </w:t>
        </w:r>
      </w:ins>
      <w:del w:id="534" w:author="Miller, Harvey J." w:date="2020-05-20T09:37: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system</w:t>
      </w:r>
      <w:del w:id="535" w:author="Miller, Harvey J." w:date="2020-05-20T09:37:00Z">
        <w:r w:rsidR="00786A02" w:rsidDel="00D41931">
          <w:rPr>
            <w:rFonts w:ascii="Times New Roman" w:hAnsi="Times New Roman" w:cs="Times New Roman"/>
            <w:sz w:val="24"/>
          </w:rPr>
          <w:delText>’</w:delText>
        </w:r>
      </w:del>
      <w:r w:rsidR="00786A02">
        <w:rPr>
          <w:rFonts w:ascii="Times New Roman" w:hAnsi="Times New Roman" w:cs="Times New Roman"/>
          <w:sz w:val="24"/>
        </w:rPr>
        <w:t>s</w:t>
      </w:r>
      <w:ins w:id="536" w:author="Miller, Harvey J." w:date="2020-05-20T09:37:00Z">
        <w:r w:rsidR="00D41931">
          <w:rPr>
            <w:rFonts w:ascii="Times New Roman" w:hAnsi="Times New Roman" w:cs="Times New Roman"/>
            <w:sz w:val="24"/>
          </w:rPr>
          <w:t>'</w:t>
        </w:r>
      </w:ins>
      <w:r w:rsidR="00786A02">
        <w:rPr>
          <w:rFonts w:ascii="Times New Roman" w:hAnsi="Times New Roman" w:cs="Times New Roman"/>
          <w:sz w:val="24"/>
        </w:rPr>
        <w:t xml:space="preserve"> website</w:t>
      </w:r>
      <w:ins w:id="537" w:author="Miller, Harvey J." w:date="2020-05-20T09:37:00Z">
        <w:r w:rsidR="00D41931">
          <w:rPr>
            <w:rFonts w:ascii="Times New Roman" w:hAnsi="Times New Roman" w:cs="Times New Roman"/>
            <w:sz w:val="24"/>
          </w:rPr>
          <w:t>s</w:t>
        </w:r>
      </w:ins>
      <w:r w:rsidR="00786A02">
        <w:rPr>
          <w:rFonts w:ascii="Times New Roman" w:hAnsi="Times New Roman" w:cs="Times New Roman"/>
          <w:sz w:val="24"/>
        </w:rPr>
        <w:t xml:space="preserve"> and local news</w:t>
      </w:r>
      <w:ins w:id="538" w:author="Miller, Harvey J." w:date="2020-05-20T09:37:00Z">
        <w:r w:rsidR="00D41931">
          <w:rPr>
            <w:rFonts w:ascii="Times New Roman" w:hAnsi="Times New Roman" w:cs="Times New Roman"/>
            <w:sz w:val="24"/>
          </w:rPr>
          <w:t xml:space="preserve"> outlets</w:t>
        </w:r>
      </w:ins>
      <w:r w:rsidR="00786A02">
        <w:rPr>
          <w:rFonts w:ascii="Times New Roman" w:hAnsi="Times New Roman" w:cs="Times New Roman"/>
          <w:sz w:val="24"/>
        </w:rPr>
        <w:t xml:space="preserve">. </w:t>
      </w:r>
      <w:ins w:id="539" w:author="Miller, Harvey J." w:date="2020-05-20T09:37:00Z">
        <w:r w:rsidR="00D41931">
          <w:rPr>
            <w:rFonts w:ascii="Times New Roman" w:hAnsi="Times New Roman" w:cs="Times New Roman"/>
            <w:sz w:val="24"/>
          </w:rPr>
          <w:t>M</w:t>
        </w:r>
      </w:ins>
      <w:del w:id="540" w:author="Miller, Harvey J." w:date="2020-05-20T09:37:00Z">
        <w:r w:rsidR="00660797" w:rsidDel="00D41931">
          <w:rPr>
            <w:rFonts w:ascii="Times New Roman" w:hAnsi="Times New Roman" w:cs="Times New Roman"/>
            <w:sz w:val="24"/>
          </w:rPr>
          <w:delText>However, m</w:delText>
        </w:r>
      </w:del>
      <w:r w:rsidR="00786A02">
        <w:rPr>
          <w:rFonts w:ascii="Times New Roman" w:hAnsi="Times New Roman" w:cs="Times New Roman"/>
          <w:sz w:val="24"/>
        </w:rPr>
        <w:t>ost transit system</w:t>
      </w:r>
      <w:ins w:id="541" w:author="Liu, Luyu" w:date="2020-05-23T14:35:00Z">
        <w:r w:rsidR="00A36964">
          <w:rPr>
            <w:rFonts w:ascii="Times New Roman" w:hAnsi="Times New Roman" w:cs="Times New Roman" w:hint="eastAsia"/>
            <w:sz w:val="24"/>
          </w:rPr>
          <w:t>s</w:t>
        </w:r>
      </w:ins>
      <w:r w:rsidR="00786A02">
        <w:rPr>
          <w:rFonts w:ascii="Times New Roman" w:hAnsi="Times New Roman" w:cs="Times New Roman"/>
          <w:sz w:val="24"/>
        </w:rPr>
        <w:t xml:space="preserve"> </w:t>
      </w:r>
      <w:ins w:id="542" w:author="Miller, Harvey J." w:date="2020-05-20T09:38:00Z">
        <w:r w:rsidR="00D41931">
          <w:rPr>
            <w:rFonts w:ascii="Times New Roman" w:hAnsi="Times New Roman" w:cs="Times New Roman"/>
            <w:sz w:val="24"/>
          </w:rPr>
          <w:t xml:space="preserve">do </w:t>
        </w:r>
      </w:ins>
      <w:del w:id="543" w:author="Miller, Harvey J." w:date="2020-05-20T09:38:00Z">
        <w:r w:rsidR="00786A02" w:rsidDel="00D41931">
          <w:rPr>
            <w:rFonts w:ascii="Times New Roman" w:hAnsi="Times New Roman" w:cs="Times New Roman"/>
            <w:sz w:val="24"/>
          </w:rPr>
          <w:delText xml:space="preserve">will </w:delText>
        </w:r>
      </w:del>
      <w:r w:rsidR="00786A02">
        <w:rPr>
          <w:rFonts w:ascii="Times New Roman" w:hAnsi="Times New Roman" w:cs="Times New Roman"/>
          <w:sz w:val="24"/>
        </w:rPr>
        <w:t>not release</w:t>
      </w:r>
      <w:ins w:id="544" w:author="Miller, Harvey J." w:date="2020-05-20T09:43:00Z">
        <w:r w:rsidR="00D41931">
          <w:rPr>
            <w:rFonts w:ascii="Times New Roman" w:hAnsi="Times New Roman" w:cs="Times New Roman"/>
            <w:sz w:val="24"/>
          </w:rPr>
          <w:t xml:space="preserve"> estimates </w:t>
        </w:r>
      </w:ins>
      <w:del w:id="545" w:author="Miller, Harvey J." w:date="2020-05-20T09:43:00Z">
        <w:r w:rsidR="00786A02" w:rsidDel="00D41931">
          <w:rPr>
            <w:rFonts w:ascii="Times New Roman" w:hAnsi="Times New Roman" w:cs="Times New Roman"/>
            <w:sz w:val="24"/>
          </w:rPr>
          <w:delText xml:space="preserve"> the full data </w:delText>
        </w:r>
      </w:del>
      <w:r w:rsidR="00786A02">
        <w:rPr>
          <w:rFonts w:ascii="Times New Roman" w:hAnsi="Times New Roman" w:cs="Times New Roman"/>
          <w:sz w:val="24"/>
        </w:rPr>
        <w:t xml:space="preserve">for </w:t>
      </w:r>
      <w:ins w:id="546" w:author="Miller, Harvey J." w:date="2020-05-20T09:43:00Z">
        <w:r w:rsidR="00D41931">
          <w:rPr>
            <w:rFonts w:ascii="Times New Roman" w:hAnsi="Times New Roman" w:cs="Times New Roman"/>
            <w:sz w:val="24"/>
          </w:rPr>
          <w:t xml:space="preserve">every </w:t>
        </w:r>
      </w:ins>
      <w:del w:id="547" w:author="Miller, Harvey J." w:date="2020-05-20T09:43: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date</w:t>
      </w:r>
      <w:ins w:id="548" w:author="Miller, Harvey J." w:date="2020-05-20T09:43:00Z">
        <w:r w:rsidR="00D41931">
          <w:rPr>
            <w:rFonts w:ascii="Times New Roman" w:hAnsi="Times New Roman" w:cs="Times New Roman"/>
            <w:sz w:val="24"/>
          </w:rPr>
          <w:t>;</w:t>
        </w:r>
      </w:ins>
      <w:del w:id="549" w:author="Miller, Harvey J." w:date="2020-05-20T09:43:00Z">
        <w:r w:rsidR="00786A02" w:rsidDel="00D41931">
          <w:rPr>
            <w:rFonts w:ascii="Times New Roman" w:hAnsi="Times New Roman" w:cs="Times New Roman"/>
            <w:sz w:val="24"/>
          </w:rPr>
          <w:delText>,</w:delText>
        </w:r>
      </w:del>
      <w:r w:rsidR="00786A02">
        <w:rPr>
          <w:rFonts w:ascii="Times New Roman" w:hAnsi="Times New Roman" w:cs="Times New Roman"/>
          <w:sz w:val="24"/>
        </w:rPr>
        <w:t xml:space="preserv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t>
      </w:r>
      <w:del w:id="550" w:author="Miller, Harvey J." w:date="2020-05-20T09:38:00Z">
        <w:r w:rsidR="00786A02" w:rsidDel="00D41931">
          <w:rPr>
            <w:rFonts w:ascii="Times New Roman" w:hAnsi="Times New Roman" w:cs="Times New Roman"/>
            <w:sz w:val="24"/>
          </w:rPr>
          <w:delText xml:space="preserve">will only </w:delText>
        </w:r>
      </w:del>
      <w:r w:rsidR="00786A02">
        <w:rPr>
          <w:rFonts w:ascii="Times New Roman" w:hAnsi="Times New Roman" w:cs="Times New Roman"/>
          <w:sz w:val="24"/>
        </w:rPr>
        <w:t>re</w:t>
      </w:r>
      <w:ins w:id="551" w:author="Miller, Harvey J." w:date="2020-05-20T09:43:00Z">
        <w:r w:rsidR="00D41931">
          <w:rPr>
            <w:rFonts w:ascii="Times New Roman" w:hAnsi="Times New Roman" w:cs="Times New Roman"/>
            <w:sz w:val="24"/>
          </w:rPr>
          <w:t>port single</w:t>
        </w:r>
      </w:ins>
      <w:del w:id="552" w:author="Miller, Harvey J." w:date="2020-05-20T09:43:00Z">
        <w:r w:rsidR="00786A02" w:rsidDel="00D41931">
          <w:rPr>
            <w:rFonts w:ascii="Times New Roman" w:hAnsi="Times New Roman" w:cs="Times New Roman"/>
            <w:sz w:val="24"/>
          </w:rPr>
          <w:delText>lease one</w:delText>
        </w:r>
      </w:del>
      <w:r w:rsidR="00786A02">
        <w:rPr>
          <w:rFonts w:ascii="Times New Roman" w:hAnsi="Times New Roman" w:cs="Times New Roman"/>
          <w:sz w:val="24"/>
        </w:rPr>
        <w:t xml:space="preserve"> </w:t>
      </w:r>
      <w:r w:rsidR="00EA0A5B">
        <w:rPr>
          <w:rFonts w:ascii="Times New Roman" w:hAnsi="Times New Roman" w:cs="Times New Roman"/>
          <w:sz w:val="24"/>
        </w:rPr>
        <w:t>estimate</w:t>
      </w:r>
      <w:ins w:id="553" w:author="Miller, Harvey J." w:date="2020-05-20T09:44:00Z">
        <w:r w:rsidR="00D41931">
          <w:rPr>
            <w:rFonts w:ascii="Times New Roman" w:hAnsi="Times New Roman" w:cs="Times New Roman"/>
            <w:sz w:val="24"/>
          </w:rPr>
          <w:t>s</w:t>
        </w:r>
      </w:ins>
      <w:r w:rsidR="00EA0A5B">
        <w:rPr>
          <w:rFonts w:ascii="Times New Roman" w:hAnsi="Times New Roman" w:cs="Times New Roman"/>
          <w:sz w:val="24"/>
        </w:rPr>
        <w:t xml:space="preserve"> for </w:t>
      </w:r>
      <w:ins w:id="554" w:author="Miller, Harvey J." w:date="2020-05-20T09:38:00Z">
        <w:r w:rsidR="00D41931">
          <w:rPr>
            <w:rFonts w:ascii="Times New Roman" w:hAnsi="Times New Roman" w:cs="Times New Roman"/>
            <w:sz w:val="24"/>
          </w:rPr>
          <w:t>a given d</w:t>
        </w:r>
      </w:ins>
      <w:del w:id="555" w:author="Miller, Harvey J." w:date="2020-05-20T09:38:00Z">
        <w:r w:rsidR="00EA0A5B" w:rsidDel="00D41931">
          <w:rPr>
            <w:rFonts w:ascii="Times New Roman" w:hAnsi="Times New Roman" w:cs="Times New Roman"/>
            <w:sz w:val="24"/>
          </w:rPr>
          <w:delText xml:space="preserve">one </w:delText>
        </w:r>
        <w:r w:rsidR="00EC158F" w:rsidDel="00D41931">
          <w:rPr>
            <w:rFonts w:ascii="Times New Roman" w:hAnsi="Times New Roman" w:cs="Times New Roman"/>
            <w:sz w:val="24"/>
          </w:rPr>
          <w:delText xml:space="preserve">certain </w:delText>
        </w:r>
        <w:r w:rsidR="00EA0A5B" w:rsidDel="00D41931">
          <w:rPr>
            <w:rFonts w:ascii="Times New Roman" w:hAnsi="Times New Roman" w:cs="Times New Roman"/>
            <w:sz w:val="24"/>
          </w:rPr>
          <w:delText>d</w:delText>
        </w:r>
      </w:del>
      <w:r w:rsidR="00EA0A5B">
        <w:rPr>
          <w:rFonts w:ascii="Times New Roman" w:hAnsi="Times New Roman" w:cs="Times New Roman"/>
          <w:sz w:val="24"/>
        </w:rPr>
        <w:t>a</w:t>
      </w:r>
      <w:ins w:id="556" w:author="Miller, Harvey J." w:date="2020-05-20T09:38:00Z">
        <w:r w:rsidR="00D41931">
          <w:rPr>
            <w:rFonts w:ascii="Times New Roman" w:hAnsi="Times New Roman" w:cs="Times New Roman"/>
            <w:sz w:val="24"/>
          </w:rPr>
          <w:t>te</w:t>
        </w:r>
      </w:ins>
      <w:del w:id="557" w:author="Miller, Harvey J." w:date="2020-05-20T09:38:00Z">
        <w:r w:rsidR="00EA0A5B" w:rsidDel="00D41931">
          <w:rPr>
            <w:rFonts w:ascii="Times New Roman" w:hAnsi="Times New Roman" w:cs="Times New Roman"/>
            <w:sz w:val="24"/>
          </w:rPr>
          <w:delText>y</w:delText>
        </w:r>
      </w:del>
      <w:r w:rsidR="00EA0A5B">
        <w:rPr>
          <w:rFonts w:ascii="Times New Roman" w:hAnsi="Times New Roman" w:cs="Times New Roman"/>
          <w:sz w:val="24"/>
        </w:rPr>
        <w:t xml:space="preserve">. We </w:t>
      </w:r>
      <w:del w:id="558" w:author="Miller, Harvey J." w:date="2020-05-20T09:39:00Z">
        <w:r w:rsidR="00EA0A5B" w:rsidDel="00D41931">
          <w:rPr>
            <w:rFonts w:ascii="Times New Roman" w:hAnsi="Times New Roman" w:cs="Times New Roman"/>
            <w:sz w:val="24"/>
          </w:rPr>
          <w:delText>collected the reported</w:delText>
        </w:r>
        <w:r w:rsidR="00EC158F" w:rsidDel="00D41931">
          <w:rPr>
            <w:rFonts w:ascii="Times New Roman" w:hAnsi="Times New Roman" w:cs="Times New Roman"/>
            <w:sz w:val="24"/>
          </w:rPr>
          <w:delText xml:space="preserve"> ridership</w:delText>
        </w:r>
        <w:r w:rsidR="00EA0A5B" w:rsidDel="00D41931">
          <w:rPr>
            <w:rFonts w:ascii="Times New Roman" w:hAnsi="Times New Roman" w:cs="Times New Roman"/>
            <w:sz w:val="24"/>
          </w:rPr>
          <w:delText xml:space="preserve"> decrease percent and report date and </w:delText>
        </w:r>
      </w:del>
      <w:r w:rsidR="00EA0A5B">
        <w:rPr>
          <w:rFonts w:ascii="Times New Roman" w:hAnsi="Times New Roman" w:cs="Times New Roman"/>
          <w:sz w:val="24"/>
        </w:rPr>
        <w:t>compare</w:t>
      </w:r>
      <w:del w:id="559" w:author="Miller, Harvey J." w:date="2020-05-20T09:39:00Z">
        <w:r w:rsidR="00EA0A5B" w:rsidDel="00D41931">
          <w:rPr>
            <w:rFonts w:ascii="Times New Roman" w:hAnsi="Times New Roman" w:cs="Times New Roman"/>
            <w:sz w:val="24"/>
          </w:rPr>
          <w:delText>d</w:delText>
        </w:r>
      </w:del>
      <w:r w:rsidR="00EA0A5B">
        <w:rPr>
          <w:rFonts w:ascii="Times New Roman" w:hAnsi="Times New Roman" w:cs="Times New Roman"/>
          <w:sz w:val="24"/>
        </w:rPr>
        <w:t xml:space="preserve"> </w:t>
      </w:r>
      <w:ins w:id="560" w:author="Miller, Harvey J." w:date="2020-05-20T09:39:00Z">
        <w:r w:rsidR="00D41931">
          <w:rPr>
            <w:rFonts w:ascii="Times New Roman" w:hAnsi="Times New Roman" w:cs="Times New Roman"/>
            <w:sz w:val="24"/>
          </w:rPr>
          <w:t xml:space="preserve">these ridership decrease reports </w:t>
        </w:r>
      </w:ins>
      <w:del w:id="561" w:author="Miller, Harvey J." w:date="2020-05-20T09:39:00Z">
        <w:r w:rsidR="00EA0A5B" w:rsidDel="00D41931">
          <w:rPr>
            <w:rFonts w:ascii="Times New Roman" w:hAnsi="Times New Roman" w:cs="Times New Roman"/>
            <w:sz w:val="24"/>
          </w:rPr>
          <w:delText xml:space="preserve">them </w:delText>
        </w:r>
      </w:del>
      <w:r w:rsidR="00EA0A5B">
        <w:rPr>
          <w:rFonts w:ascii="Times New Roman" w:hAnsi="Times New Roman" w:cs="Times New Roman"/>
          <w:sz w:val="24"/>
        </w:rPr>
        <w:t xml:space="preserve">with the corresponding </w:t>
      </w:r>
      <w:ins w:id="562" w:author="Miller, Harvey J." w:date="2020-05-20T09:44:00Z">
        <w:r w:rsidR="00D41931">
          <w:rPr>
            <w:rFonts w:ascii="Times New Roman" w:hAnsi="Times New Roman" w:cs="Times New Roman"/>
            <w:sz w:val="24"/>
          </w:rPr>
          <w:t xml:space="preserve">estimates from the </w:t>
        </w:r>
      </w:ins>
      <w:del w:id="563" w:author="Miller, Harvey J." w:date="2020-05-20T09:44:00Z">
        <w:r w:rsidR="00EA0A5B" w:rsidDel="00D41931">
          <w:rPr>
            <w:rFonts w:ascii="Times New Roman" w:hAnsi="Times New Roman" w:cs="Times New Roman"/>
            <w:sz w:val="24"/>
          </w:rPr>
          <w:delText xml:space="preserve">demand decrease </w:delText>
        </w:r>
      </w:del>
      <w:del w:id="564" w:author="Miller, Harvey J." w:date="2020-05-20T09:39:00Z">
        <w:r w:rsidR="00EA0A5B" w:rsidDel="00D41931">
          <w:rPr>
            <w:rFonts w:ascii="Times New Roman" w:hAnsi="Times New Roman" w:cs="Times New Roman"/>
            <w:sz w:val="24"/>
          </w:rPr>
          <w:delText xml:space="preserve">percent </w:delText>
        </w:r>
      </w:del>
      <w:del w:id="565" w:author="Miller, Harvey J." w:date="2020-05-20T09:44:00Z">
        <w:r w:rsidR="00EA0A5B" w:rsidDel="00D41931">
          <w:rPr>
            <w:rFonts w:ascii="Times New Roman" w:hAnsi="Times New Roman" w:cs="Times New Roman"/>
            <w:sz w:val="24"/>
          </w:rPr>
          <w:delText xml:space="preserve">from the </w:delText>
        </w:r>
      </w:del>
      <w:r w:rsidR="00EA0A5B">
        <w:rPr>
          <w:rFonts w:ascii="Times New Roman" w:hAnsi="Times New Roman" w:cs="Times New Roman"/>
          <w:sz w:val="24"/>
        </w:rPr>
        <w:t>Transit app data</w:t>
      </w:r>
      <w:del w:id="566" w:author="Miller, Harvey J." w:date="2020-05-20T09:44:00Z">
        <w:r w:rsidR="00EA0A5B" w:rsidDel="00D41931">
          <w:rPr>
            <w:rFonts w:ascii="Times New Roman" w:hAnsi="Times New Roman" w:cs="Times New Roman"/>
            <w:sz w:val="24"/>
          </w:rPr>
          <w:delText>set</w:delText>
        </w:r>
      </w:del>
      <w:r w:rsidR="00EA0A5B">
        <w:rPr>
          <w:rFonts w:ascii="Times New Roman" w:hAnsi="Times New Roman" w:cs="Times New Roman"/>
          <w:sz w:val="24"/>
        </w:rPr>
        <w:t xml:space="preserve"> </w:t>
      </w:r>
      <w:ins w:id="567" w:author="Miller, Harvey J." w:date="2020-05-20T09:39:00Z">
        <w:r w:rsidR="008C58BF">
          <w:rPr>
            <w:rFonts w:ascii="Times New Roman" w:hAnsi="Times New Roman" w:cs="Times New Roman"/>
            <w:sz w:val="24"/>
          </w:rPr>
          <w:t xml:space="preserve">on </w:t>
        </w:r>
        <w:r w:rsidR="00D41931">
          <w:rPr>
            <w:rFonts w:ascii="Times New Roman" w:hAnsi="Times New Roman" w:cs="Times New Roman"/>
            <w:sz w:val="24"/>
          </w:rPr>
          <w:t xml:space="preserve">the same </w:t>
        </w:r>
      </w:ins>
      <w:del w:id="568" w:author="Miller, Harvey J." w:date="2020-05-20T09:39:00Z">
        <w:r w:rsidR="00EA0A5B" w:rsidDel="00D41931">
          <w:rPr>
            <w:rFonts w:ascii="Times New Roman" w:hAnsi="Times New Roman" w:cs="Times New Roman"/>
            <w:sz w:val="24"/>
          </w:rPr>
          <w:delText xml:space="preserve">in the same </w:delText>
        </w:r>
      </w:del>
      <w:r w:rsidR="00EA0A5B">
        <w:rPr>
          <w:rFonts w:ascii="Times New Roman" w:hAnsi="Times New Roman" w:cs="Times New Roman"/>
          <w:sz w:val="24"/>
        </w:rPr>
        <w:t>date</w:t>
      </w:r>
      <w:ins w:id="569" w:author="Miller, Harvey J." w:date="2020-05-20T09:53:00Z">
        <w:r w:rsidR="008C58BF">
          <w:rPr>
            <w:rFonts w:ascii="Times New Roman" w:hAnsi="Times New Roman" w:cs="Times New Roman"/>
            <w:sz w:val="24"/>
          </w:rPr>
          <w:t xml:space="preserve"> for </w:t>
        </w:r>
      </w:ins>
      <w:del w:id="570" w:author="Miller, Harvey J." w:date="2020-05-20T09:53:00Z">
        <w:r w:rsidR="00EA0A5B" w:rsidDel="008C58BF">
          <w:rPr>
            <w:rFonts w:ascii="Times New Roman" w:hAnsi="Times New Roman" w:cs="Times New Roman"/>
            <w:sz w:val="24"/>
          </w:rPr>
          <w:delText xml:space="preserve">. </w:delText>
        </w:r>
        <w:r w:rsidR="00F17DB7" w:rsidDel="008C58BF">
          <w:rPr>
            <w:rFonts w:ascii="Times New Roman" w:hAnsi="Times New Roman" w:cs="Times New Roman"/>
            <w:sz w:val="24"/>
          </w:rPr>
          <w:fldChar w:fldCharType="begin"/>
        </w:r>
        <w:r w:rsidR="00F17DB7" w:rsidDel="008C58BF">
          <w:rPr>
            <w:rFonts w:ascii="Times New Roman" w:hAnsi="Times New Roman" w:cs="Times New Roman"/>
            <w:sz w:val="24"/>
          </w:rPr>
          <w:delInstrText xml:space="preserve"> REF _Ref37097802 \h </w:delInstrText>
        </w:r>
        <w:r w:rsidR="005C2123" w:rsidDel="008C58BF">
          <w:rPr>
            <w:rFonts w:ascii="Times New Roman" w:hAnsi="Times New Roman" w:cs="Times New Roman"/>
            <w:sz w:val="24"/>
          </w:rPr>
          <w:delInstrText xml:space="preserve"> \* MERGEFORMAT </w:delInstrText>
        </w:r>
        <w:r w:rsidR="00F17DB7" w:rsidDel="008C58BF">
          <w:rPr>
            <w:rFonts w:ascii="Times New Roman" w:hAnsi="Times New Roman" w:cs="Times New Roman"/>
            <w:sz w:val="24"/>
          </w:rPr>
        </w:r>
        <w:r w:rsidR="00F17DB7" w:rsidDel="008C58BF">
          <w:rPr>
            <w:rFonts w:ascii="Times New Roman" w:hAnsi="Times New Roman" w:cs="Times New Roman"/>
            <w:sz w:val="24"/>
          </w:rPr>
          <w:fldChar w:fldCharType="separate"/>
        </w:r>
        <w:r w:rsidR="006B2D59" w:rsidRPr="00EA0A5B" w:rsidDel="008C58BF">
          <w:rPr>
            <w:rFonts w:ascii="Times New Roman" w:hAnsi="Times New Roman" w:cs="Times New Roman"/>
            <w:sz w:val="24"/>
          </w:rPr>
          <w:delText xml:space="preserve">Figure </w:delText>
        </w:r>
        <w:r w:rsidR="006B2D59" w:rsidDel="008C58BF">
          <w:rPr>
            <w:rFonts w:ascii="Times New Roman" w:hAnsi="Times New Roman" w:cs="Times New Roman"/>
            <w:noProof/>
            <w:sz w:val="24"/>
          </w:rPr>
          <w:delText>1</w:delText>
        </w:r>
        <w:r w:rsidR="00F17DB7" w:rsidDel="008C58BF">
          <w:rPr>
            <w:rFonts w:ascii="Times New Roman" w:hAnsi="Times New Roman" w:cs="Times New Roman"/>
            <w:sz w:val="24"/>
          </w:rPr>
          <w:fldChar w:fldCharType="end"/>
        </w:r>
        <w:r w:rsidR="00F17DB7" w:rsidDel="008C58BF">
          <w:rPr>
            <w:rFonts w:ascii="Times New Roman" w:hAnsi="Times New Roman" w:cs="Times New Roman"/>
            <w:sz w:val="24"/>
          </w:rPr>
          <w:delText xml:space="preserve"> </w:delText>
        </w:r>
      </w:del>
      <w:del w:id="571" w:author="Miller, Harvey J." w:date="2020-05-20T09:39:00Z">
        <w:r w:rsidR="00F17DB7" w:rsidDel="00D41931">
          <w:rPr>
            <w:rFonts w:ascii="Times New Roman" w:hAnsi="Times New Roman" w:cs="Times New Roman"/>
            <w:sz w:val="24"/>
          </w:rPr>
          <w:delText xml:space="preserve">shows the proximity between the two measures for </w:delText>
        </w:r>
      </w:del>
      <w:r w:rsidR="00F17DB7">
        <w:rPr>
          <w:rFonts w:ascii="Times New Roman" w:hAnsi="Times New Roman" w:cs="Times New Roman"/>
          <w:sz w:val="24"/>
        </w:rPr>
        <w:t xml:space="preserve">40 transit systems that we could trace the actual ridership decrease value. </w:t>
      </w:r>
      <w:del w:id="572" w:author="Miller, Harvey J." w:date="2020-05-20T09:44:00Z">
        <w:r w:rsidR="00577186" w:rsidDel="00D41931">
          <w:rPr>
            <w:rFonts w:ascii="Times New Roman" w:hAnsi="Times New Roman" w:cs="Times New Roman"/>
            <w:sz w:val="24"/>
          </w:rPr>
          <w:delText xml:space="preserve">Then we </w:delText>
        </w:r>
        <w:r w:rsidR="00371F71" w:rsidDel="00D41931">
          <w:rPr>
            <w:rFonts w:ascii="Times New Roman" w:hAnsi="Times New Roman" w:cs="Times New Roman"/>
            <w:sz w:val="24"/>
          </w:rPr>
          <w:delText>computed</w:delText>
        </w:r>
        <w:r w:rsidR="00577186" w:rsidDel="00D41931">
          <w:rPr>
            <w:rFonts w:ascii="Times New Roman" w:hAnsi="Times New Roman" w:cs="Times New Roman"/>
            <w:sz w:val="24"/>
          </w:rPr>
          <w:delText xml:space="preserve"> the difference of the two measures </w:delText>
        </w:r>
        <w:r w:rsidR="00EC158F" w:rsidDel="00D41931">
          <w:rPr>
            <w:rFonts w:ascii="Times New Roman" w:hAnsi="Times New Roman" w:cs="Times New Roman"/>
            <w:sz w:val="24"/>
          </w:rPr>
          <w:delText xml:space="preserve">as the bias for Transit app demand decrease; we moreover </w:delText>
        </w:r>
        <w:r w:rsidR="00577186" w:rsidDel="00D41931">
          <w:rPr>
            <w:rFonts w:ascii="Times New Roman" w:hAnsi="Times New Roman" w:cs="Times New Roman"/>
            <w:sz w:val="24"/>
          </w:rPr>
          <w:delText xml:space="preserve">calculated the difference’s average </w:delText>
        </w:r>
        <w:r w:rsidR="00EC158F" w:rsidDel="00D41931">
          <w:rPr>
            <w:rFonts w:ascii="Times New Roman" w:hAnsi="Times New Roman" w:cs="Times New Roman"/>
            <w:sz w:val="24"/>
          </w:rPr>
          <w:delText>value and standard deviation.</w:delText>
        </w:r>
      </w:del>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w:t>
      </w:r>
      <w:ins w:id="573" w:author="Miller, Harvey J." w:date="2020-05-20T09:45:00Z">
        <w:r w:rsidR="00D41931">
          <w:rPr>
            <w:rFonts w:ascii="Times New Roman" w:hAnsi="Times New Roman" w:cs="Times New Roman"/>
            <w:sz w:val="24"/>
          </w:rPr>
          <w:t xml:space="preserve">difference between the two estimates </w:t>
        </w:r>
      </w:ins>
      <w:del w:id="574" w:author="Miller, Harvey J." w:date="2020-05-20T09:45:00Z">
        <w:r w:rsidR="00EC158F" w:rsidDel="00D41931">
          <w:rPr>
            <w:rFonts w:ascii="Times New Roman" w:hAnsi="Times New Roman" w:cs="Times New Roman"/>
            <w:sz w:val="24"/>
          </w:rPr>
          <w:delText>bias</w:delText>
        </w:r>
        <w:r w:rsidR="00371F71" w:rsidDel="00D41931">
          <w:rPr>
            <w:rFonts w:ascii="Times New Roman" w:hAnsi="Times New Roman" w:cs="Times New Roman"/>
            <w:sz w:val="24"/>
          </w:rPr>
          <w:delText xml:space="preserve"> </w:delText>
        </w:r>
      </w:del>
      <w:r w:rsidR="00371F71">
        <w:rPr>
          <w:rFonts w:ascii="Times New Roman" w:hAnsi="Times New Roman" w:cs="Times New Roman"/>
          <w:sz w:val="24"/>
        </w:rPr>
        <w:t>is 3.7%</w:t>
      </w:r>
      <w:ins w:id="575" w:author="Miller, Harvey J." w:date="2020-05-20T09:45:00Z">
        <w:r w:rsidR="00D41931">
          <w:rPr>
            <w:rFonts w:ascii="Times New Roman" w:hAnsi="Times New Roman" w:cs="Times New Roman"/>
            <w:sz w:val="24"/>
          </w:rPr>
          <w:t xml:space="preserve">; a </w:t>
        </w:r>
      </w:ins>
      <w:del w:id="576" w:author="Miller, Harvey J." w:date="2020-05-20T09:45:00Z">
        <w:r w:rsidR="001C3DE3" w:rsidDel="00D41931">
          <w:rPr>
            <w:rFonts w:ascii="Times New Roman" w:hAnsi="Times New Roman" w:cs="Times New Roman"/>
            <w:sz w:val="24"/>
          </w:rPr>
          <w:delText xml:space="preserve"> and the </w:delText>
        </w:r>
      </w:del>
      <w:r w:rsidR="001C3DE3">
        <w:rPr>
          <w:rFonts w:ascii="Times New Roman" w:hAnsi="Times New Roman" w:cs="Times New Roman"/>
          <w:sz w:val="24"/>
        </w:rPr>
        <w:t>paired T-test</w:t>
      </w:r>
      <w:ins w:id="577" w:author="Miller, Harvey J." w:date="2020-05-20T10:25:00Z">
        <w:r w:rsidR="004F7C37">
          <w:rPr>
            <w:rFonts w:ascii="Times New Roman" w:hAnsi="Times New Roman" w:cs="Times New Roman"/>
            <w:sz w:val="24"/>
          </w:rPr>
          <w:t xml:space="preserve"> indicates that </w:t>
        </w:r>
      </w:ins>
      <w:del w:id="578" w:author="Miller, Harvey J." w:date="2020-05-20T10:25:00Z">
        <w:r w:rsidR="001C3DE3" w:rsidDel="004F7C37">
          <w:rPr>
            <w:rFonts w:ascii="Times New Roman" w:hAnsi="Times New Roman" w:cs="Times New Roman"/>
            <w:sz w:val="24"/>
          </w:rPr>
          <w:delText xml:space="preserve"> shows that p-value is 0.14&gt;0.05</w:delText>
        </w:r>
      </w:del>
      <w:del w:id="579" w:author="Miller, Harvey J." w:date="2020-05-20T09:45:00Z">
        <w:r w:rsidR="001C3DE3" w:rsidDel="00D41931">
          <w:rPr>
            <w:rFonts w:ascii="Times New Roman" w:hAnsi="Times New Roman" w:cs="Times New Roman"/>
            <w:sz w:val="24"/>
          </w:rPr>
          <w:delText xml:space="preserve">; this means </w:delText>
        </w:r>
      </w:del>
      <w:r w:rsidR="001C3DE3">
        <w:rPr>
          <w:rFonts w:ascii="Times New Roman" w:hAnsi="Times New Roman" w:cs="Times New Roman"/>
          <w:sz w:val="24"/>
        </w:rPr>
        <w:t xml:space="preserve">we cannot reject the null hypothesis of </w:t>
      </w:r>
      <w:ins w:id="580" w:author="Miller, Harvey J." w:date="2020-05-20T10:23:00Z">
        <w:r w:rsidR="004F7C37">
          <w:rPr>
            <w:rFonts w:ascii="Times New Roman" w:hAnsi="Times New Roman" w:cs="Times New Roman"/>
            <w:sz w:val="24"/>
          </w:rPr>
          <w:t xml:space="preserve">the </w:t>
        </w:r>
      </w:ins>
      <w:del w:id="581" w:author="Miller, Harvey J." w:date="2020-05-20T10:23:00Z">
        <w:r w:rsidR="001C3DE3" w:rsidDel="004F7C37">
          <w:rPr>
            <w:rFonts w:ascii="Times New Roman" w:hAnsi="Times New Roman" w:cs="Times New Roman"/>
            <w:sz w:val="24"/>
          </w:rPr>
          <w:delText xml:space="preserve">no difference between </w:delText>
        </w:r>
      </w:del>
      <w:r w:rsidR="001C3DE3">
        <w:rPr>
          <w:rFonts w:ascii="Times New Roman" w:hAnsi="Times New Roman" w:cs="Times New Roman"/>
          <w:sz w:val="24"/>
        </w:rPr>
        <w:t>two means</w:t>
      </w:r>
      <w:ins w:id="582" w:author="Miller, Harvey J." w:date="2020-05-20T10:23:00Z">
        <w:r w:rsidR="004F7C37">
          <w:rPr>
            <w:rFonts w:ascii="Times New Roman" w:hAnsi="Times New Roman" w:cs="Times New Roman"/>
            <w:sz w:val="24"/>
          </w:rPr>
          <w:t xml:space="preserve"> being equal</w:t>
        </w:r>
      </w:ins>
      <w:ins w:id="583" w:author="Miller, Harvey J." w:date="2020-05-20T10:25:00Z">
        <w:r w:rsidR="004F7C37">
          <w:rPr>
            <w:rFonts w:ascii="Times New Roman" w:hAnsi="Times New Roman" w:cs="Times New Roman"/>
            <w:sz w:val="24"/>
          </w:rPr>
          <w:t xml:space="preserve"> </w:t>
        </w:r>
        <w:r w:rsidR="004F7C37" w:rsidRPr="004F7C37">
          <w:rPr>
            <w:rFonts w:ascii="Times New Roman" w:hAnsi="Times New Roman" w:cs="Times New Roman"/>
            <w:sz w:val="24"/>
          </w:rPr>
          <w:t>results</w:t>
        </w:r>
        <w:r w:rsidR="004F7C37">
          <w:rPr>
            <w:rFonts w:ascii="Times New Roman" w:hAnsi="Times New Roman" w:cs="Times New Roman"/>
            <w:sz w:val="24"/>
          </w:rPr>
          <w:t xml:space="preserve"> </w:t>
        </w:r>
      </w:ins>
      <w:ins w:id="584" w:author="Miller, Harvey J." w:date="2020-05-20T10:26:00Z">
        <w:r w:rsidR="004F7C37">
          <w:rPr>
            <w:rFonts w:ascii="Times New Roman" w:hAnsi="Times New Roman" w:cs="Times New Roman"/>
            <w:sz w:val="24"/>
          </w:rPr>
          <w:t>(</w:t>
        </w:r>
      </w:ins>
      <w:ins w:id="585" w:author="Miller, Harvey J." w:date="2020-05-20T10:25:00Z">
        <w:r w:rsidR="004F7C37">
          <w:rPr>
            <w:rFonts w:ascii="Times New Roman" w:hAnsi="Times New Roman" w:cs="Times New Roman"/>
            <w:sz w:val="24"/>
          </w:rPr>
          <w:t>p = 0.14 &gt; 0.05)</w:t>
        </w:r>
      </w:ins>
      <w:ins w:id="586" w:author="Miller, Harvey J." w:date="2020-05-20T09:45:00Z">
        <w:r w:rsidR="00D41931">
          <w:rPr>
            <w:rFonts w:ascii="Times New Roman" w:hAnsi="Times New Roman" w:cs="Times New Roman"/>
            <w:sz w:val="24"/>
          </w:rPr>
          <w:t xml:space="preserve">.  </w:t>
        </w:r>
      </w:ins>
      <w:del w:id="587" w:author="Miller, Harvey J." w:date="2020-05-20T09:45:00Z">
        <w:r w:rsidR="00EC158F" w:rsidDel="00D41931">
          <w:rPr>
            <w:rFonts w:ascii="Times New Roman" w:hAnsi="Times New Roman" w:cs="Times New Roman"/>
            <w:sz w:val="24"/>
          </w:rPr>
          <w:delText>, suggesting the conditional unbiasedness for the sampled 40 transit systems.</w:delText>
        </w:r>
        <w:r w:rsidR="00371F71" w:rsidDel="00D41931">
          <w:rPr>
            <w:rFonts w:ascii="Times New Roman" w:hAnsi="Times New Roman" w:cs="Times New Roman"/>
            <w:sz w:val="24"/>
          </w:rPr>
          <w:delText xml:space="preserve"> </w:delText>
        </w:r>
      </w:del>
      <w:ins w:id="588" w:author="Miller, Harvey J." w:date="2020-05-20T09:46:00Z">
        <w:r w:rsidR="00D41931">
          <w:rPr>
            <w:rFonts w:ascii="Times New Roman" w:hAnsi="Times New Roman" w:cs="Times New Roman"/>
            <w:sz w:val="24"/>
          </w:rPr>
          <w:t>However, it is worth noting that t</w:t>
        </w:r>
      </w:ins>
      <w:del w:id="589" w:author="Miller, Harvey J." w:date="2020-05-20T09:46:00Z">
        <w:r w:rsidR="00EC158F" w:rsidDel="00D41931">
          <w:rPr>
            <w:rFonts w:ascii="Times New Roman" w:hAnsi="Times New Roman" w:cs="Times New Roman"/>
            <w:sz w:val="24"/>
          </w:rPr>
          <w:delText>T</w:delText>
        </w:r>
      </w:del>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ins w:id="590" w:author="Miller, Harvey J." w:date="2020-05-20T09:46:00Z">
        <w:r w:rsidR="00D41931">
          <w:rPr>
            <w:rFonts w:ascii="Times New Roman" w:hAnsi="Times New Roman" w:cs="Times New Roman"/>
            <w:sz w:val="24"/>
          </w:rPr>
          <w:t xml:space="preserve">; this </w:t>
        </w:r>
      </w:ins>
      <w:del w:id="591" w:author="Miller, Harvey J." w:date="2020-05-20T09:46:00Z">
        <w:r w:rsidR="00EC158F" w:rsidDel="00D41931">
          <w:rPr>
            <w:rFonts w:ascii="Times New Roman" w:hAnsi="Times New Roman" w:cs="Times New Roman"/>
            <w:sz w:val="24"/>
          </w:rPr>
          <w:delText>, which may be</w:delText>
        </w:r>
        <w:r w:rsidR="00B13F7C" w:rsidDel="00D41931">
          <w:rPr>
            <w:rFonts w:ascii="Times New Roman" w:hAnsi="Times New Roman" w:cs="Times New Roman"/>
            <w:sz w:val="24"/>
          </w:rPr>
          <w:delText xml:space="preserve"> because of the </w:delText>
        </w:r>
      </w:del>
      <w:del w:id="592" w:author="Miller, Harvey J." w:date="2020-05-20T10:18:00Z">
        <w:r w:rsidR="00B13F7C" w:rsidDel="004F7C37">
          <w:rPr>
            <w:rFonts w:ascii="Times New Roman" w:hAnsi="Times New Roman" w:cs="Times New Roman"/>
            <w:sz w:val="24"/>
          </w:rPr>
          <w:delText>differen</w:delText>
        </w:r>
      </w:del>
      <w:ins w:id="593" w:author="Miller, Harvey J." w:date="2020-05-20T09:46:00Z">
        <w:r w:rsidR="00D41931">
          <w:rPr>
            <w:rFonts w:ascii="Times New Roman" w:hAnsi="Times New Roman" w:cs="Times New Roman"/>
            <w:sz w:val="24"/>
          </w:rPr>
          <w:t xml:space="preserve">may be </w:t>
        </w:r>
      </w:ins>
      <w:ins w:id="594" w:author="Miller, Harvey J." w:date="2020-05-20T10:18:00Z">
        <w:r w:rsidR="004F7C37">
          <w:rPr>
            <w:rFonts w:ascii="Times New Roman" w:hAnsi="Times New Roman" w:cs="Times New Roman"/>
            <w:sz w:val="24"/>
          </w:rPr>
          <w:t xml:space="preserve">due </w:t>
        </w:r>
      </w:ins>
      <w:ins w:id="595" w:author="Miller, Harvey J." w:date="2020-05-20T09:46:00Z">
        <w:r w:rsidR="004F7C37">
          <w:rPr>
            <w:rFonts w:ascii="Times New Roman" w:hAnsi="Times New Roman" w:cs="Times New Roman"/>
            <w:sz w:val="24"/>
          </w:rPr>
          <w:t xml:space="preserve">to the varying </w:t>
        </w:r>
      </w:ins>
      <w:del w:id="596" w:author="Miller, Harvey J." w:date="2020-05-20T09:46:00Z">
        <w:r w:rsidR="00B13F7C" w:rsidDel="00D41931">
          <w:rPr>
            <w:rFonts w:ascii="Times New Roman" w:hAnsi="Times New Roman" w:cs="Times New Roman"/>
            <w:sz w:val="24"/>
          </w:rPr>
          <w:delText>t</w:delText>
        </w:r>
      </w:del>
      <w:del w:id="597" w:author="Miller, Harvey J." w:date="2020-05-20T09:47:00Z">
        <w:r w:rsidR="00B13F7C" w:rsidDel="00D41931">
          <w:rPr>
            <w:rFonts w:ascii="Times New Roman" w:hAnsi="Times New Roman" w:cs="Times New Roman"/>
            <w:sz w:val="24"/>
          </w:rPr>
          <w:delText xml:space="preserve"> </w:delText>
        </w:r>
      </w:del>
      <w:r w:rsidR="00B13F7C">
        <w:rPr>
          <w:rFonts w:ascii="Times New Roman" w:hAnsi="Times New Roman" w:cs="Times New Roman"/>
          <w:sz w:val="24"/>
        </w:rPr>
        <w:t>definitions of normal ridership level</w:t>
      </w:r>
      <w:ins w:id="598" w:author="Miller, Harvey J." w:date="2020-05-20T09:52:00Z">
        <w:r w:rsidR="008C58BF">
          <w:rPr>
            <w:rFonts w:ascii="Times New Roman" w:hAnsi="Times New Roman" w:cs="Times New Roman"/>
            <w:sz w:val="24"/>
          </w:rPr>
          <w:t xml:space="preserve"> </w:t>
        </w:r>
        <w:r w:rsidR="004F7C37">
          <w:rPr>
            <w:rFonts w:ascii="Times New Roman" w:hAnsi="Times New Roman" w:cs="Times New Roman"/>
            <w:sz w:val="24"/>
          </w:rPr>
          <w:t xml:space="preserve">among </w:t>
        </w:r>
        <w:r w:rsidR="008C58BF">
          <w:rPr>
            <w:rFonts w:ascii="Times New Roman" w:hAnsi="Times New Roman" w:cs="Times New Roman"/>
            <w:sz w:val="24"/>
          </w:rPr>
          <w:t>agencies</w:t>
        </w:r>
      </w:ins>
      <w:r w:rsidR="00B13F7C">
        <w:rPr>
          <w:rFonts w:ascii="Times New Roman" w:hAnsi="Times New Roman" w:cs="Times New Roman"/>
          <w:sz w:val="24"/>
        </w:rPr>
        <w:t>.</w:t>
      </w:r>
      <w:ins w:id="599" w:author="Miller, Harvey J." w:date="2020-05-20T09:52:00Z">
        <w:r w:rsidR="008C58BF">
          <w:rPr>
            <w:rFonts w:ascii="Times New Roman" w:hAnsi="Times New Roman" w:cs="Times New Roman"/>
            <w:sz w:val="24"/>
          </w:rPr>
          <w:t xml:space="preserve"> </w:t>
        </w:r>
      </w:ins>
      <w:del w:id="600" w:author="Miller, Harvey J." w:date="2020-05-20T09:52:00Z">
        <w:r w:rsidR="00B13F7C" w:rsidDel="008C58BF">
          <w:rPr>
            <w:rFonts w:ascii="Times New Roman" w:hAnsi="Times New Roman" w:cs="Times New Roman"/>
            <w:sz w:val="24"/>
          </w:rPr>
          <w:delText xml:space="preserve"> </w:delText>
        </w:r>
      </w:del>
      <w:del w:id="601" w:author="Miller, Harvey J." w:date="2020-05-20T09:46:00Z">
        <w:r w:rsidR="00B13F7C" w:rsidDel="00D41931">
          <w:rPr>
            <w:rFonts w:ascii="Times New Roman" w:hAnsi="Times New Roman" w:cs="Times New Roman"/>
            <w:sz w:val="24"/>
          </w:rPr>
          <w:delText>Generally</w:delText>
        </w:r>
        <w:r w:rsidR="00EC158F" w:rsidDel="00D41931">
          <w:rPr>
            <w:rFonts w:ascii="Times New Roman" w:hAnsi="Times New Roman" w:cs="Times New Roman"/>
            <w:sz w:val="24"/>
          </w:rPr>
          <w:delText xml:space="preserve"> speaking</w:delText>
        </w:r>
        <w:r w:rsidR="00B13F7C" w:rsidDel="00D41931">
          <w:rPr>
            <w:rFonts w:ascii="Times New Roman" w:hAnsi="Times New Roman" w:cs="Times New Roman"/>
            <w:sz w:val="24"/>
          </w:rPr>
          <w:delText xml:space="preserve">, the comparison shows that the transit app demand data can be a </w:delText>
        </w:r>
        <w:r w:rsidR="00EC158F" w:rsidDel="00D41931">
          <w:rPr>
            <w:rFonts w:ascii="Times New Roman" w:hAnsi="Times New Roman" w:cs="Times New Roman"/>
            <w:sz w:val="24"/>
          </w:rPr>
          <w:delText xml:space="preserve">good indicator despite </w:delText>
        </w:r>
        <w:r w:rsidR="001C3DE3" w:rsidDel="00D41931">
          <w:rPr>
            <w:rFonts w:ascii="Times New Roman" w:hAnsi="Times New Roman" w:cs="Times New Roman"/>
            <w:sz w:val="24"/>
          </w:rPr>
          <w:delText>non-trivial standard deviation.</w:delText>
        </w:r>
      </w:del>
    </w:p>
    <w:p w14:paraId="41A63A8A" w14:textId="69BFC505" w:rsidR="00B13F7C" w:rsidDel="008C58BF" w:rsidRDefault="001C3DE3">
      <w:pPr>
        <w:ind w:firstLine="720"/>
        <w:jc w:val="both"/>
        <w:rPr>
          <w:del w:id="602" w:author="Miller, Harvey J." w:date="2020-05-20T09:54:00Z"/>
          <w:rFonts w:ascii="Times New Roman" w:hAnsi="Times New Roman" w:cs="Times New Roman"/>
          <w:sz w:val="24"/>
        </w:rPr>
        <w:pPrChange w:id="603" w:author="Miller, Harvey J." w:date="2020-05-20T09:54:00Z">
          <w:pPr>
            <w:ind w:firstLine="720"/>
          </w:pPr>
        </w:pPrChange>
      </w:pPr>
      <w:r>
        <w:rPr>
          <w:rFonts w:ascii="Times New Roman" w:hAnsi="Times New Roman" w:cs="Times New Roman"/>
          <w:sz w:val="24"/>
        </w:rPr>
        <w:t xml:space="preserve">Although </w:t>
      </w:r>
      <w:ins w:id="604" w:author="Miller, Harvey J." w:date="2020-05-20T09:55:00Z">
        <w:r w:rsidR="008C58BF">
          <w:rPr>
            <w:rFonts w:ascii="Times New Roman" w:hAnsi="Times New Roman" w:cs="Times New Roman"/>
            <w:sz w:val="24"/>
          </w:rPr>
          <w:t xml:space="preserve">the </w:t>
        </w:r>
      </w:ins>
      <w:del w:id="605" w:author="Miller, Harvey J." w:date="2020-05-20T09:55:00Z">
        <w:r w:rsidDel="008C58BF">
          <w:rPr>
            <w:rFonts w:ascii="Times New Roman" w:hAnsi="Times New Roman" w:cs="Times New Roman"/>
            <w:sz w:val="24"/>
          </w:rPr>
          <w:delText xml:space="preserve">the small-sampled </w:delText>
        </w:r>
      </w:del>
      <w:r>
        <w:rPr>
          <w:rFonts w:ascii="Times New Roman" w:hAnsi="Times New Roman" w:cs="Times New Roman"/>
          <w:sz w:val="24"/>
        </w:rPr>
        <w:t>test s</w:t>
      </w:r>
      <w:ins w:id="606" w:author="Miller, Harvey J." w:date="2020-05-20T09:55:00Z">
        <w:r w:rsidR="008C58BF">
          <w:rPr>
            <w:rFonts w:ascii="Times New Roman" w:hAnsi="Times New Roman" w:cs="Times New Roman"/>
            <w:sz w:val="24"/>
          </w:rPr>
          <w:t>uggest</w:t>
        </w:r>
      </w:ins>
      <w:ins w:id="607" w:author="Miller, Harvey J." w:date="2020-05-20T09:58:00Z">
        <w:r w:rsidR="00C56FE4">
          <w:rPr>
            <w:rFonts w:ascii="Times New Roman" w:hAnsi="Times New Roman" w:cs="Times New Roman"/>
            <w:sz w:val="24"/>
          </w:rPr>
          <w:t>s</w:t>
        </w:r>
      </w:ins>
      <w:ins w:id="608" w:author="Miller, Harvey J." w:date="2020-05-20T09:55:00Z">
        <w:r w:rsidR="008C58BF">
          <w:rPr>
            <w:rFonts w:ascii="Times New Roman" w:hAnsi="Times New Roman" w:cs="Times New Roman"/>
            <w:sz w:val="24"/>
          </w:rPr>
          <w:t xml:space="preserve"> </w:t>
        </w:r>
      </w:ins>
      <w:del w:id="609" w:author="Miller, Harvey J." w:date="2020-05-20T09:55:00Z">
        <w:r w:rsidDel="008C58BF">
          <w:rPr>
            <w:rFonts w:ascii="Times New Roman" w:hAnsi="Times New Roman" w:cs="Times New Roman"/>
            <w:sz w:val="24"/>
          </w:rPr>
          <w:delText xml:space="preserve">hows </w:delText>
        </w:r>
      </w:del>
      <w:r>
        <w:rPr>
          <w:rFonts w:ascii="Times New Roman" w:hAnsi="Times New Roman" w:cs="Times New Roman"/>
          <w:sz w:val="24"/>
        </w:rPr>
        <w:t xml:space="preserve">the </w:t>
      </w:r>
      <w:del w:id="610" w:author="Miller, Harvey J." w:date="2020-05-20T09:55:00Z">
        <w:r w:rsidDel="008C58BF">
          <w:rPr>
            <w:rFonts w:ascii="Times New Roman" w:hAnsi="Times New Roman" w:cs="Times New Roman"/>
            <w:sz w:val="24"/>
          </w:rPr>
          <w:delText xml:space="preserve">unbiasedness of the </w:delText>
        </w:r>
      </w:del>
      <w:r>
        <w:rPr>
          <w:rFonts w:ascii="Times New Roman" w:hAnsi="Times New Roman" w:cs="Times New Roman"/>
          <w:sz w:val="24"/>
        </w:rPr>
        <w:t>Transit app d</w:t>
      </w:r>
      <w:ins w:id="611" w:author="Miller, Harvey J." w:date="2020-05-20T09:55:00Z">
        <w:r w:rsidR="008C58BF">
          <w:rPr>
            <w:rFonts w:ascii="Times New Roman" w:hAnsi="Times New Roman" w:cs="Times New Roman"/>
            <w:sz w:val="24"/>
          </w:rPr>
          <w:t xml:space="preserve">ata is a good </w:t>
        </w:r>
      </w:ins>
      <w:ins w:id="612" w:author="Miller, Harvey J." w:date="2020-05-20T10:19:00Z">
        <w:r w:rsidR="004F7C37">
          <w:rPr>
            <w:rFonts w:ascii="Times New Roman" w:hAnsi="Times New Roman" w:cs="Times New Roman"/>
            <w:sz w:val="24"/>
          </w:rPr>
          <w:t xml:space="preserve">overall </w:t>
        </w:r>
      </w:ins>
      <w:ins w:id="613" w:author="Miller, Harvey J." w:date="2020-05-20T09:55:00Z">
        <w:r w:rsidR="008C58BF">
          <w:rPr>
            <w:rFonts w:ascii="Times New Roman" w:hAnsi="Times New Roman" w:cs="Times New Roman"/>
            <w:sz w:val="24"/>
          </w:rPr>
          <w:t xml:space="preserve">approximation </w:t>
        </w:r>
      </w:ins>
      <w:ins w:id="614" w:author="Miller, Harvey J." w:date="2020-05-20T10:18:00Z">
        <w:r w:rsidR="004F7C37">
          <w:rPr>
            <w:rFonts w:ascii="Times New Roman" w:hAnsi="Times New Roman" w:cs="Times New Roman"/>
            <w:sz w:val="24"/>
          </w:rPr>
          <w:t xml:space="preserve">of public transit demand </w:t>
        </w:r>
      </w:ins>
      <w:ins w:id="615" w:author="Miller, Harvey J." w:date="2020-05-20T09:55:00Z">
        <w:r w:rsidR="008C58BF">
          <w:rPr>
            <w:rFonts w:ascii="Times New Roman" w:hAnsi="Times New Roman" w:cs="Times New Roman"/>
            <w:sz w:val="24"/>
          </w:rPr>
          <w:t>overall,</w:t>
        </w:r>
      </w:ins>
      <w:ins w:id="616" w:author="Miller, Harvey J." w:date="2020-05-20T10:19:00Z">
        <w:r w:rsidR="004F7C37">
          <w:rPr>
            <w:rFonts w:ascii="Times New Roman" w:hAnsi="Times New Roman" w:cs="Times New Roman"/>
            <w:sz w:val="24"/>
          </w:rPr>
          <w:t xml:space="preserve"> we </w:t>
        </w:r>
        <w:r w:rsidR="004F7C37">
          <w:rPr>
            <w:rFonts w:ascii="Times New Roman" w:hAnsi="Times New Roman" w:cs="Times New Roman"/>
            <w:sz w:val="24"/>
          </w:rPr>
          <w:lastRenderedPageBreak/>
          <w:t>view the transit system-level analysis in this paper as tentative and wor</w:t>
        </w:r>
      </w:ins>
      <w:ins w:id="617" w:author="Miller, Harvey J." w:date="2020-05-20T10:23:00Z">
        <w:r w:rsidR="004F7C37">
          <w:rPr>
            <w:rFonts w:ascii="Times New Roman" w:hAnsi="Times New Roman" w:cs="Times New Roman"/>
            <w:sz w:val="24"/>
          </w:rPr>
          <w:t>t</w:t>
        </w:r>
      </w:ins>
      <w:ins w:id="618" w:author="Miller, Harvey J." w:date="2020-05-20T10:19:00Z">
        <w:r w:rsidR="004F7C37">
          <w:rPr>
            <w:rFonts w:ascii="Times New Roman" w:hAnsi="Times New Roman" w:cs="Times New Roman"/>
            <w:sz w:val="24"/>
          </w:rPr>
          <w:t xml:space="preserve">hy of focused </w:t>
        </w:r>
      </w:ins>
      <w:ins w:id="619" w:author="Miller, Harvey J." w:date="2020-05-20T10:20:00Z">
        <w:r w:rsidR="004F7C37">
          <w:rPr>
            <w:rFonts w:ascii="Times New Roman" w:hAnsi="Times New Roman" w:cs="Times New Roman"/>
            <w:sz w:val="24"/>
          </w:rPr>
          <w:t>investigation</w:t>
        </w:r>
      </w:ins>
      <w:ins w:id="620" w:author="Miller, Harvey J." w:date="2020-05-20T10:19:00Z">
        <w:r w:rsidR="004F7C37">
          <w:rPr>
            <w:rFonts w:ascii="Times New Roman" w:hAnsi="Times New Roman" w:cs="Times New Roman"/>
            <w:sz w:val="24"/>
          </w:rPr>
          <w:t xml:space="preserve"> </w:t>
        </w:r>
      </w:ins>
      <w:ins w:id="621" w:author="Miller, Harvey J." w:date="2020-05-20T10:20:00Z">
        <w:r w:rsidR="004F7C37">
          <w:rPr>
            <w:rFonts w:ascii="Times New Roman" w:hAnsi="Times New Roman" w:cs="Times New Roman"/>
            <w:sz w:val="24"/>
          </w:rPr>
          <w:t>using ridership data</w:t>
        </w:r>
      </w:ins>
      <w:ins w:id="622" w:author="Miller, Harvey J." w:date="2020-05-20T09:55:00Z">
        <w:r w:rsidR="008C58BF">
          <w:rPr>
            <w:rFonts w:ascii="Times New Roman" w:hAnsi="Times New Roman" w:cs="Times New Roman"/>
            <w:sz w:val="24"/>
          </w:rPr>
          <w:t xml:space="preserve"> </w:t>
        </w:r>
      </w:ins>
      <w:del w:id="623" w:author="Miller, Harvey J." w:date="2020-05-20T09:55:00Z">
        <w:r w:rsidDel="008C58BF">
          <w:rPr>
            <w:rFonts w:ascii="Times New Roman" w:hAnsi="Times New Roman" w:cs="Times New Roman"/>
            <w:sz w:val="24"/>
          </w:rPr>
          <w:delText>ata</w:delText>
        </w:r>
      </w:del>
      <w:del w:id="624" w:author="Miller, Harvey J." w:date="2020-05-20T09:56:00Z">
        <w:r w:rsidDel="008C58BF">
          <w:rPr>
            <w:rFonts w:ascii="Times New Roman" w:hAnsi="Times New Roman" w:cs="Times New Roman"/>
            <w:sz w:val="24"/>
          </w:rPr>
          <w:delText xml:space="preserve">, </w:delText>
        </w:r>
      </w:del>
      <w:del w:id="625" w:author="Miller, Harvey J." w:date="2020-05-20T09:53:00Z">
        <w:r w:rsidR="00B13F7C" w:rsidDel="008C58BF">
          <w:rPr>
            <w:rFonts w:ascii="Times New Roman" w:hAnsi="Times New Roman" w:cs="Times New Roman"/>
            <w:sz w:val="24"/>
          </w:rPr>
          <w:delText xml:space="preserve">the difference between the behaviors of apps users and other users, the accurate ratio of apps users among all transit users, and </w:delText>
        </w:r>
      </w:del>
      <w:del w:id="626" w:author="Miller, Harvey J." w:date="2020-05-20T10:19:00Z">
        <w:r w:rsidR="00B13F7C" w:rsidDel="004F7C37">
          <w:rPr>
            <w:rFonts w:ascii="Times New Roman" w:hAnsi="Times New Roman" w:cs="Times New Roman"/>
            <w:sz w:val="24"/>
          </w:rPr>
          <w:delText>other factors affect</w:delText>
        </w:r>
      </w:del>
      <w:del w:id="627" w:author="Miller, Harvey J." w:date="2020-05-20T09:53:00Z">
        <w:r w:rsidR="00B13F7C" w:rsidDel="008C58BF">
          <w:rPr>
            <w:rFonts w:ascii="Times New Roman" w:hAnsi="Times New Roman" w:cs="Times New Roman"/>
            <w:sz w:val="24"/>
          </w:rPr>
          <w:delText>ing</w:delText>
        </w:r>
      </w:del>
      <w:del w:id="628" w:author="Miller, Harvey J." w:date="2020-05-20T10:19:00Z">
        <w:r w:rsidR="00B13F7C" w:rsidDel="004F7C37">
          <w:rPr>
            <w:rFonts w:ascii="Times New Roman" w:hAnsi="Times New Roman" w:cs="Times New Roman"/>
            <w:sz w:val="24"/>
          </w:rPr>
          <w:delText xml:space="preserve"> the representativeness </w:delText>
        </w:r>
      </w:del>
      <w:del w:id="629" w:author="Miller, Harvey J." w:date="2020-05-20T09:56:00Z">
        <w:r w:rsidR="00B13F7C" w:rsidDel="008C58BF">
          <w:rPr>
            <w:rFonts w:ascii="Times New Roman" w:hAnsi="Times New Roman" w:cs="Times New Roman"/>
            <w:sz w:val="24"/>
          </w:rPr>
          <w:delText xml:space="preserve">of the usage statistics </w:delText>
        </w:r>
      </w:del>
      <w:del w:id="630" w:author="Miller, Harvey J." w:date="2020-05-20T10:19:00Z">
        <w:r w:rsidR="00B13F7C" w:rsidDel="004F7C37">
          <w:rPr>
            <w:rFonts w:ascii="Times New Roman" w:hAnsi="Times New Roman" w:cs="Times New Roman"/>
            <w:sz w:val="24"/>
          </w:rPr>
          <w:delText xml:space="preserve">are still largely unknown. </w:delText>
        </w:r>
      </w:del>
      <w:ins w:id="631" w:author="Miller, Harvey J." w:date="2020-05-20T10:00:00Z">
        <w:r w:rsidR="00C56FE4">
          <w:rPr>
            <w:rFonts w:ascii="Times New Roman" w:hAnsi="Times New Roman" w:cs="Times New Roman"/>
            <w:sz w:val="24"/>
          </w:rPr>
          <w:t xml:space="preserve"> </w:t>
        </w:r>
      </w:ins>
      <w:ins w:id="632" w:author="Miller, Harvey J." w:date="2020-05-20T10:24:00Z">
        <w:r w:rsidR="004F7C37">
          <w:rPr>
            <w:rFonts w:ascii="Times New Roman" w:hAnsi="Times New Roman" w:cs="Times New Roman"/>
            <w:sz w:val="24"/>
          </w:rPr>
          <w:t xml:space="preserve">It is also worth noting that we do not know </w:t>
        </w:r>
      </w:ins>
      <w:ins w:id="633" w:author="Miller, Harvey J." w:date="2020-05-20T10:26:00Z">
        <w:r w:rsidR="004F7C37">
          <w:rPr>
            <w:rFonts w:ascii="Times New Roman" w:hAnsi="Times New Roman" w:cs="Times New Roman"/>
            <w:sz w:val="24"/>
          </w:rPr>
          <w:t>the sampling frame of Transit app users: this user base</w:t>
        </w:r>
      </w:ins>
      <w:ins w:id="634" w:author="Miller, Harvey J." w:date="2020-05-20T10:27:00Z">
        <w:r w:rsidR="004F7C37">
          <w:rPr>
            <w:rFonts w:ascii="Times New Roman" w:hAnsi="Times New Roman" w:cs="Times New Roman"/>
            <w:sz w:val="24"/>
          </w:rPr>
          <w:t xml:space="preserve"> will not include individuals who cannot afford a smart phone and data plan, cannot use the app due to different abilities, or choose not to use it</w:t>
        </w:r>
      </w:ins>
      <w:ins w:id="635" w:author="Miller, Harvey J." w:date="2020-05-20T10:26:00Z">
        <w:r w:rsidR="004F7C37">
          <w:rPr>
            <w:rFonts w:ascii="Times New Roman" w:hAnsi="Times New Roman" w:cs="Times New Roman"/>
            <w:sz w:val="24"/>
          </w:rPr>
          <w:t xml:space="preserve">   </w:t>
        </w:r>
      </w:ins>
      <w:r w:rsidR="00B13F7C">
        <w:rPr>
          <w:rFonts w:ascii="Times New Roman" w:hAnsi="Times New Roman" w:cs="Times New Roman"/>
          <w:sz w:val="24"/>
        </w:rPr>
        <w:t xml:space="preserve">However, </w:t>
      </w:r>
      <w:ins w:id="636" w:author="Miller, Harvey J." w:date="2020-05-20T10:20:00Z">
        <w:r w:rsidR="004F7C37">
          <w:rPr>
            <w:rFonts w:ascii="Times New Roman" w:hAnsi="Times New Roman" w:cs="Times New Roman"/>
            <w:sz w:val="24"/>
          </w:rPr>
          <w:t xml:space="preserve">these disadvantages </w:t>
        </w:r>
      </w:ins>
      <w:ins w:id="637" w:author="Miller, Harvey J." w:date="2020-05-20T10:21:00Z">
        <w:r w:rsidR="004F7C37">
          <w:rPr>
            <w:rFonts w:ascii="Times New Roman" w:hAnsi="Times New Roman" w:cs="Times New Roman"/>
            <w:sz w:val="24"/>
          </w:rPr>
          <w:t xml:space="preserve">are compensated by the </w:t>
        </w:r>
      </w:ins>
      <w:del w:id="638" w:author="Miller, Harvey J." w:date="2020-05-20T10:21:00Z">
        <w:r w:rsidR="00B13F7C" w:rsidDel="004F7C37">
          <w:rPr>
            <w:rFonts w:ascii="Times New Roman" w:hAnsi="Times New Roman" w:cs="Times New Roman"/>
            <w:sz w:val="24"/>
          </w:rPr>
          <w:delText xml:space="preserve">we can still use it as a rough but reasonable proxy to capture the changes of transit demand and ridership caused by the COVID-19 pandemic due to the </w:delText>
        </w:r>
      </w:del>
      <w:r w:rsidR="00B13F7C">
        <w:rPr>
          <w:rFonts w:ascii="Times New Roman" w:hAnsi="Times New Roman" w:cs="Times New Roman"/>
          <w:sz w:val="24"/>
        </w:rPr>
        <w:t xml:space="preserve">large </w:t>
      </w:r>
      <w:ins w:id="639" w:author="Miller, Harvey J." w:date="2020-05-20T10:21:00Z">
        <w:r w:rsidR="004F7C37">
          <w:rPr>
            <w:rFonts w:ascii="Times New Roman" w:hAnsi="Times New Roman" w:cs="Times New Roman"/>
            <w:sz w:val="24"/>
          </w:rPr>
          <w:t xml:space="preserve">Transit app </w:t>
        </w:r>
      </w:ins>
      <w:r w:rsidR="00B13F7C">
        <w:rPr>
          <w:rFonts w:ascii="Times New Roman" w:hAnsi="Times New Roman" w:cs="Times New Roman"/>
          <w:sz w:val="24"/>
        </w:rPr>
        <w:t xml:space="preserve">user </w:t>
      </w:r>
      <w:ins w:id="640" w:author="Miller, Harvey J." w:date="2020-05-20T10:21:00Z">
        <w:r w:rsidR="004F7C37">
          <w:rPr>
            <w:rFonts w:ascii="Times New Roman" w:hAnsi="Times New Roman" w:cs="Times New Roman"/>
            <w:sz w:val="24"/>
          </w:rPr>
          <w:t>base that allows comparison across transit systems</w:t>
        </w:r>
      </w:ins>
      <w:del w:id="641" w:author="Miller, Harvey J." w:date="2020-05-20T10:21:00Z">
        <w:r w:rsidR="00B13F7C" w:rsidDel="004F7C37">
          <w:rPr>
            <w:rFonts w:ascii="Times New Roman" w:hAnsi="Times New Roman" w:cs="Times New Roman"/>
            <w:sz w:val="24"/>
          </w:rPr>
          <w:delText>group and popularity of real-time transit apps</w:delText>
        </w:r>
      </w:del>
      <w:r w:rsidR="00B13F7C">
        <w:rPr>
          <w:rFonts w:ascii="Times New Roman" w:hAnsi="Times New Roman" w:cs="Times New Roman"/>
          <w:sz w:val="24"/>
        </w:rPr>
        <w:t>.</w:t>
      </w:r>
    </w:p>
    <w:p w14:paraId="39711102" w14:textId="1A53B514" w:rsidR="00B13F7C" w:rsidDel="008C58BF" w:rsidRDefault="00B13F7C">
      <w:pPr>
        <w:ind w:firstLine="720"/>
        <w:jc w:val="both"/>
        <w:rPr>
          <w:del w:id="642" w:author="Miller, Harvey J." w:date="2020-05-20T09:54:00Z"/>
          <w:rFonts w:ascii="Times New Roman" w:hAnsi="Times New Roman" w:cs="Times New Roman"/>
          <w:sz w:val="24"/>
        </w:rPr>
        <w:pPrChange w:id="643" w:author="Miller, Harvey J." w:date="2020-05-20T09:54:00Z">
          <w:pPr>
            <w:ind w:firstLine="720"/>
          </w:pPr>
        </w:pPrChange>
      </w:pPr>
    </w:p>
    <w:p w14:paraId="0417F524" w14:textId="4BE480AE" w:rsidR="00EA0A5B" w:rsidDel="008C58BF" w:rsidRDefault="00786A02">
      <w:pPr>
        <w:ind w:firstLine="720"/>
        <w:jc w:val="both"/>
        <w:rPr>
          <w:del w:id="644" w:author="Miller, Harvey J." w:date="2020-05-20T09:54:00Z"/>
        </w:rPr>
        <w:pPrChange w:id="645" w:author="Miller, Harvey J." w:date="2020-05-20T09:54:00Z">
          <w:pPr>
            <w:keepNext/>
            <w:ind w:firstLine="720"/>
          </w:pPr>
        </w:pPrChange>
      </w:pPr>
      <w:del w:id="646" w:author="Miller, Harvey J." w:date="2020-05-20T09:54:00Z">
        <w:r w:rsidDel="008C58BF">
          <w:rPr>
            <w:noProof/>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del>
    </w:p>
    <w:p w14:paraId="3524D6E2" w14:textId="41A40EE4" w:rsidR="00D03D71" w:rsidRDefault="00EA0A5B">
      <w:pPr>
        <w:ind w:firstLine="720"/>
        <w:jc w:val="both"/>
        <w:rPr>
          <w:rFonts w:ascii="Times New Roman" w:hAnsi="Times New Roman" w:cs="Times New Roman"/>
          <w:sz w:val="24"/>
        </w:rPr>
        <w:pPrChange w:id="647" w:author="Miller, Harvey J." w:date="2020-05-20T09:54:00Z">
          <w:pPr>
            <w:jc w:val="center"/>
          </w:pPr>
        </w:pPrChange>
      </w:pPr>
      <w:bookmarkStart w:id="648" w:name="_Ref37097802"/>
      <w:del w:id="649" w:author="Miller, Harvey J." w:date="2020-05-20T09:54:00Z">
        <w:r w:rsidRPr="00EA0A5B" w:rsidDel="008C58BF">
          <w:rPr>
            <w:rFonts w:ascii="Times New Roman" w:hAnsi="Times New Roman" w:cs="Times New Roman"/>
            <w:sz w:val="24"/>
          </w:rPr>
          <w:delText xml:space="preserve">Figure </w:delText>
        </w:r>
        <w:r w:rsidRPr="00EA0A5B" w:rsidDel="008C58BF">
          <w:rPr>
            <w:rFonts w:ascii="Times New Roman" w:hAnsi="Times New Roman" w:cs="Times New Roman"/>
            <w:sz w:val="24"/>
          </w:rPr>
          <w:fldChar w:fldCharType="begin"/>
        </w:r>
        <w:r w:rsidRPr="00EA0A5B" w:rsidDel="008C58BF">
          <w:rPr>
            <w:rFonts w:ascii="Times New Roman" w:hAnsi="Times New Roman" w:cs="Times New Roman"/>
            <w:sz w:val="24"/>
          </w:rPr>
          <w:delInstrText xml:space="preserve"> SEQ Figure \* ARABIC </w:delInstrText>
        </w:r>
        <w:r w:rsidRPr="00EA0A5B" w:rsidDel="008C58BF">
          <w:rPr>
            <w:rFonts w:ascii="Times New Roman" w:hAnsi="Times New Roman" w:cs="Times New Roman"/>
            <w:sz w:val="24"/>
          </w:rPr>
          <w:fldChar w:fldCharType="separate"/>
        </w:r>
        <w:r w:rsidR="0051399F" w:rsidDel="008C58BF">
          <w:rPr>
            <w:rFonts w:ascii="Times New Roman" w:hAnsi="Times New Roman" w:cs="Times New Roman"/>
            <w:noProof/>
            <w:sz w:val="24"/>
          </w:rPr>
          <w:delText>1</w:delText>
        </w:r>
        <w:r w:rsidRPr="00EA0A5B" w:rsidDel="008C58BF">
          <w:rPr>
            <w:rFonts w:ascii="Times New Roman" w:hAnsi="Times New Roman" w:cs="Times New Roman"/>
            <w:sz w:val="24"/>
          </w:rPr>
          <w:fldChar w:fldCharType="end"/>
        </w:r>
        <w:bookmarkEnd w:id="648"/>
        <w:r w:rsidRPr="00EA0A5B" w:rsidDel="008C58BF">
          <w:rPr>
            <w:rFonts w:ascii="Times New Roman" w:hAnsi="Times New Roman" w:cs="Times New Roman"/>
            <w:sz w:val="24"/>
          </w:rPr>
          <w:delText xml:space="preserve">: </w:delText>
        </w:r>
      </w:del>
      <w:del w:id="650" w:author="Miller, Harvey J." w:date="2020-05-20T09:48:00Z">
        <w:r w:rsidRPr="00EA0A5B" w:rsidDel="008C58BF">
          <w:rPr>
            <w:rFonts w:ascii="Times New Roman" w:hAnsi="Times New Roman" w:cs="Times New Roman"/>
            <w:sz w:val="24"/>
          </w:rPr>
          <w:delText xml:space="preserve">the proximity </w:delText>
        </w:r>
        <w:r w:rsidR="00F17DB7" w:rsidDel="008C58BF">
          <w:rPr>
            <w:rFonts w:ascii="Times New Roman" w:hAnsi="Times New Roman" w:cs="Times New Roman"/>
            <w:sz w:val="24"/>
          </w:rPr>
          <w:delText xml:space="preserve">between </w:delText>
        </w:r>
        <w:r w:rsidRPr="00EA0A5B" w:rsidDel="008C58BF">
          <w:rPr>
            <w:rFonts w:ascii="Times New Roman" w:hAnsi="Times New Roman" w:cs="Times New Roman"/>
            <w:sz w:val="24"/>
          </w:rPr>
          <w:delText>actual</w:delText>
        </w:r>
      </w:del>
      <w:del w:id="651" w:author="Miller, Harvey J." w:date="2020-05-20T09:54:00Z">
        <w:r w:rsidRPr="00EA0A5B" w:rsidDel="008C58BF">
          <w:rPr>
            <w:rFonts w:ascii="Times New Roman" w:hAnsi="Times New Roman" w:cs="Times New Roman"/>
            <w:sz w:val="24"/>
          </w:rPr>
          <w:delText xml:space="preserve"> ridership </w:delText>
        </w:r>
        <w:r w:rsidR="00F17DB7" w:rsidDel="008C58BF">
          <w:rPr>
            <w:rFonts w:ascii="Times New Roman" w:hAnsi="Times New Roman" w:cs="Times New Roman"/>
            <w:sz w:val="24"/>
          </w:rPr>
          <w:delText xml:space="preserve">decrease </w:delText>
        </w:r>
        <w:r w:rsidRPr="00EA0A5B" w:rsidDel="008C58BF">
          <w:rPr>
            <w:rFonts w:ascii="Times New Roman" w:hAnsi="Times New Roman" w:cs="Times New Roman"/>
            <w:sz w:val="24"/>
          </w:rPr>
          <w:delText>and demand decrease for 40 transit systems.</w:delText>
        </w:r>
      </w:del>
      <w:commentRangeEnd w:id="523"/>
      <w:r w:rsidR="008C58BF">
        <w:rPr>
          <w:rStyle w:val="CommentReference"/>
        </w:rPr>
        <w:commentReference w:id="523"/>
      </w:r>
    </w:p>
    <w:p w14:paraId="3A120EAB" w14:textId="2A2EB853" w:rsidR="00155C96" w:rsidRDefault="009555FF">
      <w:pPr>
        <w:ind w:firstLine="720"/>
        <w:jc w:val="both"/>
        <w:rPr>
          <w:rFonts w:ascii="Times New Roman" w:hAnsi="Times New Roman" w:cs="Times New Roman"/>
          <w:sz w:val="24"/>
        </w:rPr>
        <w:pPrChange w:id="652" w:author="Miller, Harvey J." w:date="2020-05-20T10:33:00Z">
          <w:pPr>
            <w:ind w:firstLine="720"/>
          </w:pPr>
        </w:pPrChange>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ins w:id="653" w:author="Miller, Harvey J." w:date="2020-05-20T10:33:00Z">
        <w:r w:rsidR="00626C15">
          <w:rPr>
            <w:rFonts w:ascii="Times New Roman" w:hAnsi="Times New Roman" w:cs="Times New Roman"/>
            <w:sz w:val="24"/>
          </w:rPr>
          <w:t xml:space="preserve">Transit </w:t>
        </w:r>
      </w:ins>
      <w:r w:rsidR="00155C96">
        <w:rPr>
          <w:rFonts w:ascii="Times New Roman" w:hAnsi="Times New Roman" w:cs="Times New Roman"/>
          <w:sz w:val="24"/>
        </w:rPr>
        <w:t>data</w:t>
      </w:r>
      <w:r>
        <w:rPr>
          <w:rFonts w:ascii="Times New Roman" w:hAnsi="Times New Roman" w:cs="Times New Roman"/>
          <w:sz w:val="24"/>
        </w:rPr>
        <w:t xml:space="preserve"> includes demand decrease</w:t>
      </w:r>
      <w:ins w:id="654" w:author="Miller, Harvey J." w:date="2020-05-20T10:33:00Z">
        <w:r w:rsidR="00626C15">
          <w:rPr>
            <w:rFonts w:ascii="Times New Roman" w:hAnsi="Times New Roman" w:cs="Times New Roman"/>
            <w:sz w:val="24"/>
          </w:rPr>
          <w:t xml:space="preserve">s estimates </w:t>
        </w:r>
      </w:ins>
      <w:del w:id="655" w:author="Miller, Harvey J." w:date="2020-05-20T10:33:00Z">
        <w:r w:rsidDel="00626C15">
          <w:rPr>
            <w:rFonts w:ascii="Times New Roman" w:hAnsi="Times New Roman" w:cs="Times New Roman"/>
            <w:sz w:val="24"/>
          </w:rPr>
          <w:delText xml:space="preserve"> </w:delText>
        </w:r>
      </w:del>
      <w:r>
        <w:rPr>
          <w:rFonts w:ascii="Times New Roman" w:hAnsi="Times New Roman" w:cs="Times New Roman"/>
          <w:sz w:val="24"/>
        </w:rPr>
        <w:t xml:space="preserve">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w:t>
      </w:r>
      <w:ins w:id="656" w:author="Miller, Harvey J." w:date="2020-05-20T10:34:00Z">
        <w:r w:rsidR="00626C15">
          <w:rPr>
            <w:rFonts w:ascii="Times New Roman" w:hAnsi="Times New Roman" w:cs="Times New Roman"/>
            <w:sz w:val="24"/>
          </w:rPr>
          <w:t>if</w:t>
        </w:r>
      </w:ins>
      <w:del w:id="657" w:author="Miller, Harvey J." w:date="2020-05-20T10:34:00Z">
        <w:r w:rsidR="00A43FD6" w:rsidDel="00626C15">
          <w:rPr>
            <w:rFonts w:ascii="Times New Roman" w:hAnsi="Times New Roman" w:cs="Times New Roman"/>
            <w:sz w:val="24"/>
          </w:rPr>
          <w:delText>for</w:delText>
        </w:r>
      </w:del>
      <w:r w:rsidR="00A43FD6">
        <w:rPr>
          <w:rFonts w:ascii="Times New Roman" w:hAnsi="Times New Roman" w:cs="Times New Roman"/>
          <w:sz w:val="24"/>
        </w:rPr>
        <w:t xml:space="preserve"> their ridership </w:t>
      </w:r>
      <w:ins w:id="658" w:author="Miller, Harvey J." w:date="2020-05-20T10:34:00Z">
        <w:r w:rsidR="00626C15">
          <w:rPr>
            <w:rFonts w:ascii="Times New Roman" w:hAnsi="Times New Roman" w:cs="Times New Roman"/>
            <w:sz w:val="24"/>
          </w:rPr>
          <w:t xml:space="preserve">could draw from </w:t>
        </w:r>
      </w:ins>
      <w:del w:id="659" w:author="Miller, Harvey J." w:date="2020-05-20T10:34:00Z">
        <w:r w:rsidR="00A43FD6" w:rsidDel="00626C15">
          <w:rPr>
            <w:rFonts w:ascii="Times New Roman" w:hAnsi="Times New Roman" w:cs="Times New Roman"/>
            <w:sz w:val="24"/>
          </w:rPr>
          <w:delText xml:space="preserve">could come from </w:delText>
        </w:r>
      </w:del>
      <w:ins w:id="660" w:author="Miller, Harvey J." w:date="2020-05-20T10:34:00Z">
        <w:r w:rsidR="00626C15">
          <w:rPr>
            <w:rFonts w:ascii="Times New Roman" w:hAnsi="Times New Roman" w:cs="Times New Roman"/>
            <w:sz w:val="24"/>
          </w:rPr>
          <w:t xml:space="preserve">large and geographically </w:t>
        </w:r>
      </w:ins>
      <w:del w:id="661" w:author="Miller, Harvey J." w:date="2020-05-20T10:34:00Z">
        <w:r w:rsidR="00A43FD6" w:rsidDel="00626C15">
          <w:rPr>
            <w:rFonts w:ascii="Times New Roman" w:hAnsi="Times New Roman" w:cs="Times New Roman"/>
            <w:sz w:val="24"/>
          </w:rPr>
          <w:delText xml:space="preserve">very </w:delText>
        </w:r>
      </w:del>
      <w:r w:rsidR="00A43FD6">
        <w:rPr>
          <w:rFonts w:ascii="Times New Roman" w:hAnsi="Times New Roman" w:cs="Times New Roman"/>
          <w:sz w:val="24"/>
        </w:rPr>
        <w:t xml:space="preserve">diverse areas, such as </w:t>
      </w:r>
      <w:r w:rsidR="00A43FD6" w:rsidRPr="00A43FD6">
        <w:rPr>
          <w:rFonts w:ascii="Times New Roman" w:hAnsi="Times New Roman" w:cs="Times New Roman"/>
          <w:sz w:val="24"/>
        </w:rPr>
        <w:t xml:space="preserve">Pacific </w:t>
      </w:r>
      <w:proofErr w:type="spellStart"/>
      <w:r w:rsidR="00A43FD6" w:rsidRPr="00A43FD6">
        <w:rPr>
          <w:rFonts w:ascii="Times New Roman" w:hAnsi="Times New Roman" w:cs="Times New Roman"/>
          <w:sz w:val="24"/>
        </w:rPr>
        <w:t>Surfliner</w:t>
      </w:r>
      <w:proofErr w:type="spellEnd"/>
      <w:r w:rsidR="00A43FD6">
        <w:rPr>
          <w:rFonts w:ascii="Times New Roman" w:hAnsi="Times New Roman" w:cs="Times New Roman"/>
          <w:sz w:val="24"/>
        </w:rPr>
        <w:t>, which extend</w:t>
      </w:r>
      <w:ins w:id="662" w:author="Liu, Luyu" w:date="2020-05-23T14:51:00Z">
        <w:r w:rsidR="00D3339C">
          <w:rPr>
            <w:rFonts w:ascii="Times New Roman" w:hAnsi="Times New Roman" w:cs="Times New Roman"/>
            <w:sz w:val="24"/>
          </w:rPr>
          <w:t>s</w:t>
        </w:r>
      </w:ins>
      <w:del w:id="663" w:author="Liu, Luyu" w:date="2020-05-23T14:50:00Z">
        <w:r w:rsidR="00A43FD6" w:rsidDel="00D3339C">
          <w:rPr>
            <w:rFonts w:ascii="Times New Roman" w:hAnsi="Times New Roman" w:cs="Times New Roman"/>
            <w:sz w:val="24"/>
          </w:rPr>
          <w:delText>ed</w:delText>
        </w:r>
      </w:del>
      <w:r w:rsidR="00A43FD6">
        <w:rPr>
          <w:rFonts w:ascii="Times New Roman" w:hAnsi="Times New Roman" w:cs="Times New Roman"/>
          <w:sz w:val="24"/>
        </w:rPr>
        <w:t xml:space="preserve">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ins w:id="664" w:author="Liu, Luyu" w:date="2020-05-22T11:12:00Z">
        <w:r w:rsidR="00D3339C">
          <w:rPr>
            <w:rFonts w:ascii="Times New Roman" w:hAnsi="Times New Roman" w:cs="Times New Roman"/>
            <w:sz w:val="24"/>
          </w:rPr>
          <w:t>T</w:t>
        </w:r>
      </w:ins>
      <w:ins w:id="665" w:author="Liu, Luyu" w:date="2020-05-23T14:51:00Z">
        <w:r w:rsidR="00D3339C">
          <w:rPr>
            <w:rFonts w:ascii="Times New Roman" w:hAnsi="Times New Roman" w:cs="Times New Roman"/>
            <w:sz w:val="24"/>
          </w:rPr>
          <w:t>he time period of d</w:t>
        </w:r>
      </w:ins>
      <w:ins w:id="666" w:author="Liu, Luyu" w:date="2020-05-22T11:12:00Z">
        <w:r w:rsidR="007F118E">
          <w:rPr>
            <w:rFonts w:ascii="Times New Roman" w:hAnsi="Times New Roman" w:cs="Times New Roman"/>
            <w:sz w:val="24"/>
          </w:rPr>
          <w:t xml:space="preserve">aily </w:t>
        </w:r>
      </w:ins>
      <w:ins w:id="667" w:author="Liu, Luyu" w:date="2020-05-23T14:51:00Z">
        <w:r w:rsidR="00D3339C">
          <w:rPr>
            <w:rFonts w:ascii="Times New Roman" w:hAnsi="Times New Roman" w:cs="Times New Roman"/>
            <w:sz w:val="24"/>
          </w:rPr>
          <w:t xml:space="preserve">data </w:t>
        </w:r>
      </w:ins>
      <w:ins w:id="668" w:author="Liu, Luyu" w:date="2020-05-22T11:12:00Z">
        <w:r w:rsidR="007F118E">
          <w:rPr>
            <w:rFonts w:ascii="Times New Roman" w:hAnsi="Times New Roman" w:cs="Times New Roman"/>
            <w:sz w:val="24"/>
          </w:rPr>
          <w:t>is from February 15</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to May 17</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w:t>
        </w:r>
      </w:ins>
      <w:r>
        <w:rPr>
          <w:rFonts w:ascii="Times New Roman" w:hAnsi="Times New Roman" w:cs="Times New Roman"/>
          <w:sz w:val="24"/>
        </w:rPr>
        <w:t>We also use hourly demand decrease for 93 public transit systems across the United States.</w:t>
      </w:r>
      <w:ins w:id="669" w:author="Liu, Luyu" w:date="2020-05-21T15:02:00Z">
        <w:r w:rsidR="00E17374" w:rsidRPr="00E17374">
          <w:rPr>
            <w:rFonts w:ascii="Times New Roman" w:hAnsi="Times New Roman" w:cs="Times New Roman"/>
            <w:sz w:val="24"/>
          </w:rPr>
          <w:t xml:space="preserve"> </w:t>
        </w:r>
      </w:ins>
      <w:ins w:id="670" w:author="Liu, Luyu" w:date="2020-05-22T11:12:00Z">
        <w:r w:rsidR="007F118E">
          <w:rPr>
            <w:rFonts w:ascii="Times New Roman" w:hAnsi="Times New Roman" w:cs="Times New Roman"/>
            <w:sz w:val="24"/>
          </w:rPr>
          <w:t>Hourly data’s time period is from March 16</w:t>
        </w:r>
        <w:r w:rsidR="007F118E" w:rsidRPr="007F118E">
          <w:rPr>
            <w:rFonts w:ascii="Times New Roman" w:hAnsi="Times New Roman" w:cs="Times New Roman"/>
            <w:sz w:val="24"/>
            <w:vertAlign w:val="superscript"/>
            <w:rPrChange w:id="671" w:author="Liu, Luyu" w:date="2020-05-22T11:12:00Z">
              <w:rPr>
                <w:rFonts w:ascii="Times New Roman" w:hAnsi="Times New Roman" w:cs="Times New Roman"/>
                <w:sz w:val="24"/>
              </w:rPr>
            </w:rPrChange>
          </w:rPr>
          <w:t>th</w:t>
        </w:r>
        <w:r w:rsidR="007F118E">
          <w:rPr>
            <w:rFonts w:ascii="Times New Roman" w:hAnsi="Times New Roman" w:cs="Times New Roman"/>
            <w:sz w:val="24"/>
          </w:rPr>
          <w:t xml:space="preserve"> to </w:t>
        </w:r>
        <w:proofErr w:type="gramStart"/>
        <w:r w:rsidR="007F118E">
          <w:rPr>
            <w:rFonts w:ascii="Times New Roman" w:hAnsi="Times New Roman" w:cs="Times New Roman"/>
            <w:sz w:val="24"/>
          </w:rPr>
          <w:t>My</w:t>
        </w:r>
        <w:proofErr w:type="gramEnd"/>
        <w:r w:rsidR="007F118E">
          <w:rPr>
            <w:rFonts w:ascii="Times New Roman" w:hAnsi="Times New Roman" w:cs="Times New Roman"/>
            <w:sz w:val="24"/>
          </w:rPr>
          <w:t xml:space="preserve"> 17</w:t>
        </w:r>
        <w:r w:rsidR="007F118E" w:rsidRPr="007F118E">
          <w:rPr>
            <w:rFonts w:ascii="Times New Roman" w:hAnsi="Times New Roman" w:cs="Times New Roman"/>
            <w:sz w:val="24"/>
            <w:vertAlign w:val="superscript"/>
            <w:rPrChange w:id="672" w:author="Liu, Luyu" w:date="2020-05-22T11:12:00Z">
              <w:rPr>
                <w:rFonts w:ascii="Times New Roman" w:hAnsi="Times New Roman" w:cs="Times New Roman"/>
                <w:sz w:val="24"/>
              </w:rPr>
            </w:rPrChange>
          </w:rPr>
          <w:t>th</w:t>
        </w:r>
        <w:r w:rsidR="007F118E">
          <w:rPr>
            <w:rFonts w:ascii="Times New Roman" w:hAnsi="Times New Roman" w:cs="Times New Roman"/>
            <w:sz w:val="24"/>
          </w:rPr>
          <w:t>.</w:t>
        </w:r>
      </w:ins>
    </w:p>
    <w:p w14:paraId="6E74302C" w14:textId="2638DB8E" w:rsidR="00AC24E8" w:rsidRDefault="00AC24E8" w:rsidP="00AC24E8">
      <w:pPr>
        <w:rPr>
          <w:rFonts w:ascii="Times New Roman" w:hAnsi="Times New Roman" w:cs="Times New Roman"/>
          <w:sz w:val="24"/>
        </w:rPr>
      </w:pPr>
    </w:p>
    <w:p w14:paraId="6E4B9765" w14:textId="6878D04D" w:rsidR="00AC24E8" w:rsidRDefault="00AC24E8">
      <w:pPr>
        <w:jc w:val="both"/>
        <w:rPr>
          <w:rFonts w:ascii="Times New Roman" w:hAnsi="Times New Roman" w:cs="Times New Roman"/>
          <w:sz w:val="24"/>
        </w:rPr>
        <w:pPrChange w:id="673" w:author="Miller, Harvey J." w:date="2020-05-20T10:34:00Z">
          <w:pPr/>
        </w:pPrChange>
      </w:pPr>
      <w:r w:rsidRPr="00AC24E8">
        <w:rPr>
          <w:rFonts w:ascii="Times New Roman" w:hAnsi="Times New Roman" w:cs="Times New Roman"/>
          <w:b/>
          <w:sz w:val="24"/>
        </w:rPr>
        <w:t>COVID-19 case numbers.</w:t>
      </w:r>
      <w:r>
        <w:rPr>
          <w:rFonts w:ascii="Times New Roman" w:hAnsi="Times New Roman" w:cs="Times New Roman"/>
          <w:sz w:val="24"/>
        </w:rPr>
        <w:t xml:space="preserve">  We collected 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(14)</w:t>
      </w:r>
      <w:r>
        <w:rPr>
          <w:rFonts w:ascii="Times New Roman" w:hAnsi="Times New Roman" w:cs="Times New Roman"/>
          <w:sz w:val="24"/>
        </w:rPr>
        <w:fldChar w:fldCharType="end"/>
      </w:r>
      <w:r w:rsidR="004F5F08">
        <w:rPr>
          <w:rFonts w:ascii="Times New Roman" w:hAnsi="Times New Roman" w:cs="Times New Roman"/>
          <w:sz w:val="24"/>
        </w:rPr>
        <w:t xml:space="preserve">, </w:t>
      </w:r>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(15)</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w:t>
      </w:r>
      <w:proofErr w:type="spellStart"/>
      <w:r w:rsidR="002252A7">
        <w:rPr>
          <w:rFonts w:ascii="Times New Roman" w:hAnsi="Times New Roman" w:cs="Times New Roman"/>
          <w:sz w:val="24"/>
        </w:rPr>
        <w:t>USA</w:t>
      </w:r>
      <w:r w:rsidR="004F5F08">
        <w:rPr>
          <w:rFonts w:ascii="Times New Roman" w:hAnsi="Times New Roman" w:cs="Times New Roman"/>
          <w:sz w:val="24"/>
        </w:rPr>
        <w:t>Facts</w:t>
      </w:r>
      <w:proofErr w:type="spellEnd"/>
      <w:r w:rsidR="004F5F08">
        <w:rPr>
          <w:rFonts w:ascii="Times New Roman" w:hAnsi="Times New Roman" w:cs="Times New Roman"/>
          <w:sz w:val="24"/>
        </w:rPr>
        <w:t xml:space="preserve">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(16)</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w:t>
      </w:r>
      <w:ins w:id="674" w:author="Liu, Luyu" w:date="2020-05-23T14:52:00Z">
        <w:r w:rsidR="00D3339C">
          <w:rPr>
            <w:rFonts w:ascii="Times New Roman" w:hAnsi="Times New Roman" w:cs="Times New Roman"/>
            <w:sz w:val="24"/>
          </w:rPr>
          <w:t>y-equivalent</w:t>
        </w:r>
      </w:ins>
      <w:del w:id="675" w:author="Liu, Luyu" w:date="2020-05-23T14:52:00Z">
        <w:r w:rsidR="00155C96" w:rsidDel="00D3339C">
          <w:rPr>
            <w:rFonts w:ascii="Times New Roman" w:hAnsi="Times New Roman" w:cs="Times New Roman"/>
            <w:sz w:val="24"/>
          </w:rPr>
          <w:delText>ie</w:delText>
        </w:r>
      </w:del>
      <w:r w:rsidR="00155C96">
        <w:rPr>
          <w:rFonts w:ascii="Times New Roman" w:hAnsi="Times New Roman" w:cs="Times New Roman"/>
          <w:sz w:val="24"/>
        </w:rPr>
        <w:t>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r w:rsidR="0001228D">
        <w:rPr>
          <w:rFonts w:ascii="Times New Roman" w:hAnsi="Times New Roman" w:cs="Times New Roman"/>
          <w:sz w:val="24"/>
        </w:rPr>
        <w:t xml:space="preserve">the corresponding </w:t>
      </w:r>
      <w:del w:id="676" w:author="Liu, Luyu" w:date="2020-05-23T14:52:00Z">
        <w:r w:rsidR="0001228D" w:rsidDel="00B10C3E">
          <w:rPr>
            <w:rFonts w:ascii="Times New Roman" w:hAnsi="Times New Roman" w:cs="Times New Roman"/>
            <w:sz w:val="24"/>
          </w:rPr>
          <w:delText>county</w:delText>
        </w:r>
        <w:r w:rsidR="00387820" w:rsidDel="00B10C3E">
          <w:rPr>
            <w:rFonts w:ascii="Times New Roman" w:hAnsi="Times New Roman" w:cs="Times New Roman"/>
            <w:sz w:val="24"/>
          </w:rPr>
          <w:delText xml:space="preserve"> or </w:delText>
        </w:r>
      </w:del>
      <w:r w:rsidR="00387820">
        <w:rPr>
          <w:rFonts w:ascii="Times New Roman" w:hAnsi="Times New Roman" w:cs="Times New Roman"/>
          <w:sz w:val="24"/>
        </w:rPr>
        <w:t>county</w:t>
      </w:r>
      <w:ins w:id="677" w:author="Liu, Luyu" w:date="2020-05-23T14:52:00Z">
        <w:r w:rsidR="00D3339C">
          <w:rPr>
            <w:rFonts w:ascii="Times New Roman" w:hAnsi="Times New Roman" w:cs="Times New Roman"/>
            <w:sz w:val="24"/>
          </w:rPr>
          <w:t>-</w:t>
        </w:r>
      </w:ins>
      <w:del w:id="678" w:author="Liu, Luyu" w:date="2020-05-23T14:52:00Z">
        <w:r w:rsidR="00387820" w:rsidDel="00D3339C">
          <w:rPr>
            <w:rFonts w:ascii="Times New Roman" w:hAnsi="Times New Roman" w:cs="Times New Roman"/>
            <w:sz w:val="24"/>
          </w:rPr>
          <w:delText xml:space="preserve"> </w:delText>
        </w:r>
      </w:del>
      <w:r w:rsidR="00387820">
        <w:rPr>
          <w:rFonts w:ascii="Times New Roman" w:hAnsi="Times New Roman" w:cs="Times New Roman"/>
          <w:sz w:val="24"/>
        </w:rPr>
        <w:t>equivalent</w:t>
      </w:r>
      <w:del w:id="679" w:author="Liu, Luyu" w:date="2020-05-23T14:52:00Z">
        <w:r w:rsidR="00387820" w:rsidDel="00B10C3E">
          <w:rPr>
            <w:rFonts w:ascii="Times New Roman" w:hAnsi="Times New Roman" w:cs="Times New Roman"/>
            <w:sz w:val="24"/>
          </w:rPr>
          <w:delText xml:space="preserve"> unit</w:delText>
        </w:r>
      </w:del>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315F9CD9" w:rsidR="00F34C83" w:rsidRDefault="00626C15" w:rsidP="002E5D0A">
      <w:pPr>
        <w:pStyle w:val="ListParagraph"/>
        <w:numPr>
          <w:ilvl w:val="1"/>
          <w:numId w:val="2"/>
        </w:numPr>
        <w:rPr>
          <w:rFonts w:ascii="Times New Roman" w:hAnsi="Times New Roman" w:cs="Times New Roman"/>
          <w:b/>
          <w:sz w:val="24"/>
        </w:rPr>
      </w:pPr>
      <w:ins w:id="680" w:author="Miller, Harvey J." w:date="2020-05-20T10:35:00Z">
        <w:r>
          <w:rPr>
            <w:rFonts w:ascii="Times New Roman" w:hAnsi="Times New Roman" w:cs="Times New Roman"/>
            <w:b/>
            <w:sz w:val="24"/>
          </w:rPr>
          <w:t xml:space="preserve"> </w:t>
        </w:r>
      </w:ins>
      <w:r w:rsidR="00F34C83">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r w:rsidR="0086087A" w:rsidRPr="00F34C83">
        <w:rPr>
          <w:rFonts w:ascii="Times New Roman" w:hAnsi="Times New Roman" w:cs="Times New Roman"/>
          <w:b/>
          <w:sz w:val="24"/>
        </w:rPr>
        <w:t xml:space="preserve">.  </w:t>
      </w:r>
    </w:p>
    <w:p w14:paraId="3AA42C9C" w14:textId="626645D7" w:rsidR="00A93B3E" w:rsidRDefault="00626C15">
      <w:pPr>
        <w:jc w:val="both"/>
        <w:rPr>
          <w:rFonts w:ascii="Times New Roman" w:hAnsi="Times New Roman" w:cs="Times New Roman"/>
          <w:sz w:val="24"/>
        </w:rPr>
        <w:pPrChange w:id="681" w:author="Miller, Harvey J." w:date="2020-05-20T10:35:00Z">
          <w:pPr/>
        </w:pPrChange>
      </w:pPr>
      <w:ins w:id="682" w:author="Miller, Harvey J." w:date="2020-05-20T10:35:00Z">
        <w:r>
          <w:rPr>
            <w:rFonts w:ascii="Times New Roman" w:hAnsi="Times New Roman" w:cs="Times New Roman"/>
            <w:sz w:val="24"/>
          </w:rPr>
          <w:t>Based on a visual examination of the data, we note a pattern of stable demand before the COVID-19 crisis, a period of decline, followed by re-</w:t>
        </w:r>
      </w:ins>
      <w:ins w:id="683" w:author="Miller, Harvey J." w:date="2020-05-20T10:36:00Z">
        <w:r>
          <w:rPr>
            <w:rFonts w:ascii="Times New Roman" w:hAnsi="Times New Roman" w:cs="Times New Roman"/>
            <w:sz w:val="24"/>
          </w:rPr>
          <w:t>stabilization at a lower demand level.</w:t>
        </w:r>
      </w:ins>
      <w:ins w:id="684" w:author="Miller, Harvey J." w:date="2020-05-20T10:35:00Z">
        <w:r>
          <w:rPr>
            <w:rFonts w:ascii="Times New Roman" w:hAnsi="Times New Roman" w:cs="Times New Roman"/>
            <w:sz w:val="24"/>
          </w:rPr>
          <w:t xml:space="preserve"> </w:t>
        </w:r>
      </w:ins>
      <w:ins w:id="685" w:author="Miller, Harvey J." w:date="2020-05-20T10:37:00Z">
        <w:r>
          <w:rPr>
            <w:rFonts w:ascii="Times New Roman" w:hAnsi="Times New Roman" w:cs="Times New Roman"/>
            <w:sz w:val="24"/>
          </w:rPr>
          <w:t xml:space="preserve"> </w:t>
        </w:r>
      </w:ins>
      <w:del w:id="686" w:author="Miller, Harvey J." w:date="2020-05-20T10:35:00Z">
        <w:r w:rsidR="00616BB8" w:rsidRPr="00F34C83" w:rsidDel="00626C15">
          <w:rPr>
            <w:rFonts w:ascii="Times New Roman" w:hAnsi="Times New Roman" w:cs="Times New Roman"/>
            <w:sz w:val="24"/>
          </w:rPr>
          <w:delText>For all systems</w:delText>
        </w:r>
        <w:r w:rsidR="0033136D" w:rsidRPr="00F34C83" w:rsidDel="00626C15">
          <w:rPr>
            <w:rFonts w:ascii="Times New Roman" w:hAnsi="Times New Roman" w:cs="Times New Roman"/>
            <w:sz w:val="24"/>
          </w:rPr>
          <w:delText xml:space="preserve"> </w:delText>
        </w:r>
        <w:r w:rsidR="00E76980" w:rsidRPr="00F34C83" w:rsidDel="00626C15">
          <w:rPr>
            <w:rFonts w:ascii="Times New Roman" w:hAnsi="Times New Roman" w:cs="Times New Roman"/>
            <w:sz w:val="24"/>
          </w:rPr>
          <w:delText xml:space="preserve">during </w:delText>
        </w:r>
        <w:r w:rsidR="0033136D" w:rsidRPr="00F34C83" w:rsidDel="00626C15">
          <w:rPr>
            <w:rFonts w:ascii="Times New Roman" w:hAnsi="Times New Roman" w:cs="Times New Roman"/>
            <w:sz w:val="24"/>
          </w:rPr>
          <w:delText>the</w:delText>
        </w:r>
        <w:r w:rsidR="00E76980" w:rsidRPr="00F34C83" w:rsidDel="00626C15">
          <w:rPr>
            <w:rFonts w:ascii="Times New Roman" w:hAnsi="Times New Roman" w:cs="Times New Roman"/>
            <w:sz w:val="24"/>
          </w:rPr>
          <w:delText xml:space="preserve"> first few days</w:delText>
        </w:r>
        <w:r w:rsidR="00616BB8" w:rsidRPr="00F34C83" w:rsidDel="00626C15">
          <w:rPr>
            <w:rFonts w:ascii="Times New Roman" w:hAnsi="Times New Roman" w:cs="Times New Roman"/>
            <w:sz w:val="24"/>
          </w:rPr>
          <w:delText xml:space="preserve">, the demand generally oscillate around the base line. As the epidemic </w:delText>
        </w:r>
        <w:r w:rsidR="00332B49" w:rsidRPr="00F34C83" w:rsidDel="00626C15">
          <w:rPr>
            <w:rFonts w:ascii="Times New Roman" w:hAnsi="Times New Roman" w:cs="Times New Roman"/>
            <w:sz w:val="24"/>
          </w:rPr>
          <w:delText xml:space="preserve">and quarantines </w:delText>
        </w:r>
        <w:r w:rsidR="00616BB8" w:rsidRPr="00F34C83" w:rsidDel="00626C15">
          <w:rPr>
            <w:rFonts w:ascii="Times New Roman" w:hAnsi="Times New Roman" w:cs="Times New Roman"/>
            <w:sz w:val="24"/>
          </w:rPr>
          <w:delText>progressed, the demand gradually decrease</w:delText>
        </w:r>
        <w:r w:rsidR="00A93B3E" w:rsidRPr="00F34C83" w:rsidDel="00626C15">
          <w:rPr>
            <w:rFonts w:ascii="Times New Roman" w:hAnsi="Times New Roman" w:cs="Times New Roman"/>
            <w:sz w:val="24"/>
          </w:rPr>
          <w:delText>d,</w:delText>
        </w:r>
        <w:r w:rsidR="00616BB8" w:rsidRPr="00F34C83" w:rsidDel="00626C15">
          <w:rPr>
            <w:rFonts w:ascii="Times New Roman" w:hAnsi="Times New Roman" w:cs="Times New Roman"/>
            <w:sz w:val="24"/>
          </w:rPr>
          <w:delText xml:space="preserve"> until </w:delText>
        </w:r>
        <w:r w:rsidR="00A93B3E" w:rsidRPr="00F34C83" w:rsidDel="00626C15">
          <w:rPr>
            <w:rFonts w:ascii="Times New Roman" w:hAnsi="Times New Roman" w:cs="Times New Roman"/>
            <w:sz w:val="24"/>
          </w:rPr>
          <w:delText xml:space="preserve">reached a very low level and then stabilized. </w:delText>
        </w:r>
      </w:del>
      <w:ins w:id="687" w:author="Miller, Harvey J." w:date="2020-05-20T10:37:00Z">
        <w:r>
          <w:rPr>
            <w:rFonts w:ascii="Times New Roman" w:hAnsi="Times New Roman" w:cs="Times New Roman"/>
            <w:sz w:val="24"/>
          </w:rPr>
          <w:t xml:space="preserve">This is a pattern </w:t>
        </w:r>
      </w:ins>
      <w:ins w:id="688" w:author="Miller, Harvey J." w:date="2020-05-20T10:39:00Z">
        <w:r w:rsidR="00EB22E4">
          <w:rPr>
            <w:rFonts w:ascii="Times New Roman" w:hAnsi="Times New Roman" w:cs="Times New Roman"/>
            <w:sz w:val="24"/>
          </w:rPr>
          <w:t xml:space="preserve">described well as a logistic (anti-) growth process, expressed using a </w:t>
        </w:r>
      </w:ins>
      <w:del w:id="689" w:author="Miller, Harvey J." w:date="2020-05-20T10:37:00Z">
        <w:r w:rsidR="00E54865" w:rsidDel="00626C15">
          <w:rPr>
            <w:rFonts w:ascii="Times New Roman" w:hAnsi="Times New Roman" w:cs="Times New Roman"/>
            <w:sz w:val="24"/>
          </w:rPr>
          <w:delText>Such a</w:delText>
        </w:r>
        <w:r w:rsidR="00A93B3E" w:rsidDel="00626C15">
          <w:rPr>
            <w:rFonts w:ascii="Times New Roman" w:hAnsi="Times New Roman" w:cs="Times New Roman"/>
            <w:sz w:val="24"/>
          </w:rPr>
          <w:delText xml:space="preserve"> shape of the curves can be </w:delText>
        </w:r>
        <w:r w:rsidR="00F34C83" w:rsidDel="00626C15">
          <w:rPr>
            <w:rFonts w:ascii="Times New Roman" w:hAnsi="Times New Roman" w:cs="Times New Roman"/>
            <w:sz w:val="24"/>
          </w:rPr>
          <w:delText>well fit by a</w:delText>
        </w:r>
        <w:r w:rsidR="00A93B3E" w:rsidDel="00626C15">
          <w:rPr>
            <w:rFonts w:ascii="Times New Roman" w:hAnsi="Times New Roman" w:cs="Times New Roman"/>
            <w:sz w:val="24"/>
          </w:rPr>
          <w:delText xml:space="preserve"> </w:delText>
        </w:r>
      </w:del>
      <w:del w:id="690" w:author="Miller, Harvey J." w:date="2020-05-20T10:38:00Z">
        <w:r w:rsidR="00A93B3E" w:rsidDel="00EB22E4">
          <w:rPr>
            <w:rFonts w:ascii="Times New Roman" w:hAnsi="Times New Roman" w:cs="Times New Roman"/>
            <w:sz w:val="24"/>
          </w:rPr>
          <w:delText>logistic function</w:delText>
        </w:r>
        <w:r w:rsidR="00E54865" w:rsidDel="00EB22E4">
          <w:rPr>
            <w:rFonts w:ascii="Times New Roman" w:hAnsi="Times New Roman" w:cs="Times New Roman"/>
            <w:sz w:val="24"/>
          </w:rPr>
          <w:delText>;</w:delText>
        </w:r>
        <w:r w:rsidR="00A93B3E" w:rsidDel="00EB22E4">
          <w:rPr>
            <w:rFonts w:ascii="Times New Roman" w:hAnsi="Times New Roman" w:cs="Times New Roman"/>
            <w:sz w:val="24"/>
          </w:rPr>
          <w:delText xml:space="preserve"> </w:delText>
        </w:r>
        <w:r w:rsidR="00E54865" w:rsidDel="00EB22E4">
          <w:rPr>
            <w:rFonts w:ascii="Times New Roman" w:hAnsi="Times New Roman" w:cs="Times New Roman"/>
            <w:sz w:val="24"/>
          </w:rPr>
          <w:delText>a</w:delText>
        </w:r>
        <w:r w:rsidR="0073245E" w:rsidDel="00EB22E4">
          <w:rPr>
            <w:rFonts w:ascii="Times New Roman" w:hAnsi="Times New Roman" w:cs="Times New Roman"/>
            <w:sz w:val="24"/>
          </w:rPr>
          <w:delText xml:space="preserve"> </w:delText>
        </w:r>
      </w:del>
      <w:r w:rsidR="0073245E">
        <w:rPr>
          <w:rFonts w:ascii="Times New Roman" w:hAnsi="Times New Roman" w:cs="Times New Roman"/>
          <w:sz w:val="24"/>
        </w:rPr>
        <w:t>logistic or sigmoid function</w:t>
      </w:r>
      <w:del w:id="691" w:author="Miller, Harvey J." w:date="2020-05-20T10:40:00Z">
        <w:r w:rsidR="0073245E" w:rsidDel="00EB22E4">
          <w:rPr>
            <w:rFonts w:ascii="Times New Roman" w:hAnsi="Times New Roman" w:cs="Times New Roman"/>
            <w:sz w:val="24"/>
          </w:rPr>
          <w:delText xml:space="preserve"> can be expressed into the following form</w:delText>
        </w:r>
      </w:del>
      <w:r w:rsidR="0073245E">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692"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692"/>
          </w:p>
        </w:tc>
      </w:tr>
    </w:tbl>
    <w:p w14:paraId="518A601C" w14:textId="029B9B26" w:rsidR="00C700BA" w:rsidRDefault="00EB22E4">
      <w:pPr>
        <w:jc w:val="both"/>
        <w:rPr>
          <w:rFonts w:ascii="Times New Roman" w:hAnsi="Times New Roman" w:cs="Times New Roman"/>
          <w:sz w:val="24"/>
        </w:rPr>
        <w:pPrChange w:id="693" w:author="Miller, Harvey J." w:date="2020-05-20T10:41:00Z">
          <w:pPr/>
        </w:pPrChange>
      </w:pPr>
      <w:proofErr w:type="gramStart"/>
      <w:ins w:id="694" w:author="Miller, Harvey J." w:date="2020-05-20T10:40:00Z">
        <w:r>
          <w:rPr>
            <w:rFonts w:ascii="Times New Roman" w:hAnsi="Times New Roman" w:cs="Times New Roman"/>
            <w:sz w:val="24"/>
          </w:rPr>
          <w:t>w</w:t>
        </w:r>
      </w:ins>
      <w:proofErr w:type="gramEnd"/>
      <w:del w:id="695" w:author="Miller, Harvey J." w:date="2020-05-20T10:40:00Z">
        <w:r w:rsidR="0073245E" w:rsidDel="00EB22E4">
          <w:rPr>
            <w:rFonts w:ascii="Times New Roman" w:hAnsi="Times New Roman" w:cs="Times New Roman"/>
            <w:sz w:val="24"/>
          </w:rPr>
          <w:delText>W</w:delText>
        </w:r>
      </w:del>
      <w:r w:rsidR="0073245E">
        <w:rPr>
          <w:rFonts w:ascii="Times New Roman" w:hAnsi="Times New Roman" w:cs="Times New Roman"/>
          <w:sz w:val="24"/>
        </w:rPr>
        <w:t>here</w:t>
      </w:r>
      <w:del w:id="696" w:author="Miller, Harvey J." w:date="2020-05-20T10:40:00Z">
        <w:r w:rsidR="0073245E" w:rsidDel="00EB22E4">
          <w:rPr>
            <w:rFonts w:ascii="Times New Roman" w:hAnsi="Times New Roman" w:cs="Times New Roman"/>
            <w:sz w:val="24"/>
          </w:rPr>
          <w:delText>:</w:delText>
        </w:r>
      </w:del>
      <w:r w:rsidR="0073245E">
        <w:rPr>
          <w:rFonts w:ascii="Times New Roman" w:hAnsi="Times New Roman" w:cs="Times New Roman"/>
          <w:sz w:val="24"/>
        </w:rPr>
        <w:t xml:space="preserve"> </w:t>
      </w:r>
      <m:oMath>
        <m:r>
          <w:rPr>
            <w:rFonts w:ascii="Cambria Math" w:hAnsi="Cambria Math" w:cs="Times New Roman"/>
            <w:sz w:val="24"/>
          </w:rPr>
          <m:t>B</m:t>
        </m:r>
      </m:oMath>
      <w:r w:rsidR="0033136D">
        <w:rPr>
          <w:rFonts w:ascii="Times New Roman" w:hAnsi="Times New Roman" w:cs="Times New Roman"/>
          <w:sz w:val="24"/>
        </w:rPr>
        <w:t xml:space="preserve"> is </w:t>
      </w:r>
      <w:ins w:id="697" w:author="Miller, Harvey J." w:date="2020-05-20T10:44:00Z">
        <w:r>
          <w:rPr>
            <w:rFonts w:ascii="Times New Roman" w:hAnsi="Times New Roman" w:cs="Times New Roman"/>
            <w:sz w:val="24"/>
          </w:rPr>
          <w:t xml:space="preserve">the </w:t>
        </w:r>
      </w:ins>
      <w:del w:id="698" w:author="Miller, Harvey J." w:date="2020-05-20T10:40:00Z">
        <w:r w:rsidR="0033136D" w:rsidDel="00EB22E4">
          <w:rPr>
            <w:rFonts w:ascii="Times New Roman" w:hAnsi="Times New Roman" w:cs="Times New Roman"/>
            <w:sz w:val="24"/>
          </w:rPr>
          <w:delText xml:space="preserve">the curves’ </w:delText>
        </w:r>
      </w:del>
      <w:r w:rsidR="0033136D">
        <w:rPr>
          <w:rFonts w:ascii="Times New Roman" w:hAnsi="Times New Roman" w:cs="Times New Roman"/>
          <w:sz w:val="24"/>
        </w:rPr>
        <w:t>minimum</w:t>
      </w:r>
      <w:r w:rsidR="003309FC">
        <w:rPr>
          <w:rFonts w:ascii="Times New Roman" w:hAnsi="Times New Roman" w:cs="Times New Roman"/>
          <w:sz w:val="24"/>
        </w:rPr>
        <w:t xml:space="preserve"> </w:t>
      </w:r>
      <w:del w:id="699" w:author="Miller, Harvey J." w:date="2020-05-20T10:40:00Z">
        <w:r w:rsidR="003309FC" w:rsidDel="00EB22E4">
          <w:rPr>
            <w:rFonts w:ascii="Times New Roman" w:hAnsi="Times New Roman" w:cs="Times New Roman"/>
            <w:sz w:val="24"/>
          </w:rPr>
          <w:delText>decreased</w:delText>
        </w:r>
        <w:r w:rsidR="0033136D" w:rsidDel="00EB22E4">
          <w:rPr>
            <w:rFonts w:ascii="Times New Roman" w:hAnsi="Times New Roman" w:cs="Times New Roman"/>
            <w:sz w:val="24"/>
          </w:rPr>
          <w:delText xml:space="preserve"> </w:delText>
        </w:r>
      </w:del>
      <w:r w:rsidR="0033136D">
        <w:rPr>
          <w:rFonts w:ascii="Times New Roman" w:hAnsi="Times New Roman" w:cs="Times New Roman"/>
          <w:sz w:val="24"/>
        </w:rPr>
        <w:t>value</w:t>
      </w:r>
      <w:ins w:id="700" w:author="Miller, Harvey J." w:date="2020-05-20T10:40:00Z">
        <w:r>
          <w:rPr>
            <w:rFonts w:ascii="Times New Roman" w:hAnsi="Times New Roman" w:cs="Times New Roman"/>
            <w:sz w:val="24"/>
          </w:rPr>
          <w:t xml:space="preserve"> for the decline</w:t>
        </w:r>
      </w:ins>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w:t>
      </w:r>
      <w:ins w:id="701" w:author="Miller, Harvey J." w:date="2020-05-20T10:40:00Z">
        <w:r>
          <w:rPr>
            <w:rFonts w:ascii="Times New Roman" w:hAnsi="Times New Roman" w:cs="Times New Roman"/>
            <w:sz w:val="24"/>
          </w:rPr>
          <w:t>pre-</w:t>
        </w:r>
        <w:del w:id="702" w:author="Liu, Luyu" w:date="2020-05-20T17:44:00Z">
          <w:r w:rsidDel="005D7CBB">
            <w:rPr>
              <w:rFonts w:ascii="Times New Roman" w:hAnsi="Times New Roman" w:cs="Times New Roman"/>
              <w:sz w:val="24"/>
            </w:rPr>
            <w:delText>covid</w:delText>
          </w:r>
        </w:del>
      </w:ins>
      <w:ins w:id="703" w:author="Liu, Luyu" w:date="2020-05-20T17:44:00Z">
        <w:r w:rsidR="005D7CBB">
          <w:rPr>
            <w:rFonts w:ascii="Times New Roman" w:hAnsi="Times New Roman" w:cs="Times New Roman"/>
            <w:sz w:val="24"/>
          </w:rPr>
          <w:t>COVID</w:t>
        </w:r>
      </w:ins>
      <w:ins w:id="704" w:author="Miller, Harvey J." w:date="2020-05-20T10:40:00Z">
        <w:r>
          <w:rPr>
            <w:rFonts w:ascii="Times New Roman" w:hAnsi="Times New Roman" w:cs="Times New Roman"/>
            <w:sz w:val="24"/>
          </w:rPr>
          <w:t xml:space="preserve"> </w:t>
        </w:r>
      </w:ins>
      <w:del w:id="705" w:author="Miller, Harvey J." w:date="2020-05-20T10:40:00Z">
        <w:r w:rsidR="003309FC" w:rsidDel="00EB22E4">
          <w:rPr>
            <w:rFonts w:ascii="Times New Roman" w:hAnsi="Times New Roman" w:cs="Times New Roman"/>
            <w:sz w:val="24"/>
          </w:rPr>
          <w:delText xml:space="preserve">curves’ </w:delText>
        </w:r>
      </w:del>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sidRPr="00EB22E4">
        <w:rPr>
          <w:rFonts w:ascii="Times New Roman" w:hAnsi="Times New Roman" w:cs="Times New Roman"/>
          <w:i/>
          <w:sz w:val="24"/>
          <w:rPrChange w:id="706" w:author="Miller, Harvey J." w:date="2020-05-20T10:41:00Z">
            <w:rPr>
              <w:rFonts w:ascii="Times New Roman" w:hAnsi="Times New Roman" w:cs="Times New Roman"/>
              <w:sz w:val="24"/>
            </w:rPr>
          </w:rPrChange>
        </w:rPr>
        <w:t>k</w:t>
      </w:r>
      <w:r w:rsidR="0033136D">
        <w:rPr>
          <w:rFonts w:ascii="Times New Roman" w:hAnsi="Times New Roman" w:cs="Times New Roman"/>
          <w:sz w:val="24"/>
        </w:rPr>
        <w:t xml:space="preserve"> is the </w:t>
      </w:r>
      <w:ins w:id="707" w:author="Miller, Harvey J." w:date="2020-05-20T10:41:00Z">
        <w:r>
          <w:rPr>
            <w:rFonts w:ascii="Times New Roman" w:hAnsi="Times New Roman" w:cs="Times New Roman"/>
            <w:sz w:val="24"/>
          </w:rPr>
          <w:t xml:space="preserve">decline </w:t>
        </w:r>
      </w:ins>
      <w:del w:id="708" w:author="Miller, Harvey J." w:date="2020-05-20T10:41:00Z">
        <w:r w:rsidR="0033136D" w:rsidDel="00EB22E4">
          <w:rPr>
            <w:rFonts w:ascii="Times New Roman" w:hAnsi="Times New Roman" w:cs="Times New Roman"/>
            <w:sz w:val="24"/>
          </w:rPr>
          <w:delText>logistic growth</w:delText>
        </w:r>
        <w:r w:rsidR="0055440C" w:rsidDel="00EB22E4">
          <w:rPr>
            <w:rFonts w:ascii="Times New Roman" w:hAnsi="Times New Roman" w:cs="Times New Roman"/>
            <w:sz w:val="24"/>
          </w:rPr>
          <w:delText xml:space="preserve"> </w:delText>
        </w:r>
      </w:del>
      <w:r w:rsidR="0055440C">
        <w:rPr>
          <w:rFonts w:ascii="Times New Roman" w:hAnsi="Times New Roman" w:cs="Times New Roman"/>
          <w:sz w:val="24"/>
        </w:rPr>
        <w:t>rate</w:t>
      </w:r>
      <w:del w:id="709" w:author="Miller, Harvey J." w:date="2020-05-20T10:41:00Z">
        <w:r w:rsidR="0055440C" w:rsidDel="00EB22E4">
          <w:rPr>
            <w:rFonts w:ascii="Times New Roman" w:hAnsi="Times New Roman" w:cs="Times New Roman"/>
            <w:sz w:val="24"/>
          </w:rPr>
          <w:delText xml:space="preserve"> or steepness of the curve</w:delText>
        </w:r>
      </w:del>
      <w:r w:rsidR="0055440C">
        <w:rPr>
          <w:rFonts w:ascii="Times New Roman" w:hAnsi="Times New Roman" w:cs="Times New Roman"/>
          <w:sz w:val="24"/>
        </w:rPr>
        <w:t xml:space="preserve">; </w:t>
      </w:r>
      <w:r w:rsidR="0055440C" w:rsidRPr="00EB22E4">
        <w:rPr>
          <w:rFonts w:ascii="Times New Roman" w:hAnsi="Times New Roman" w:cs="Times New Roman"/>
          <w:i/>
          <w:sz w:val="24"/>
          <w:rPrChange w:id="710" w:author="Miller, Harvey J." w:date="2020-05-20T10:41:00Z">
            <w:rPr>
              <w:rFonts w:ascii="Times New Roman" w:hAnsi="Times New Roman" w:cs="Times New Roman"/>
              <w:sz w:val="24"/>
            </w:rPr>
          </w:rPrChange>
        </w:rPr>
        <w:t xml:space="preserve">t </w:t>
      </w:r>
      <w:ins w:id="711" w:author="Miller, Harvey J." w:date="2020-05-20T10:41:00Z">
        <w:r>
          <w:rPr>
            <w:rFonts w:ascii="Times New Roman" w:hAnsi="Times New Roman" w:cs="Times New Roman"/>
            <w:sz w:val="24"/>
          </w:rPr>
          <w:t>is t</w:t>
        </w:r>
      </w:ins>
      <w:del w:id="712" w:author="Miller, Harvey J." w:date="2020-05-20T10:41:00Z">
        <w:r w:rsidR="0055440C" w:rsidDel="00EB22E4">
          <w:rPr>
            <w:rFonts w:ascii="Times New Roman" w:hAnsi="Times New Roman" w:cs="Times New Roman"/>
            <w:sz w:val="24"/>
          </w:rPr>
          <w:delText>represent the t</w:delText>
        </w:r>
      </w:del>
      <w:r w:rsidR="0055440C">
        <w:rPr>
          <w:rFonts w:ascii="Times New Roman" w:hAnsi="Times New Roman" w:cs="Times New Roman"/>
          <w:sz w:val="24"/>
        </w:rPr>
        <w: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w:t>
      </w:r>
      <w:ins w:id="713" w:author="Miller, Harvey J." w:date="2020-05-20T10:41:00Z">
        <w:r>
          <w:rPr>
            <w:rFonts w:ascii="Times New Roman" w:hAnsi="Times New Roman" w:cs="Times New Roman"/>
            <w:sz w:val="24"/>
          </w:rPr>
          <w:t>time</w:t>
        </w:r>
      </w:ins>
      <w:del w:id="714" w:author="Miller, Harvey J." w:date="2020-05-20T10:41:00Z">
        <w:r w:rsidR="0055440C" w:rsidDel="00EB22E4">
          <w:rPr>
            <w:rFonts w:ascii="Times New Roman" w:hAnsi="Times New Roman" w:cs="Times New Roman"/>
            <w:sz w:val="24"/>
          </w:rPr>
          <w:delText>day</w:delText>
        </w:r>
      </w:del>
      <w:r w:rsidR="0033136D">
        <w:rPr>
          <w:rFonts w:ascii="Times New Roman" w:hAnsi="Times New Roman" w:cs="Times New Roman"/>
          <w:sz w:val="24"/>
        </w:rPr>
        <w:t xml:space="preserve"> </w:t>
      </w:r>
      <w:r w:rsidR="003406DD">
        <w:rPr>
          <w:rFonts w:ascii="Times New Roman" w:hAnsi="Times New Roman" w:cs="Times New Roman"/>
          <w:sz w:val="24"/>
        </w:rPr>
        <w:t xml:space="preserve">when the function reaches </w:t>
      </w:r>
      <w:ins w:id="715" w:author="Miller, Harvey J." w:date="2020-05-20T10:42:00Z">
        <w:r>
          <w:rPr>
            <w:rFonts w:ascii="Times New Roman" w:hAnsi="Times New Roman" w:cs="Times New Roman"/>
            <w:sz w:val="24"/>
          </w:rPr>
          <w:t xml:space="preserve">the </w:t>
        </w:r>
      </w:ins>
      <w:del w:id="716" w:author="Miller, Harvey J." w:date="2020-05-20T10:42:00Z">
        <w:r w:rsidR="003406DD" w:rsidDel="00EB22E4">
          <w:rPr>
            <w:rFonts w:ascii="Times New Roman" w:hAnsi="Times New Roman" w:cs="Times New Roman"/>
            <w:sz w:val="24"/>
          </w:rPr>
          <w:delText>t</w:delText>
        </w:r>
      </w:del>
      <w:del w:id="717" w:author="Miller, Harvey J." w:date="2020-05-20T10:41:00Z">
        <w:r w:rsidR="003406DD" w:rsidDel="00EB22E4">
          <w:rPr>
            <w:rFonts w:ascii="Times New Roman" w:hAnsi="Times New Roman" w:cs="Times New Roman"/>
            <w:sz w:val="24"/>
          </w:rPr>
          <w:delText xml:space="preserve">he </w:delText>
        </w:r>
      </w:del>
      <w:r w:rsidR="003406DD">
        <w:rPr>
          <w:rFonts w:ascii="Times New Roman" w:hAnsi="Times New Roman" w:cs="Times New Roman"/>
          <w:sz w:val="24"/>
        </w:rPr>
        <w:t>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t>
      </w:r>
      <w:ins w:id="718" w:author="Miller, Harvey J." w:date="2020-05-20T10:42:00Z">
        <w:r>
          <w:rPr>
            <w:rFonts w:ascii="Times New Roman" w:hAnsi="Times New Roman" w:cs="Times New Roman"/>
            <w:sz w:val="24"/>
          </w:rPr>
          <w:t>f</w:t>
        </w:r>
      </w:ins>
      <w:del w:id="719" w:author="Miller, Harvey J." w:date="2020-05-20T10:42:00Z">
        <w:r w:rsidR="00BF0E9F" w:rsidDel="00EB22E4">
          <w:rPr>
            <w:rFonts w:ascii="Times New Roman" w:hAnsi="Times New Roman" w:cs="Times New Roman"/>
            <w:sz w:val="24"/>
          </w:rPr>
          <w:delText xml:space="preserve">will </w:delText>
        </w:r>
        <w:r w:rsidR="00D56476" w:rsidDel="00EB22E4">
          <w:rPr>
            <w:rFonts w:ascii="Times New Roman" w:hAnsi="Times New Roman" w:cs="Times New Roman"/>
            <w:sz w:val="24"/>
          </w:rPr>
          <w:delText>f</w:delText>
        </w:r>
      </w:del>
      <w:r w:rsidR="00D56476">
        <w:rPr>
          <w:rFonts w:ascii="Times New Roman" w:hAnsi="Times New Roman" w:cs="Times New Roman"/>
          <w:sz w:val="24"/>
        </w:rPr>
        <w:t xml:space="preserve">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 xml:space="preserve">individually and calculate </w:t>
      </w:r>
      <w:del w:id="720" w:author="Miller, Harvey J." w:date="2020-05-20T11:27:00Z">
        <w:r w:rsidR="00D56476" w:rsidDel="00AD0EE2">
          <w:rPr>
            <w:rFonts w:ascii="Times New Roman" w:hAnsi="Times New Roman" w:cs="Times New Roman"/>
            <w:sz w:val="24"/>
          </w:rPr>
          <w:delText xml:space="preserve">these </w:delText>
        </w:r>
      </w:del>
      <w:ins w:id="721" w:author="Miller, Harvey J." w:date="2020-05-20T11:27:00Z">
        <w:r w:rsidR="00AD0EE2">
          <w:rPr>
            <w:rFonts w:ascii="Times New Roman" w:hAnsi="Times New Roman" w:cs="Times New Roman"/>
            <w:sz w:val="24"/>
          </w:rPr>
          <w:t xml:space="preserve">key </w:t>
        </w:r>
      </w:ins>
      <w:del w:id="722" w:author="Miller, Harvey J." w:date="2020-05-20T11:27:00Z">
        <w:r w:rsidR="00D56476" w:rsidDel="00AD0EE2">
          <w:rPr>
            <w:rFonts w:ascii="Times New Roman" w:hAnsi="Times New Roman" w:cs="Times New Roman"/>
            <w:sz w:val="24"/>
          </w:rPr>
          <w:delText xml:space="preserve">three </w:delText>
        </w:r>
      </w:del>
      <w:r w:rsidR="00D56476">
        <w:rPr>
          <w:rFonts w:ascii="Times New Roman" w:hAnsi="Times New Roman" w:cs="Times New Roman"/>
          <w:sz w:val="24"/>
        </w:rPr>
        <w:t>parameters</w:t>
      </w:r>
      <w:ins w:id="723" w:author="Miller, Harvey J." w:date="2020-05-20T11:27:00Z">
        <w:r w:rsidR="00AD0EE2">
          <w:rPr>
            <w:rFonts w:ascii="Times New Roman" w:hAnsi="Times New Roman" w:cs="Times New Roman"/>
            <w:sz w:val="24"/>
          </w:rPr>
          <w:t xml:space="preserve"> that describe the process for each transit system</w:t>
        </w:r>
      </w:ins>
      <w:del w:id="724" w:author="Miller, Harvey J." w:date="2020-05-20T11:27:00Z">
        <w:r w:rsidR="00D56476" w:rsidDel="00AD0EE2">
          <w:rPr>
            <w:rFonts w:ascii="Times New Roman" w:hAnsi="Times New Roman" w:cs="Times New Roman"/>
            <w:sz w:val="24"/>
          </w:rPr>
          <w:delText>.</w:delText>
        </w:r>
      </w:del>
      <w:ins w:id="725" w:author="Liu, Luyu" w:date="2020-05-23T15:04:00Z">
        <w:r w:rsidR="0030583A">
          <w:rPr>
            <w:rFonts w:ascii="Times New Roman" w:hAnsi="Times New Roman" w:cs="Times New Roman"/>
            <w:sz w:val="24"/>
          </w:rPr>
          <w:t>.</w:t>
        </w:r>
      </w:ins>
      <w:del w:id="726" w:author="Liu, Luyu" w:date="2020-05-23T15:04:00Z">
        <w:r w:rsidR="009E2DD1" w:rsidDel="0030583A">
          <w:rPr>
            <w:rFonts w:ascii="Times New Roman" w:hAnsi="Times New Roman" w:cs="Times New Roman"/>
            <w:sz w:val="24"/>
          </w:rPr>
          <w:delText xml:space="preserve"> </w:delText>
        </w:r>
      </w:del>
      <w:del w:id="727" w:author="Miller, Harvey J." w:date="2020-05-20T10:42:00Z">
        <w:r w:rsidR="00C700BA" w:rsidDel="00EB22E4">
          <w:rPr>
            <w:rFonts w:ascii="Times New Roman" w:hAnsi="Times New Roman" w:cs="Times New Roman"/>
            <w:sz w:val="24"/>
          </w:rPr>
          <w:delText xml:space="preserve">The three </w:delText>
        </w:r>
      </w:del>
      <w:del w:id="728" w:author="Miller, Harvey J." w:date="2020-05-20T11:27:00Z">
        <w:r w:rsidR="00C700BA" w:rsidDel="00AD0EE2">
          <w:rPr>
            <w:rFonts w:ascii="Times New Roman" w:hAnsi="Times New Roman" w:cs="Times New Roman"/>
            <w:sz w:val="24"/>
          </w:rPr>
          <w:delText>parameters</w:delText>
        </w:r>
        <w:r w:rsidR="00842165" w:rsidDel="00AD0EE2">
          <w:rPr>
            <w:rFonts w:ascii="Times New Roman" w:hAnsi="Times New Roman" w:cs="Times New Roman"/>
            <w:sz w:val="24"/>
          </w:rPr>
          <w:delText xml:space="preserve">, </w:delText>
        </w:r>
        <w:r w:rsidR="00842165" w:rsidRPr="00EB22E4" w:rsidDel="00AD0EE2">
          <w:rPr>
            <w:rFonts w:ascii="Times New Roman" w:hAnsi="Times New Roman" w:cs="Times New Roman"/>
            <w:i/>
            <w:sz w:val="24"/>
            <w:rPrChange w:id="729" w:author="Miller, Harvey J." w:date="2020-05-20T10:42:00Z">
              <w:rPr>
                <w:rFonts w:ascii="Times New Roman" w:hAnsi="Times New Roman" w:cs="Times New Roman"/>
                <w:sz w:val="24"/>
              </w:rPr>
            </w:rPrChange>
          </w:rPr>
          <w:delText>B, k</w:delText>
        </w:r>
        <w:r w:rsidR="00842165" w:rsidDel="00AD0EE2">
          <w:rPr>
            <w:rFonts w:ascii="Times New Roman" w:hAnsi="Times New Roman" w:cs="Times New Roman"/>
            <w:sz w:val="24"/>
          </w:rPr>
          <w:delText xml:space="preserve">, and </w:delText>
        </w:r>
        <w:commentRangeStart w:id="730"/>
        <w:r w:rsidR="00842165" w:rsidDel="00AD0EE2">
          <w:rPr>
            <w:rFonts w:ascii="Times New Roman" w:hAnsi="Times New Roman" w:cs="Times New Roman"/>
            <w:sz w:val="24"/>
          </w:rPr>
          <w:delText>L</w:delText>
        </w:r>
        <w:commentRangeEnd w:id="730"/>
        <w:r w:rsidDel="00AD0EE2">
          <w:rPr>
            <w:rStyle w:val="CommentReference"/>
          </w:rPr>
          <w:commentReference w:id="730"/>
        </w:r>
        <w:r w:rsidR="00842165" w:rsidDel="00AD0EE2">
          <w:rPr>
            <w:rFonts w:ascii="Times New Roman" w:hAnsi="Times New Roman" w:cs="Times New Roman"/>
            <w:sz w:val="24"/>
          </w:rPr>
          <w:delText>,</w:delText>
        </w:r>
        <w:r w:rsidR="00C700BA" w:rsidDel="00AD0EE2">
          <w:rPr>
            <w:rFonts w:ascii="Times New Roman" w:hAnsi="Times New Roman" w:cs="Times New Roman"/>
            <w:sz w:val="24"/>
          </w:rPr>
          <w:delText xml:space="preserve"> </w:delText>
        </w:r>
        <w:r w:rsidR="00842165" w:rsidDel="00AD0EE2">
          <w:rPr>
            <w:rFonts w:ascii="Times New Roman" w:hAnsi="Times New Roman" w:cs="Times New Roman"/>
            <w:sz w:val="24"/>
          </w:rPr>
          <w:delText>represent three aspects of the transit demand decline process</w:delText>
        </w:r>
      </w:del>
      <w:del w:id="731" w:author="Miller, Harvey J." w:date="2020-05-20T10:44:00Z">
        <w:r w:rsidR="00842165" w:rsidDel="00EB22E4">
          <w:rPr>
            <w:rFonts w:ascii="Times New Roman" w:hAnsi="Times New Roman" w:cs="Times New Roman"/>
            <w:sz w:val="24"/>
          </w:rPr>
          <w:delText>:</w:delText>
        </w:r>
      </w:del>
      <w:del w:id="732" w:author="Miller, Harvey J." w:date="2020-05-20T11:27:00Z">
        <w:r w:rsidR="00842165" w:rsidDel="00AD0EE2">
          <w:rPr>
            <w:rFonts w:ascii="Times New Roman" w:hAnsi="Times New Roman" w:cs="Times New Roman"/>
            <w:sz w:val="24"/>
          </w:rPr>
          <w:delText xml:space="preserve"> </w:delText>
        </w:r>
      </w:del>
    </w:p>
    <w:p w14:paraId="4ACC7FEC" w14:textId="5D739C38" w:rsidR="009C44A2" w:rsidDel="00AD0EE2" w:rsidRDefault="009C44A2">
      <w:pPr>
        <w:jc w:val="both"/>
        <w:rPr>
          <w:del w:id="733" w:author="Miller, Harvey J." w:date="2020-05-20T10:44:00Z"/>
          <w:rFonts w:ascii="Times New Roman" w:hAnsi="Times New Roman" w:cs="Times New Roman"/>
          <w:sz w:val="24"/>
        </w:rPr>
        <w:pPrChange w:id="734" w:author="Miller, Harvey J." w:date="2020-05-20T10:44:00Z">
          <w:pPr/>
        </w:pPrChange>
      </w:pPr>
    </w:p>
    <w:p w14:paraId="4DEEA3CE" w14:textId="5085F1C1" w:rsidR="000B1E8E" w:rsidRDefault="00516531">
      <w:pPr>
        <w:jc w:val="both"/>
        <w:rPr>
          <w:rFonts w:ascii="Times New Roman" w:hAnsi="Times New Roman" w:cs="Times New Roman"/>
          <w:sz w:val="24"/>
        </w:rPr>
        <w:pPrChange w:id="735" w:author="Miller, Harvey J." w:date="2020-05-20T10:44:00Z">
          <w:pPr/>
        </w:pPrChange>
      </w:pPr>
      <w:r>
        <w:rPr>
          <w:rFonts w:ascii="Times New Roman" w:hAnsi="Times New Roman" w:cs="Times New Roman"/>
          <w:b/>
          <w:sz w:val="24"/>
        </w:rPr>
        <w:t>Floor value</w:t>
      </w:r>
      <w:ins w:id="736" w:author="Miller, Harvey J." w:date="2020-05-20T10:45:00Z">
        <w:r w:rsidR="00EB22E4">
          <w:rPr>
            <w:rFonts w:ascii="Times New Roman" w:hAnsi="Times New Roman" w:cs="Times New Roman"/>
            <w:b/>
            <w:sz w:val="24"/>
          </w:rPr>
          <w:t>.</w:t>
        </w:r>
      </w:ins>
      <w:del w:id="737" w:author="Miller, Harvey J." w:date="2020-05-20T10:45:00Z">
        <w:r w:rsidR="00E54865" w:rsidRPr="00E54865" w:rsidDel="00EB22E4">
          <w:rPr>
            <w:rFonts w:ascii="Times New Roman" w:hAnsi="Times New Roman" w:cs="Times New Roman"/>
            <w:b/>
            <w:sz w:val="24"/>
          </w:rPr>
          <w:delText xml:space="preserve">: </w:delText>
        </w:r>
        <w:r w:rsidR="00842165" w:rsidRPr="00E54865" w:rsidDel="00EB22E4">
          <w:rPr>
            <w:rFonts w:ascii="Times New Roman" w:hAnsi="Times New Roman" w:cs="Times New Roman"/>
            <w:b/>
            <w:sz w:val="24"/>
          </w:rPr>
          <w:delText>the extent.</w:delText>
        </w:r>
      </w:del>
      <w:r w:rsidR="00842165" w:rsidRPr="00986B72">
        <w:rPr>
          <w:rFonts w:ascii="Times New Roman" w:hAnsi="Times New Roman" w:cs="Times New Roman"/>
          <w:sz w:val="24"/>
        </w:rPr>
        <w:t xml:space="preserve">  </w:t>
      </w:r>
      <w:del w:id="738" w:author="Miller, Harvey J." w:date="2020-05-20T10:44:00Z">
        <w:r w:rsidR="00842165" w:rsidRPr="00986B72" w:rsidDel="00EB22E4">
          <w:rPr>
            <w:rFonts w:ascii="Times New Roman" w:hAnsi="Times New Roman" w:cs="Times New Roman"/>
            <w:sz w:val="24"/>
          </w:rPr>
          <w:delText xml:space="preserve">In the logistic model, </w:delText>
        </w:r>
      </w:del>
      <w:ins w:id="739" w:author="Miller, Harvey J." w:date="2020-05-20T10:44:00Z">
        <w:r w:rsidR="00EB22E4">
          <w:rPr>
            <w:rFonts w:ascii="Times New Roman" w:hAnsi="Times New Roman" w:cs="Times New Roman"/>
            <w:sz w:val="24"/>
          </w:rPr>
          <w:t>T</w:t>
        </w:r>
      </w:ins>
      <w:del w:id="740" w:author="Miller, Harvey J." w:date="2020-05-20T10:44:00Z">
        <w:r w:rsidR="00842165" w:rsidRPr="00986B72" w:rsidDel="00EB22E4">
          <w:rPr>
            <w:rFonts w:ascii="Times New Roman" w:hAnsi="Times New Roman" w:cs="Times New Roman"/>
            <w:sz w:val="24"/>
          </w:rPr>
          <w:delText>t</w:delText>
        </w:r>
      </w:del>
      <w:r w:rsidR="00842165" w:rsidRPr="00986B72">
        <w:rPr>
          <w:rFonts w:ascii="Times New Roman" w:hAnsi="Times New Roman" w:cs="Times New Roman"/>
          <w:sz w:val="24"/>
        </w:rPr>
        <w:t xml:space="preserve">he parameter </w:t>
      </w:r>
      <w:r w:rsidR="00842165" w:rsidRPr="00EB22E4">
        <w:rPr>
          <w:rFonts w:ascii="Times New Roman" w:hAnsi="Times New Roman" w:cs="Times New Roman"/>
          <w:i/>
          <w:sz w:val="24"/>
          <w:rPrChange w:id="741" w:author="Miller, Harvey J." w:date="2020-05-20T10:45:00Z">
            <w:rPr>
              <w:rFonts w:ascii="Times New Roman" w:hAnsi="Times New Roman" w:cs="Times New Roman"/>
              <w:sz w:val="24"/>
            </w:rPr>
          </w:rPrChange>
        </w:rPr>
        <w:t>B</w:t>
      </w:r>
      <w:r w:rsidR="00842165" w:rsidRPr="00986B72">
        <w:rPr>
          <w:rFonts w:ascii="Times New Roman" w:hAnsi="Times New Roman" w:cs="Times New Roman"/>
          <w:sz w:val="24"/>
        </w:rPr>
        <w:t xml:space="preserve"> represents how far the curve </w:t>
      </w:r>
      <w:del w:id="742" w:author="Miller, Harvey J." w:date="2020-05-20T10:45:00Z">
        <w:r w:rsidR="00842165" w:rsidRPr="00986B72" w:rsidDel="00EB22E4">
          <w:rPr>
            <w:rFonts w:ascii="Times New Roman" w:hAnsi="Times New Roman" w:cs="Times New Roman"/>
            <w:sz w:val="24"/>
          </w:rPr>
          <w:delText xml:space="preserve">can </w:delText>
        </w:r>
      </w:del>
      <w:r w:rsidR="00842165" w:rsidRPr="00986B72">
        <w:rPr>
          <w:rFonts w:ascii="Times New Roman" w:hAnsi="Times New Roman" w:cs="Times New Roman"/>
          <w:sz w:val="24"/>
        </w:rPr>
        <w:t>decrease</w:t>
      </w:r>
      <w:ins w:id="743" w:author="Miller, Harvey J." w:date="2020-05-20T10:45:00Z">
        <w:r w:rsidR="00EB22E4">
          <w:rPr>
            <w:rFonts w:ascii="Times New Roman" w:hAnsi="Times New Roman" w:cs="Times New Roman"/>
            <w:sz w:val="24"/>
          </w:rPr>
          <w:t>s</w:t>
        </w:r>
      </w:ins>
      <w:r w:rsidR="00842165" w:rsidRPr="00986B72">
        <w:rPr>
          <w:rFonts w:ascii="Times New Roman" w:hAnsi="Times New Roman" w:cs="Times New Roman"/>
          <w:sz w:val="24"/>
        </w:rPr>
        <w:t xml:space="preserve"> from the baseline</w:t>
      </w:r>
      <w:ins w:id="744" w:author="Miller, Harvey J." w:date="2020-05-20T10:45:00Z">
        <w:r w:rsidR="00EB22E4">
          <w:rPr>
            <w:rFonts w:ascii="Times New Roman" w:hAnsi="Times New Roman" w:cs="Times New Roman"/>
            <w:sz w:val="24"/>
          </w:rPr>
          <w:t xml:space="preserve"> as demand re-stabilizes at a lower level</w:t>
        </w:r>
      </w:ins>
      <w:ins w:id="745" w:author="Miller, Harvey J." w:date="2020-05-20T10:46:00Z">
        <w:r w:rsidR="00EB22E4">
          <w:rPr>
            <w:rFonts w:ascii="Times New Roman" w:hAnsi="Times New Roman" w:cs="Times New Roman"/>
            <w:sz w:val="24"/>
          </w:rPr>
          <w:t>; w</w:t>
        </w:r>
      </w:ins>
      <w:del w:id="746" w:author="Miller, Harvey J." w:date="2020-05-20T10:46:00Z">
        <w:r w:rsidR="00842165" w:rsidRPr="00986B72" w:rsidDel="00EB22E4">
          <w:rPr>
            <w:rFonts w:ascii="Times New Roman" w:hAnsi="Times New Roman" w:cs="Times New Roman"/>
            <w:sz w:val="24"/>
          </w:rPr>
          <w:delText xml:space="preserve">. </w:delText>
        </w:r>
      </w:del>
      <w:del w:id="747" w:author="Miller, Harvey J." w:date="2020-05-20T10:45:00Z">
        <w:r w:rsidR="00842165" w:rsidRPr="00986B72" w:rsidDel="00EB22E4">
          <w:rPr>
            <w:rFonts w:ascii="Times New Roman" w:hAnsi="Times New Roman" w:cs="Times New Roman"/>
            <w:sz w:val="24"/>
          </w:rPr>
          <w:delText>The curve decrease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rapidly and then stabilize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around the B value, therefore w</w:delText>
        </w:r>
      </w:del>
      <w:r w:rsidR="00842165" w:rsidRPr="00986B72">
        <w:rPr>
          <w:rFonts w:ascii="Times New Roman" w:hAnsi="Times New Roman" w:cs="Times New Roman"/>
          <w:sz w:val="24"/>
        </w:rPr>
        <w:t xml:space="preserve">e </w:t>
      </w:r>
      <w:ins w:id="748" w:author="Miller, Harvey J." w:date="2020-05-20T10:46:00Z">
        <w:r w:rsidR="00EB22E4">
          <w:rPr>
            <w:rFonts w:ascii="Times New Roman" w:hAnsi="Times New Roman" w:cs="Times New Roman"/>
            <w:sz w:val="24"/>
          </w:rPr>
          <w:t xml:space="preserve">call this the </w:t>
        </w:r>
      </w:ins>
      <w:del w:id="749" w:author="Miller, Harvey J." w:date="2020-05-20T10:46:00Z">
        <w:r w:rsidR="00842165" w:rsidRPr="00986B72" w:rsidDel="00EB22E4">
          <w:rPr>
            <w:rFonts w:ascii="Times New Roman" w:hAnsi="Times New Roman" w:cs="Times New Roman"/>
            <w:sz w:val="24"/>
          </w:rPr>
          <w:delText xml:space="preserve">name it </w:delText>
        </w:r>
      </w:del>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w:t>
      </w:r>
      <w:ins w:id="750" w:author="Miller, Harvey J." w:date="2020-05-20T10:46:00Z">
        <w:r w:rsidR="00EB22E4">
          <w:rPr>
            <w:rFonts w:ascii="Times New Roman" w:hAnsi="Times New Roman" w:cs="Times New Roman"/>
            <w:sz w:val="24"/>
          </w:rPr>
          <w:t xml:space="preserve">This </w:t>
        </w:r>
      </w:ins>
      <w:del w:id="751" w:author="Miller, Harvey J." w:date="2020-05-20T10:46:00Z">
        <w:r w:rsidR="00842165" w:rsidRPr="00986B72" w:rsidDel="00EB22E4">
          <w:rPr>
            <w:rFonts w:ascii="Times New Roman" w:hAnsi="Times New Roman" w:cs="Times New Roman"/>
            <w:sz w:val="24"/>
          </w:rPr>
          <w:delText xml:space="preserve">In the practical sense, it </w:delText>
        </w:r>
      </w:del>
      <w:r w:rsidR="00842165" w:rsidRPr="00986B72">
        <w:rPr>
          <w:rFonts w:ascii="Times New Roman" w:hAnsi="Times New Roman" w:cs="Times New Roman"/>
          <w:sz w:val="24"/>
        </w:rPr>
        <w:t xml:space="preserve">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ins w:id="752" w:author="Miller, Harvey J." w:date="2020-05-20T11:46:00Z">
        <w:r w:rsidR="00E66650" w:rsidRPr="00E66650">
          <w:rPr>
            <w:rFonts w:ascii="Times New Roman" w:hAnsi="Times New Roman" w:cs="Times New Roman"/>
            <w:sz w:val="24"/>
          </w:rPr>
          <w:t xml:space="preserve">This demand level </w:t>
        </w:r>
        <w:r w:rsidR="00E66650">
          <w:rPr>
            <w:rFonts w:ascii="Times New Roman" w:hAnsi="Times New Roman" w:cs="Times New Roman"/>
            <w:sz w:val="24"/>
          </w:rPr>
          <w:t xml:space="preserve">is not necessarily a persistent state: demand </w:t>
        </w:r>
        <w:r w:rsidR="00E66650" w:rsidRPr="00E66650">
          <w:rPr>
            <w:rFonts w:ascii="Times New Roman" w:hAnsi="Times New Roman" w:cs="Times New Roman"/>
            <w:sz w:val="24"/>
          </w:rPr>
          <w:t xml:space="preserve">may destabilize </w:t>
        </w:r>
        <w:r w:rsidR="00E66650">
          <w:rPr>
            <w:rFonts w:ascii="Times New Roman" w:hAnsi="Times New Roman" w:cs="Times New Roman"/>
            <w:sz w:val="24"/>
          </w:rPr>
          <w:t xml:space="preserve">and grow </w:t>
        </w:r>
        <w:r w:rsidR="00E66650" w:rsidRPr="00E66650">
          <w:rPr>
            <w:rFonts w:ascii="Times New Roman" w:hAnsi="Times New Roman" w:cs="Times New Roman"/>
            <w:sz w:val="24"/>
          </w:rPr>
          <w:t>again due to external factors, such as re-opening of businesses or stay-at-home fatigue.</w:t>
        </w:r>
        <w:r w:rsidR="00E66650">
          <w:rPr>
            <w:rFonts w:ascii="Times New Roman" w:hAnsi="Times New Roman" w:cs="Times New Roman"/>
            <w:sz w:val="24"/>
          </w:rPr>
          <w:t xml:space="preserve">  The floor value represents a base level </w:t>
        </w:r>
      </w:ins>
      <w:ins w:id="753" w:author="Miller, Harvey J." w:date="2020-05-20T11:47:00Z">
        <w:r w:rsidR="00E66650">
          <w:rPr>
            <w:rFonts w:ascii="Times New Roman" w:hAnsi="Times New Roman" w:cs="Times New Roman"/>
            <w:sz w:val="24"/>
          </w:rPr>
          <w:t xml:space="preserve">from </w:t>
        </w:r>
      </w:ins>
      <w:ins w:id="754" w:author="Miller, Harvey J." w:date="2020-05-20T11:46:00Z">
        <w:r w:rsidR="00E66650">
          <w:rPr>
            <w:rFonts w:ascii="Times New Roman" w:hAnsi="Times New Roman" w:cs="Times New Roman"/>
            <w:sz w:val="24"/>
          </w:rPr>
          <w:t xml:space="preserve">the </w:t>
        </w:r>
      </w:ins>
      <w:ins w:id="755" w:author="Miller, Harvey J." w:date="2020-05-20T11:47:00Z">
        <w:r w:rsidR="00E66650">
          <w:rPr>
            <w:rFonts w:ascii="Times New Roman" w:hAnsi="Times New Roman" w:cs="Times New Roman"/>
            <w:sz w:val="24"/>
          </w:rPr>
          <w:t>initial</w:t>
        </w:r>
      </w:ins>
      <w:ins w:id="756" w:author="Miller, Harvey J." w:date="2020-05-20T11:46:00Z">
        <w:r w:rsidR="00E66650">
          <w:rPr>
            <w:rFonts w:ascii="Times New Roman" w:hAnsi="Times New Roman" w:cs="Times New Roman"/>
            <w:sz w:val="24"/>
          </w:rPr>
          <w:t xml:space="preserve"> </w:t>
        </w:r>
      </w:ins>
      <w:ins w:id="757" w:author="Miller, Harvey J." w:date="2020-05-20T11:47:00Z">
        <w:r w:rsidR="00E66650">
          <w:rPr>
            <w:rFonts w:ascii="Times New Roman" w:hAnsi="Times New Roman" w:cs="Times New Roman"/>
            <w:sz w:val="24"/>
          </w:rPr>
          <w:t xml:space="preserve">shock to the system. </w:t>
        </w:r>
      </w:ins>
      <w:ins w:id="758" w:author="Miller, Harvey J." w:date="2020-05-20T11:46:00Z">
        <w:r w:rsidR="00E66650" w:rsidRPr="00E66650">
          <w:rPr>
            <w:rFonts w:ascii="Times New Roman" w:hAnsi="Times New Roman" w:cs="Times New Roman"/>
            <w:sz w:val="24"/>
          </w:rPr>
          <w:t xml:space="preserve">     </w:t>
        </w:r>
      </w:ins>
    </w:p>
    <w:p w14:paraId="2112CB74" w14:textId="25695937" w:rsidR="009D4EE1" w:rsidRPr="00AB5DA3" w:rsidDel="00AB5DA3" w:rsidRDefault="00EB22E4">
      <w:pPr>
        <w:ind w:firstLine="720"/>
        <w:jc w:val="both"/>
        <w:rPr>
          <w:del w:id="759" w:author="Miller, Harvey J." w:date="2020-05-20T10:50:00Z"/>
          <w:rFonts w:ascii="Times New Roman" w:hAnsi="Times New Roman" w:cs="Times New Roman"/>
          <w:i/>
          <w:sz w:val="24"/>
          <w:rPrChange w:id="760" w:author="Miller, Harvey J." w:date="2020-05-20T10:51:00Z">
            <w:rPr>
              <w:del w:id="761" w:author="Miller, Harvey J." w:date="2020-05-20T10:50:00Z"/>
              <w:rFonts w:ascii="Times New Roman" w:hAnsi="Times New Roman" w:cs="Times New Roman"/>
              <w:sz w:val="24"/>
            </w:rPr>
          </w:rPrChange>
        </w:rPr>
        <w:pPrChange w:id="762" w:author="Miller, Harvey J." w:date="2020-05-20T11:24:00Z">
          <w:pPr>
            <w:pStyle w:val="ListParagraph"/>
            <w:numPr>
              <w:numId w:val="10"/>
            </w:numPr>
            <w:ind w:left="360" w:hanging="360"/>
          </w:pPr>
        </w:pPrChange>
      </w:pPr>
      <w:ins w:id="763" w:author="Miller, Harvey J." w:date="2020-05-20T10:47:00Z">
        <w:r>
          <w:rPr>
            <w:rFonts w:ascii="Times New Roman" w:hAnsi="Times New Roman" w:cs="Times New Roman"/>
            <w:sz w:val="24"/>
          </w:rPr>
          <w:lastRenderedPageBreak/>
          <w:t xml:space="preserve">We </w:t>
        </w:r>
      </w:ins>
      <w:del w:id="764" w:author="Miller, Harvey J." w:date="2020-05-20T10:47:00Z">
        <w:r w:rsidR="00055AC5" w:rsidDel="00EB22E4">
          <w:rPr>
            <w:rFonts w:ascii="Times New Roman" w:hAnsi="Times New Roman" w:cs="Times New Roman"/>
            <w:sz w:val="24"/>
          </w:rPr>
          <w:delText xml:space="preserve">To </w:delText>
        </w:r>
      </w:del>
      <w:ins w:id="765" w:author="Miller, Harvey J." w:date="2020-05-20T10:49:00Z">
        <w:r w:rsidR="00AB5DA3">
          <w:rPr>
            <w:rFonts w:ascii="Times New Roman" w:hAnsi="Times New Roman" w:cs="Times New Roman"/>
            <w:sz w:val="24"/>
          </w:rPr>
          <w:t xml:space="preserve">examine </w:t>
        </w:r>
      </w:ins>
      <w:del w:id="766" w:author="Miller, Harvey J." w:date="2020-05-20T10:49:00Z">
        <w:r w:rsidR="00055AC5" w:rsidDel="00AB5DA3">
          <w:rPr>
            <w:rFonts w:ascii="Times New Roman" w:hAnsi="Times New Roman" w:cs="Times New Roman"/>
            <w:sz w:val="24"/>
          </w:rPr>
          <w:delText xml:space="preserve">test </w:delText>
        </w:r>
      </w:del>
      <w:ins w:id="767" w:author="Miller, Harvey J." w:date="2020-05-20T10:46:00Z">
        <w:r>
          <w:rPr>
            <w:rFonts w:ascii="Times New Roman" w:hAnsi="Times New Roman" w:cs="Times New Roman"/>
            <w:sz w:val="24"/>
          </w:rPr>
          <w:t xml:space="preserve">relationships between the estimated floor values </w:t>
        </w:r>
      </w:ins>
      <w:del w:id="768" w:author="Miller, Harvey J." w:date="2020-05-20T10:46:00Z">
        <w:r w:rsidR="00055AC5" w:rsidDel="00EB22E4">
          <w:rPr>
            <w:rFonts w:ascii="Times New Roman" w:hAnsi="Times New Roman" w:cs="Times New Roman"/>
            <w:sz w:val="24"/>
          </w:rPr>
          <w:delText xml:space="preserve">its potential linkages with </w:delText>
        </w:r>
      </w:del>
      <w:ins w:id="769" w:author="Miller, Harvey J." w:date="2020-05-20T10:47:00Z">
        <w:r>
          <w:rPr>
            <w:rFonts w:ascii="Times New Roman" w:hAnsi="Times New Roman" w:cs="Times New Roman"/>
            <w:sz w:val="24"/>
          </w:rPr>
          <w:t xml:space="preserve">and </w:t>
        </w:r>
      </w:ins>
      <w:del w:id="770" w:author="Miller, Harvey J." w:date="2020-05-20T10:47:00Z">
        <w:r w:rsidR="00055AC5" w:rsidDel="00EB22E4">
          <w:rPr>
            <w:rFonts w:ascii="Times New Roman" w:hAnsi="Times New Roman" w:cs="Times New Roman"/>
            <w:sz w:val="24"/>
          </w:rPr>
          <w:delText xml:space="preserve">different </w:delText>
        </w:r>
      </w:del>
      <w:r w:rsidR="00055AC5">
        <w:rPr>
          <w:rFonts w:ascii="Times New Roman" w:hAnsi="Times New Roman" w:cs="Times New Roman"/>
          <w:sz w:val="24"/>
        </w:rPr>
        <w:t>social-economic factors</w:t>
      </w:r>
      <w:ins w:id="771" w:author="Miller, Harvey J." w:date="2020-05-20T10:47:00Z">
        <w:r>
          <w:rPr>
            <w:rFonts w:ascii="Times New Roman" w:hAnsi="Times New Roman" w:cs="Times New Roman"/>
            <w:sz w:val="24"/>
          </w:rPr>
          <w:t xml:space="preserve"> using</w:t>
        </w:r>
      </w:ins>
      <w:del w:id="772" w:author="Miller, Harvey J." w:date="2020-05-20T10:47:00Z">
        <w:r w:rsidR="00055AC5" w:rsidDel="00EB22E4">
          <w:rPr>
            <w:rFonts w:ascii="Times New Roman" w:hAnsi="Times New Roman" w:cs="Times New Roman"/>
            <w:sz w:val="24"/>
          </w:rPr>
          <w:delText>, we conducted</w:delText>
        </w:r>
      </w:del>
      <w:r w:rsidR="00055AC5">
        <w:rPr>
          <w:rFonts w:ascii="Times New Roman" w:hAnsi="Times New Roman" w:cs="Times New Roman"/>
          <w:sz w:val="24"/>
        </w:rPr>
        <w:t xml:space="preserve"> </w:t>
      </w:r>
      <w:r w:rsidR="00F017F0">
        <w:rPr>
          <w:rFonts w:ascii="Times New Roman" w:hAnsi="Times New Roman" w:cs="Times New Roman"/>
          <w:sz w:val="24"/>
        </w:rPr>
        <w:t xml:space="preserve">linear </w:t>
      </w:r>
      <w:r w:rsidR="00055AC5">
        <w:rPr>
          <w:rFonts w:ascii="Times New Roman" w:hAnsi="Times New Roman" w:cs="Times New Roman"/>
          <w:sz w:val="24"/>
        </w:rPr>
        <w:t xml:space="preserve">regression </w:t>
      </w:r>
      <w:r w:rsidR="00F017F0">
        <w:rPr>
          <w:rFonts w:ascii="Times New Roman" w:hAnsi="Times New Roman" w:cs="Times New Roman"/>
          <w:sz w:val="24"/>
        </w:rPr>
        <w:t>analysi</w:t>
      </w:r>
      <w:r w:rsidR="00055AC5">
        <w:rPr>
          <w:rFonts w:ascii="Times New Roman" w:hAnsi="Times New Roman" w:cs="Times New Roman"/>
          <w:sz w:val="24"/>
        </w:rPr>
        <w:t xml:space="preserve">s between </w:t>
      </w:r>
      <w:ins w:id="773" w:author="Miller, Harvey J." w:date="2020-05-20T10:47:00Z">
        <w:r>
          <w:rPr>
            <w:rFonts w:ascii="Times New Roman" w:hAnsi="Times New Roman" w:cs="Times New Roman"/>
            <w:sz w:val="24"/>
          </w:rPr>
          <w:t xml:space="preserve">the </w:t>
        </w:r>
      </w:ins>
      <w:del w:id="774" w:author="Miller, Harvey J." w:date="2020-05-20T10:47:00Z">
        <w:r w:rsidR="00055AC5" w:rsidDel="00EB22E4">
          <w:rPr>
            <w:rFonts w:ascii="Times New Roman" w:hAnsi="Times New Roman" w:cs="Times New Roman"/>
            <w:sz w:val="24"/>
          </w:rPr>
          <w:delText xml:space="preserve">different transit systems’ </w:delText>
        </w:r>
      </w:del>
      <w:r w:rsidR="00055AC5">
        <w:rPr>
          <w:rFonts w:ascii="Times New Roman" w:hAnsi="Times New Roman" w:cs="Times New Roman"/>
          <w:sz w:val="24"/>
        </w:rPr>
        <w:t xml:space="preserve">floor values </w:t>
      </w:r>
      <w:ins w:id="775" w:author="Miller, Harvey J." w:date="2020-05-20T10:47:00Z">
        <w:r>
          <w:rPr>
            <w:rFonts w:ascii="Times New Roman" w:hAnsi="Times New Roman" w:cs="Times New Roman"/>
            <w:sz w:val="24"/>
          </w:rPr>
          <w:t xml:space="preserve">for different systems </w:t>
        </w:r>
      </w:ins>
      <w:r w:rsidR="00055AC5">
        <w:rPr>
          <w:rFonts w:ascii="Times New Roman" w:hAnsi="Times New Roman" w:cs="Times New Roman"/>
          <w:sz w:val="24"/>
        </w:rPr>
        <w:t xml:space="preserve">and the social-economic </w:t>
      </w:r>
      <w:ins w:id="776" w:author="Miller, Harvey J." w:date="2020-05-20T10:48:00Z">
        <w:r>
          <w:rPr>
            <w:rFonts w:ascii="Times New Roman" w:hAnsi="Times New Roman" w:cs="Times New Roman"/>
            <w:sz w:val="24"/>
          </w:rPr>
          <w:t xml:space="preserve">data from it </w:t>
        </w:r>
      </w:ins>
      <w:del w:id="777" w:author="Miller, Harvey J." w:date="2020-05-20T10:48:00Z">
        <w:r w:rsidR="00055AC5" w:rsidDel="00EB22E4">
          <w:rPr>
            <w:rFonts w:ascii="Times New Roman" w:hAnsi="Times New Roman" w:cs="Times New Roman"/>
            <w:sz w:val="24"/>
          </w:rPr>
          <w:delText xml:space="preserve">factors of </w:delText>
        </w:r>
      </w:del>
      <w:r w:rsidR="00055AC5">
        <w:rPr>
          <w:rFonts w:ascii="Times New Roman" w:hAnsi="Times New Roman" w:cs="Times New Roman"/>
          <w:sz w:val="24"/>
        </w:rPr>
        <w:t xml:space="preserve">the corresponding </w:t>
      </w:r>
      <w:ins w:id="778" w:author="Miller, Harvey J." w:date="2020-05-20T10:48:00Z">
        <w:r>
          <w:rPr>
            <w:rFonts w:ascii="Times New Roman" w:hAnsi="Times New Roman" w:cs="Times New Roman"/>
            <w:sz w:val="24"/>
          </w:rPr>
          <w:t xml:space="preserve">US </w:t>
        </w:r>
      </w:ins>
      <w:r w:rsidR="00055AC5">
        <w:rPr>
          <w:rFonts w:ascii="Times New Roman" w:hAnsi="Times New Roman" w:cs="Times New Roman"/>
          <w:sz w:val="24"/>
        </w:rPr>
        <w:t>county</w:t>
      </w:r>
      <w:ins w:id="779" w:author="Liu, Luyu" w:date="2020-05-21T17:01:00Z">
        <w:r w:rsidR="00927676">
          <w:rPr>
            <w:rFonts w:ascii="Times New Roman" w:hAnsi="Times New Roman" w:cs="Times New Roman"/>
            <w:sz w:val="24"/>
          </w:rPr>
          <w:t>/county-equivalent</w:t>
        </w:r>
      </w:ins>
      <w:del w:id="780" w:author="Miller, Harvey J." w:date="2020-05-20T10:48:00Z">
        <w:r w:rsidR="00055AC5" w:rsidDel="00EB22E4">
          <w:rPr>
            <w:rFonts w:ascii="Times New Roman" w:hAnsi="Times New Roman" w:cs="Times New Roman"/>
            <w:sz w:val="24"/>
          </w:rPr>
          <w:delText>-equivalent</w:delText>
        </w:r>
      </w:del>
      <w:r w:rsidR="00055AC5">
        <w:rPr>
          <w:rFonts w:ascii="Times New Roman" w:hAnsi="Times New Roman" w:cs="Times New Roman"/>
          <w:sz w:val="24"/>
        </w:rPr>
        <w:t>.</w:t>
      </w:r>
      <w:r w:rsidR="00F017F0">
        <w:rPr>
          <w:rFonts w:ascii="Times New Roman" w:hAnsi="Times New Roman" w:cs="Times New Roman"/>
          <w:sz w:val="24"/>
        </w:rPr>
        <w:t xml:space="preserve"> </w:t>
      </w:r>
      <w:r w:rsidR="00F530B9">
        <w:rPr>
          <w:rFonts w:ascii="Times New Roman" w:hAnsi="Times New Roman" w:cs="Times New Roman"/>
          <w:sz w:val="24"/>
        </w:rPr>
        <w:t xml:space="preserve">The county-level social-economic data are </w:t>
      </w:r>
      <w:del w:id="781" w:author="Miller, Harvey J." w:date="2020-05-20T10:49:00Z">
        <w:r w:rsidR="00F530B9" w:rsidDel="00AB5DA3">
          <w:rPr>
            <w:rFonts w:ascii="Times New Roman" w:hAnsi="Times New Roman" w:cs="Times New Roman"/>
            <w:sz w:val="24"/>
          </w:rPr>
          <w:delText xml:space="preserve">collected </w:delText>
        </w:r>
      </w:del>
      <w:r w:rsidR="00F530B9">
        <w:rPr>
          <w:rFonts w:ascii="Times New Roman" w:hAnsi="Times New Roman" w:cs="Times New Roman"/>
          <w:sz w:val="24"/>
        </w:rPr>
        <w:t>from the latest American Community Survey (ACS) 5-year estimate table (2014 - 2018).</w:t>
      </w:r>
      <w:r w:rsidR="000B1E8E">
        <w:rPr>
          <w:rFonts w:ascii="Times New Roman" w:hAnsi="Times New Roman" w:cs="Times New Roman"/>
          <w:sz w:val="24"/>
        </w:rPr>
        <w:t xml:space="preserve"> We </w:t>
      </w:r>
      <w:ins w:id="782" w:author="Miller, Harvey J." w:date="2020-05-20T10:49:00Z">
        <w:r w:rsidR="00AB5DA3">
          <w:rPr>
            <w:rFonts w:ascii="Times New Roman" w:hAnsi="Times New Roman" w:cs="Times New Roman"/>
            <w:sz w:val="24"/>
          </w:rPr>
          <w:t>derive</w:t>
        </w:r>
      </w:ins>
      <w:del w:id="783" w:author="Miller, Harvey J." w:date="2020-05-20T10:49:00Z">
        <w:r w:rsidR="000B1E8E" w:rsidDel="00AB5DA3">
          <w:rPr>
            <w:rFonts w:ascii="Times New Roman" w:hAnsi="Times New Roman" w:cs="Times New Roman"/>
            <w:sz w:val="24"/>
          </w:rPr>
          <w:delText>select</w:delText>
        </w:r>
      </w:del>
      <w:r w:rsidR="000B1E8E">
        <w:rPr>
          <w:rFonts w:ascii="Times New Roman" w:hAnsi="Times New Roman" w:cs="Times New Roman"/>
          <w:sz w:val="24"/>
        </w:rPr>
        <w:t xml:space="preserve"> several </w:t>
      </w:r>
      <w:del w:id="784" w:author="Miller, Harvey J." w:date="2020-05-20T10:50:00Z">
        <w:r w:rsidR="000B1E8E" w:rsidDel="00AB5DA3">
          <w:rPr>
            <w:rFonts w:ascii="Times New Roman" w:hAnsi="Times New Roman" w:cs="Times New Roman"/>
            <w:sz w:val="24"/>
          </w:rPr>
          <w:delText xml:space="preserve">potentially </w:delText>
        </w:r>
      </w:del>
      <w:ins w:id="785" w:author="Miller, Harvey J." w:date="2020-05-20T10:51:00Z">
        <w:r w:rsidR="00AB5DA3">
          <w:rPr>
            <w:rFonts w:ascii="Times New Roman" w:hAnsi="Times New Roman" w:cs="Times New Roman"/>
            <w:sz w:val="24"/>
          </w:rPr>
          <w:t xml:space="preserve">socio-economic </w:t>
        </w:r>
      </w:ins>
      <w:del w:id="786" w:author="Miller, Harvey J." w:date="2020-05-20T10:51:00Z">
        <w:r w:rsidR="000B1E8E" w:rsidDel="00AB5DA3">
          <w:rPr>
            <w:rFonts w:ascii="Times New Roman" w:hAnsi="Times New Roman" w:cs="Times New Roman"/>
            <w:sz w:val="24"/>
          </w:rPr>
          <w:delText xml:space="preserve">relevant </w:delText>
        </w:r>
      </w:del>
      <w:r w:rsidR="000B1E8E">
        <w:rPr>
          <w:rFonts w:ascii="Times New Roman" w:hAnsi="Times New Roman" w:cs="Times New Roman"/>
          <w:sz w:val="24"/>
        </w:rPr>
        <w:t>indicators</w:t>
      </w:r>
      <w:ins w:id="787" w:author="Miller, Harvey J." w:date="2020-05-20T10:50:00Z">
        <w:r w:rsidR="00AB5DA3">
          <w:rPr>
            <w:rFonts w:ascii="Times New Roman" w:hAnsi="Times New Roman" w:cs="Times New Roman"/>
            <w:sz w:val="24"/>
          </w:rPr>
          <w:t xml:space="preserve">.  First is </w:t>
        </w:r>
      </w:ins>
      <w:ins w:id="788" w:author="Miller, Harvey J." w:date="2020-05-20T10:51:00Z">
        <w:r w:rsidR="00AB5DA3">
          <w:rPr>
            <w:rFonts w:ascii="Times New Roman" w:hAnsi="Times New Roman" w:cs="Times New Roman"/>
            <w:sz w:val="24"/>
          </w:rPr>
          <w:t xml:space="preserve">the </w:t>
        </w:r>
      </w:ins>
      <w:del w:id="789" w:author="Miller, Harvey J." w:date="2020-05-20T10:50:00Z">
        <w:r w:rsidR="000B1E8E" w:rsidRPr="00AB5DA3" w:rsidDel="00AB5DA3">
          <w:rPr>
            <w:rFonts w:ascii="Times New Roman" w:hAnsi="Times New Roman" w:cs="Times New Roman"/>
            <w:i/>
            <w:sz w:val="24"/>
            <w:rPrChange w:id="790" w:author="Miller, Harvey J." w:date="2020-05-20T10:51:00Z">
              <w:rPr>
                <w:rFonts w:ascii="Times New Roman" w:hAnsi="Times New Roman" w:cs="Times New Roman"/>
                <w:sz w:val="24"/>
              </w:rPr>
            </w:rPrChange>
          </w:rPr>
          <w:delText xml:space="preserve">: </w:delText>
        </w:r>
      </w:del>
    </w:p>
    <w:p w14:paraId="6CA6F395" w14:textId="487C3E78" w:rsidR="009D4EE1" w:rsidRPr="00AB5DA3" w:rsidDel="00AB5DA3" w:rsidRDefault="00AB5DA3">
      <w:pPr>
        <w:ind w:firstLine="720"/>
        <w:jc w:val="both"/>
        <w:rPr>
          <w:del w:id="791" w:author="Miller, Harvey J." w:date="2020-05-20T10:51:00Z"/>
          <w:rFonts w:ascii="Times New Roman" w:hAnsi="Times New Roman" w:cs="Times New Roman"/>
          <w:sz w:val="24"/>
          <w:rPrChange w:id="792" w:author="Miller, Harvey J." w:date="2020-05-20T10:50:00Z">
            <w:rPr>
              <w:del w:id="793" w:author="Miller, Harvey J." w:date="2020-05-20T10:51:00Z"/>
            </w:rPr>
          </w:rPrChange>
        </w:rPr>
        <w:pPrChange w:id="794" w:author="Miller, Harvey J." w:date="2020-05-20T11:24:00Z">
          <w:pPr>
            <w:pStyle w:val="ListParagraph"/>
            <w:numPr>
              <w:numId w:val="10"/>
            </w:numPr>
            <w:ind w:left="360" w:hanging="360"/>
          </w:pPr>
        </w:pPrChange>
      </w:pPr>
      <w:proofErr w:type="gramStart"/>
      <w:ins w:id="795" w:author="Miller, Harvey J." w:date="2020-05-20T10:51:00Z">
        <w:r w:rsidRPr="00AB5DA3">
          <w:rPr>
            <w:rFonts w:ascii="Times New Roman" w:hAnsi="Times New Roman" w:cs="Times New Roman"/>
            <w:i/>
            <w:sz w:val="24"/>
            <w:rPrChange w:id="796" w:author="Miller, Harvey J." w:date="2020-05-20T10:51:00Z">
              <w:rPr>
                <w:rFonts w:ascii="Times New Roman" w:hAnsi="Times New Roman" w:cs="Times New Roman"/>
                <w:sz w:val="24"/>
              </w:rPr>
            </w:rPrChange>
          </w:rPr>
          <w:t>r</w:t>
        </w:r>
      </w:ins>
      <w:proofErr w:type="gramEnd"/>
      <w:del w:id="797" w:author="Miller, Harvey J." w:date="2020-05-20T10:51:00Z">
        <w:r w:rsidR="009D4EE1" w:rsidRPr="00AB5DA3" w:rsidDel="00AB5DA3">
          <w:rPr>
            <w:rFonts w:ascii="Times New Roman" w:hAnsi="Times New Roman" w:cs="Times New Roman"/>
            <w:i/>
            <w:sz w:val="24"/>
            <w:rPrChange w:id="798" w:author="Miller, Harvey J." w:date="2020-05-20T10:51:00Z">
              <w:rPr/>
            </w:rPrChange>
          </w:rPr>
          <w:delText>R</w:delText>
        </w:r>
      </w:del>
      <w:r w:rsidR="009D4EE1" w:rsidRPr="00AB5DA3">
        <w:rPr>
          <w:rFonts w:ascii="Times New Roman" w:hAnsi="Times New Roman" w:cs="Times New Roman"/>
          <w:i/>
          <w:sz w:val="24"/>
          <w:rPrChange w:id="799" w:author="Miller, Harvey J." w:date="2020-05-20T10:51:00Z">
            <w:rPr/>
          </w:rPrChange>
        </w:rPr>
        <w:t>atio of population with non-physical occupations</w:t>
      </w:r>
      <w:r w:rsidR="009D4EE1" w:rsidRPr="00AB5DA3">
        <w:rPr>
          <w:rFonts w:ascii="Times New Roman" w:hAnsi="Times New Roman" w:cs="Times New Roman"/>
          <w:sz w:val="24"/>
          <w:rPrChange w:id="800" w:author="Miller, Harvey J." w:date="2020-05-20T10:50:00Z">
            <w:rPr/>
          </w:rPrChange>
        </w:rPr>
        <w:t>.</w:t>
      </w:r>
      <w:ins w:id="801" w:author="Miller, Harvey J." w:date="2020-05-20T10:51:00Z">
        <w:r>
          <w:rPr>
            <w:rFonts w:ascii="Times New Roman" w:hAnsi="Times New Roman" w:cs="Times New Roman"/>
            <w:sz w:val="24"/>
          </w:rPr>
          <w:t xml:space="preserve">  </w:t>
        </w:r>
      </w:ins>
      <w:del w:id="802" w:author="Miller, Harvey J." w:date="2020-05-20T10:51:00Z">
        <w:r w:rsidR="009D4EE1" w:rsidRPr="00AB5DA3" w:rsidDel="00AB5DA3">
          <w:rPr>
            <w:rFonts w:ascii="Times New Roman" w:hAnsi="Times New Roman" w:cs="Times New Roman"/>
            <w:sz w:val="24"/>
            <w:rPrChange w:id="803" w:author="Miller, Harvey J." w:date="2020-05-20T10:50:00Z">
              <w:rPr/>
            </w:rPrChange>
          </w:rPr>
          <w:delText xml:space="preserve"> </w:delText>
        </w:r>
      </w:del>
    </w:p>
    <w:p w14:paraId="0A1E4974" w14:textId="31C2D105" w:rsidR="009D4EE1" w:rsidRPr="009D4EE1" w:rsidDel="00AB5DA3" w:rsidRDefault="009D4EE1">
      <w:pPr>
        <w:ind w:firstLine="720"/>
        <w:jc w:val="both"/>
        <w:rPr>
          <w:del w:id="804" w:author="Miller, Harvey J." w:date="2020-05-20T10:54:00Z"/>
          <w:rFonts w:ascii="Times New Roman" w:hAnsi="Times New Roman" w:cs="Times New Roman"/>
          <w:sz w:val="24"/>
        </w:rPr>
        <w:pPrChange w:id="805" w:author="Miller, Harvey J." w:date="2020-05-20T11:24:00Z">
          <w:pPr/>
        </w:pPrChange>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ins w:id="806" w:author="Liu, Luyu" w:date="2020-05-20T22:11:00Z">
        <w:r w:rsidR="00847326">
          <w:rPr>
            <w:rFonts w:ascii="Times New Roman" w:hAnsi="Times New Roman" w:cs="Times New Roman"/>
            <w:sz w:val="24"/>
          </w:rPr>
          <w:t xml:space="preserve"> </w:t>
        </w:r>
        <w:r w:rsidR="00847326">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47326">
        <w:rPr>
          <w:rFonts w:ascii="Times New Roman" w:hAnsi="Times New Roman" w:cs="Times New Roman"/>
          <w:sz w:val="24"/>
        </w:rPr>
        <w:fldChar w:fldCharType="separate"/>
      </w:r>
      <w:r w:rsidR="00847326" w:rsidRPr="00847326">
        <w:rPr>
          <w:rFonts w:ascii="Times New Roman" w:hAnsi="Times New Roman" w:cs="Times New Roman"/>
          <w:noProof/>
          <w:sz w:val="24"/>
        </w:rPr>
        <w:t>(10)</w:t>
      </w:r>
      <w:ins w:id="807" w:author="Liu, Luyu" w:date="2020-05-20T22:11:00Z">
        <w:r w:rsidR="00847326">
          <w:rPr>
            <w:rFonts w:ascii="Times New Roman" w:hAnsi="Times New Roman" w:cs="Times New Roman"/>
            <w:sz w:val="24"/>
          </w:rPr>
          <w:fldChar w:fldCharType="end"/>
        </w:r>
      </w:ins>
      <w:del w:id="808" w:author="Liu, Luyu" w:date="2020-05-20T22:11:00Z">
        <w:r w:rsidRPr="009D4EE1" w:rsidDel="00847326">
          <w:rPr>
            <w:rFonts w:ascii="Times New Roman" w:hAnsi="Times New Roman" w:cs="Times New Roman"/>
            <w:sz w:val="24"/>
          </w:rPr>
          <w:delText xml:space="preserve"> </w:delText>
        </w:r>
      </w:del>
      <w:commentRangeStart w:id="809"/>
      <w:ins w:id="810" w:author="Miller, Harvey J." w:date="2020-05-20T10:52:00Z">
        <w:del w:id="811" w:author="Liu, Luyu" w:date="2020-05-20T22:11:00Z">
          <w:r w:rsidR="00AB5DA3" w:rsidDel="00847326">
            <w:rPr>
              <w:rFonts w:ascii="Times New Roman" w:hAnsi="Times New Roman" w:cs="Times New Roman"/>
              <w:sz w:val="24"/>
            </w:rPr>
            <w:delText>(</w:delText>
          </w:r>
        </w:del>
      </w:ins>
      <w:del w:id="812" w:author="Miller, Harvey J." w:date="2020-05-20T10:52:00Z">
        <w:r w:rsidRPr="009D4EE1" w:rsidDel="00AB5DA3">
          <w:rPr>
            <w:rFonts w:ascii="Times New Roman" w:hAnsi="Times New Roman" w:cs="Times New Roman"/>
            <w:sz w:val="24"/>
          </w:rPr>
          <w:delText>introduced by</w:delText>
        </w:r>
      </w:del>
      <w:del w:id="813" w:author="Liu, Luyu" w:date="2020-05-20T22:11:00Z">
        <w:r w:rsidRPr="009D4EE1" w:rsidDel="00847326">
          <w:rPr>
            <w:rFonts w:ascii="Times New Roman" w:hAnsi="Times New Roman" w:cs="Times New Roman"/>
            <w:sz w:val="24"/>
          </w:rPr>
          <w:delText xml:space="preserve"> </w:delText>
        </w:r>
        <w:r w:rsidRPr="009D4EE1" w:rsidDel="00847326">
          <w:rPr>
            <w:rFonts w:ascii="Times New Roman" w:hAnsi="Times New Roman" w:cs="Times New Roman"/>
            <w:sz w:val="24"/>
          </w:rPr>
          <w:fldChar w:fldCharType="begin" w:fldLock="1"/>
        </w:r>
        <w:r w:rsidR="008B7B86" w:rsidRPr="00847326" w:rsidDel="0084732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Pr="009D4EE1" w:rsidDel="00847326">
          <w:rPr>
            <w:rFonts w:ascii="Times New Roman" w:hAnsi="Times New Roman" w:cs="Times New Roman"/>
            <w:sz w:val="24"/>
          </w:rPr>
          <w:fldChar w:fldCharType="separate"/>
        </w:r>
        <w:r w:rsidRPr="00847326" w:rsidDel="00847326">
          <w:rPr>
            <w:rFonts w:ascii="Times New Roman" w:hAnsi="Times New Roman" w:cs="Times New Roman"/>
            <w:noProof/>
            <w:sz w:val="24"/>
          </w:rPr>
          <w:delText>Kim et al. (2017)</w:delText>
        </w:r>
        <w:r w:rsidRPr="009D4EE1" w:rsidDel="00847326">
          <w:rPr>
            <w:rFonts w:ascii="Times New Roman" w:hAnsi="Times New Roman" w:cs="Times New Roman"/>
            <w:sz w:val="24"/>
          </w:rPr>
          <w:fldChar w:fldCharType="end"/>
        </w:r>
      </w:del>
      <w:r w:rsidRPr="009D4EE1">
        <w:rPr>
          <w:rFonts w:ascii="Times New Roman" w:hAnsi="Times New Roman" w:cs="Times New Roman"/>
          <w:sz w:val="24"/>
        </w:rPr>
        <w:t xml:space="preserve">, </w:t>
      </w:r>
      <w:commentRangeEnd w:id="809"/>
      <w:r w:rsidR="00AB5DA3">
        <w:rPr>
          <w:rStyle w:val="CommentReference"/>
        </w:rPr>
        <w:commentReference w:id="809"/>
      </w:r>
      <w:ins w:id="814" w:author="Miller, Harvey J." w:date="2020-05-20T10:52:00Z">
        <w:r w:rsidR="00AB5DA3">
          <w:rPr>
            <w:rFonts w:ascii="Times New Roman" w:hAnsi="Times New Roman" w:cs="Times New Roman"/>
            <w:sz w:val="24"/>
          </w:rPr>
          <w:t xml:space="preserve">this </w:t>
        </w:r>
      </w:ins>
      <w:del w:id="815" w:author="Miller, Harvey J." w:date="2020-05-20T10:52:00Z">
        <w:r w:rsidRPr="009D4EE1" w:rsidDel="00AB5DA3">
          <w:rPr>
            <w:rFonts w:ascii="Times New Roman" w:hAnsi="Times New Roman" w:cs="Times New Roman"/>
            <w:sz w:val="24"/>
          </w:rPr>
          <w:delText xml:space="preserve">the ratio of population with non-physical occupations </w:delText>
        </w:r>
      </w:del>
      <w:r w:rsidRPr="009D4EE1">
        <w:rPr>
          <w:rFonts w:ascii="Times New Roman" w:hAnsi="Times New Roman" w:cs="Times New Roman"/>
          <w:sz w:val="24"/>
        </w:rPr>
        <w:t>measures the population’s degree of freedom to change the routine of their daily life</w:t>
      </w:r>
      <w:ins w:id="816" w:author="Miller, Harvey J." w:date="2020-05-20T10:52:00Z">
        <w:r w:rsidR="00AB5DA3">
          <w:rPr>
            <w:rFonts w:ascii="Times New Roman" w:hAnsi="Times New Roman" w:cs="Times New Roman"/>
            <w:sz w:val="24"/>
          </w:rPr>
          <w:t>: i</w:t>
        </w:r>
      </w:ins>
      <w:del w:id="817" w:author="Miller, Harvey J." w:date="2020-05-20T10:52:00Z">
        <w:r w:rsidRPr="009D4EE1" w:rsidDel="00AB5DA3">
          <w:rPr>
            <w:rFonts w:ascii="Times New Roman" w:hAnsi="Times New Roman" w:cs="Times New Roman"/>
            <w:sz w:val="24"/>
          </w:rPr>
          <w:delText>. I</w:delText>
        </w:r>
      </w:del>
      <w:r w:rsidRPr="009D4EE1">
        <w:rPr>
          <w:rFonts w:ascii="Times New Roman" w:hAnsi="Times New Roman" w:cs="Times New Roman"/>
          <w:sz w:val="24"/>
        </w:rPr>
        <w:t>t represents how many people can work from home thus avoid regular transit commuting to reduce contagion risk. If a</w:t>
      </w:r>
      <w:ins w:id="818" w:author="Miller, Harvey J." w:date="2020-05-20T10:53:00Z">
        <w:r w:rsidR="00AB5DA3">
          <w:rPr>
            <w:rFonts w:ascii="Times New Roman" w:hAnsi="Times New Roman" w:cs="Times New Roman"/>
            <w:sz w:val="24"/>
          </w:rPr>
          <w:t xml:space="preserve"> community </w:t>
        </w:r>
      </w:ins>
      <w:del w:id="819" w:author="Miller, Harvey J." w:date="2020-05-20T10:53:00Z">
        <w:r w:rsidRPr="009D4EE1" w:rsidDel="00AB5DA3">
          <w:rPr>
            <w:rFonts w:ascii="Times New Roman" w:hAnsi="Times New Roman" w:cs="Times New Roman"/>
            <w:sz w:val="24"/>
          </w:rPr>
          <w:delText xml:space="preserve">n area </w:delText>
        </w:r>
      </w:del>
      <w:r w:rsidRPr="009D4EE1">
        <w:rPr>
          <w:rFonts w:ascii="Times New Roman" w:hAnsi="Times New Roman" w:cs="Times New Roman"/>
          <w:sz w:val="24"/>
        </w:rPr>
        <w:t xml:space="preserve">has higher ratio of non-physical jobs, more workers may </w:t>
      </w:r>
      <w:del w:id="820" w:author="Miller, Harvey J." w:date="2020-05-20T10:53:00Z">
        <w:r w:rsidRPr="009D4EE1" w:rsidDel="00AB5DA3">
          <w:rPr>
            <w:rFonts w:ascii="Times New Roman" w:hAnsi="Times New Roman" w:cs="Times New Roman"/>
            <w:sz w:val="24"/>
          </w:rPr>
          <w:delText xml:space="preserve">supposedly </w:delText>
        </w:r>
      </w:del>
      <w:r w:rsidRPr="009D4EE1">
        <w:rPr>
          <w:rFonts w:ascii="Times New Roman" w:hAnsi="Times New Roman" w:cs="Times New Roman"/>
          <w:sz w:val="24"/>
        </w:rPr>
        <w:t>work from home</w:t>
      </w:r>
      <w:ins w:id="821" w:author="Miller, Harvey J." w:date="2020-05-20T10:53:00Z">
        <w:r w:rsidR="00AB5DA3">
          <w:rPr>
            <w:rFonts w:ascii="Times New Roman" w:hAnsi="Times New Roman" w:cs="Times New Roman"/>
            <w:sz w:val="24"/>
          </w:rPr>
          <w:t xml:space="preserve">, meaning that </w:t>
        </w:r>
      </w:ins>
      <w:del w:id="822" w:author="Miller, Harvey J." w:date="2020-05-20T10:53:00Z">
        <w:r w:rsidRPr="009D4EE1" w:rsidDel="00AB5DA3">
          <w:rPr>
            <w:rFonts w:ascii="Times New Roman" w:hAnsi="Times New Roman" w:cs="Times New Roman"/>
            <w:sz w:val="24"/>
          </w:rPr>
          <w:delText xml:space="preserve"> thus the </w:delText>
        </w:r>
      </w:del>
      <w:r w:rsidRPr="009D4EE1">
        <w:rPr>
          <w:rFonts w:ascii="Times New Roman" w:hAnsi="Times New Roman" w:cs="Times New Roman"/>
          <w:sz w:val="24"/>
        </w:rPr>
        <w:t xml:space="preserve">transit demand will decrease </w:t>
      </w:r>
      <w:ins w:id="823" w:author="Miller, Harvey J." w:date="2020-05-20T10:53:00Z">
        <w:r w:rsidR="00AB5DA3">
          <w:rPr>
            <w:rFonts w:ascii="Times New Roman" w:hAnsi="Times New Roman" w:cs="Times New Roman"/>
            <w:sz w:val="24"/>
          </w:rPr>
          <w:t>more</w:t>
        </w:r>
      </w:ins>
      <w:del w:id="824" w:author="Miller, Harvey J." w:date="2020-05-20T10:53:00Z">
        <w:r w:rsidRPr="009D4EE1" w:rsidDel="00AB5DA3">
          <w:rPr>
            <w:rFonts w:ascii="Times New Roman" w:hAnsi="Times New Roman" w:cs="Times New Roman"/>
            <w:sz w:val="24"/>
          </w:rPr>
          <w:delText>further</w:delText>
        </w:r>
      </w:del>
      <w:r w:rsidRPr="009D4EE1">
        <w:rPr>
          <w:rFonts w:ascii="Times New Roman" w:hAnsi="Times New Roman" w:cs="Times New Roman"/>
          <w:sz w:val="24"/>
        </w:rPr>
        <w:t xml:space="preserve">. </w:t>
      </w:r>
      <w:ins w:id="825" w:author="Miller, Harvey J." w:date="2020-05-20T10:54:00Z">
        <w:r w:rsidR="00AB5DA3">
          <w:rPr>
            <w:rFonts w:ascii="Times New Roman" w:hAnsi="Times New Roman" w:cs="Times New Roman"/>
            <w:sz w:val="24"/>
          </w:rPr>
          <w:t xml:space="preserve"> </w:t>
        </w:r>
      </w:ins>
    </w:p>
    <w:p w14:paraId="1D1A0429" w14:textId="3620D95B" w:rsidR="009D4EE1" w:rsidDel="00501737" w:rsidRDefault="009D4EE1">
      <w:pPr>
        <w:ind w:firstLine="720"/>
        <w:jc w:val="both"/>
        <w:rPr>
          <w:del w:id="826" w:author="Miller, Harvey J." w:date="2020-05-20T10:59:00Z"/>
          <w:rFonts w:ascii="Times New Roman" w:hAnsi="Times New Roman" w:cs="Times New Roman"/>
          <w:i/>
          <w:sz w:val="24"/>
        </w:rPr>
        <w:pPrChange w:id="827" w:author="Miller, Harvey J." w:date="2020-05-20T11:24:00Z">
          <w:pPr>
            <w:pStyle w:val="ListParagraph"/>
            <w:numPr>
              <w:numId w:val="10"/>
            </w:numPr>
            <w:ind w:left="360" w:hanging="360"/>
          </w:pPr>
        </w:pPrChange>
      </w:pPr>
      <w:r>
        <w:rPr>
          <w:rFonts w:ascii="Times New Roman" w:hAnsi="Times New Roman" w:cs="Times New Roman"/>
          <w:sz w:val="24"/>
        </w:rPr>
        <w:t>We use</w:t>
      </w:r>
      <w:del w:id="828" w:author="Miller, Harvey J." w:date="2020-05-20T10:54:00Z">
        <w:r w:rsidDel="00AB5DA3">
          <w:rPr>
            <w:rFonts w:ascii="Times New Roman" w:hAnsi="Times New Roman" w:cs="Times New Roman"/>
            <w:sz w:val="24"/>
          </w:rPr>
          <w:delText>d</w:delText>
        </w:r>
      </w:del>
      <w:r>
        <w:rPr>
          <w:rFonts w:ascii="Times New Roman" w:hAnsi="Times New Roman" w:cs="Times New Roman"/>
          <w:sz w:val="24"/>
        </w:rPr>
        <w:t xml:space="preserve">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sidR="00372CA7">
        <w:rPr>
          <w:rFonts w:ascii="Times New Roman" w:hAnsi="Times New Roman" w:cs="Times New Roman"/>
          <w:sz w:val="24"/>
        </w:rPr>
        <w:fldChar w:fldCharType="separate"/>
      </w:r>
      <w:r w:rsidR="00C046C6" w:rsidRPr="00C046C6">
        <w:rPr>
          <w:rFonts w:ascii="Times New Roman" w:hAnsi="Times New Roman" w:cs="Times New Roman"/>
          <w:noProof/>
          <w:sz w:val="24"/>
        </w:rPr>
        <w:t>(5,17)</w:t>
      </w:r>
      <w:r w:rsidR="00372CA7">
        <w:rPr>
          <w:rFonts w:ascii="Times New Roman" w:hAnsi="Times New Roman" w:cs="Times New Roman"/>
          <w:sz w:val="24"/>
        </w:rPr>
        <w:fldChar w:fldCharType="end"/>
      </w:r>
      <w:r w:rsidR="00372CA7">
        <w:rPr>
          <w:rFonts w:ascii="Times New Roman" w:hAnsi="Times New Roman" w:cs="Times New Roman"/>
          <w:sz w:val="24"/>
        </w:rPr>
        <w:t xml:space="preserve">. </w:t>
      </w:r>
      <w:ins w:id="829" w:author="Miller, Harvey J." w:date="2020-05-20T10:54:00Z">
        <w:r w:rsidR="00AB5DA3">
          <w:rPr>
            <w:rFonts w:ascii="Times New Roman" w:hAnsi="Times New Roman" w:cs="Times New Roman"/>
            <w:sz w:val="24"/>
          </w:rPr>
          <w:t>A</w:t>
        </w:r>
      </w:ins>
      <w:del w:id="830" w:author="Miller, Harvey J." w:date="2020-05-20T10:54:00Z">
        <w:r w:rsidR="00372CA7" w:rsidDel="00AB5DA3">
          <w:rPr>
            <w:rFonts w:ascii="Times New Roman" w:hAnsi="Times New Roman" w:cs="Times New Roman"/>
            <w:sz w:val="24"/>
          </w:rPr>
          <w:delText xml:space="preserve">Therefore, </w:delText>
        </w:r>
        <w:r w:rsidDel="00AB5DA3">
          <w:rPr>
            <w:rFonts w:ascii="Times New Roman" w:hAnsi="Times New Roman" w:cs="Times New Roman"/>
            <w:sz w:val="24"/>
          </w:rPr>
          <w:delText>a</w:delText>
        </w:r>
      </w:del>
      <w:r>
        <w:rPr>
          <w:rFonts w:ascii="Times New Roman" w:hAnsi="Times New Roman" w:cs="Times New Roman"/>
          <w:sz w:val="24"/>
        </w:rPr>
        <w:t>mong these occupation categories</w:t>
      </w:r>
      <w:r w:rsidR="00372CA7">
        <w:rPr>
          <w:rFonts w:ascii="Times New Roman" w:hAnsi="Times New Roman" w:cs="Times New Roman"/>
          <w:sz w:val="24"/>
        </w:rPr>
        <w:t xml:space="preserve"> in the 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6C0C14D6" w14:textId="268848FC" w:rsidR="00501737" w:rsidRDefault="00501737">
      <w:pPr>
        <w:ind w:firstLine="720"/>
        <w:jc w:val="both"/>
        <w:rPr>
          <w:ins w:id="831" w:author="Miller, Harvey J." w:date="2020-05-20T10:59:00Z"/>
          <w:rFonts w:ascii="Times New Roman" w:hAnsi="Times New Roman" w:cs="Times New Roman"/>
          <w:sz w:val="24"/>
        </w:rPr>
        <w:pPrChange w:id="832" w:author="Miller, Harvey J." w:date="2020-05-20T11:24:00Z">
          <w:pPr>
            <w:ind w:firstLine="720"/>
          </w:pPr>
        </w:pPrChange>
      </w:pPr>
      <w:ins w:id="833" w:author="Miller, Harvey J." w:date="2020-05-20T11:00:00Z">
        <w:del w:id="834" w:author="Liu, Luyu" w:date="2020-05-23T15:24:00Z">
          <w:r w:rsidDel="00DE02CC">
            <w:rPr>
              <w:rFonts w:ascii="Times New Roman" w:hAnsi="Times New Roman" w:cs="Times New Roman"/>
              <w:i/>
              <w:sz w:val="24"/>
            </w:rPr>
            <w:tab/>
          </w:r>
        </w:del>
      </w:ins>
    </w:p>
    <w:p w14:paraId="0A6C9995" w14:textId="5564AD1C" w:rsidR="00C14D20" w:rsidDel="00501737" w:rsidRDefault="00C14D20">
      <w:pPr>
        <w:ind w:firstLine="720"/>
        <w:jc w:val="both"/>
        <w:rPr>
          <w:del w:id="835" w:author="Miller, Harvey J." w:date="2020-05-20T10:56:00Z"/>
          <w:rFonts w:ascii="Times New Roman" w:hAnsi="Times New Roman" w:cs="Times New Roman"/>
          <w:sz w:val="24"/>
        </w:rPr>
        <w:pPrChange w:id="836" w:author="Miller, Harvey J." w:date="2020-05-20T11:00:00Z">
          <w:pPr>
            <w:pStyle w:val="ListParagraph"/>
            <w:numPr>
              <w:numId w:val="10"/>
            </w:numPr>
            <w:ind w:left="360" w:hanging="360"/>
          </w:pPr>
        </w:pPrChange>
      </w:pPr>
      <w:r w:rsidRPr="00AB5DA3">
        <w:rPr>
          <w:rFonts w:ascii="Times New Roman" w:hAnsi="Times New Roman" w:cs="Times New Roman"/>
          <w:i/>
          <w:sz w:val="24"/>
          <w:rPrChange w:id="837" w:author="Miller, Harvey J." w:date="2020-05-20T10:54:00Z">
            <w:rPr>
              <w:rFonts w:ascii="Times New Roman" w:hAnsi="Times New Roman" w:cs="Times New Roman"/>
              <w:sz w:val="24"/>
            </w:rPr>
          </w:rPrChange>
        </w:rPr>
        <w:t xml:space="preserve">Income </w:t>
      </w:r>
      <w:r>
        <w:rPr>
          <w:rFonts w:ascii="Times New Roman" w:hAnsi="Times New Roman" w:cs="Times New Roman"/>
          <w:sz w:val="24"/>
        </w:rPr>
        <w:t>is a</w:t>
      </w:r>
      <w:r w:rsidR="00634A63">
        <w:rPr>
          <w:rFonts w:ascii="Times New Roman" w:hAnsi="Times New Roman" w:cs="Times New Roman"/>
          <w:sz w:val="24"/>
        </w:rPr>
        <w:t>nother</w:t>
      </w:r>
      <w:r>
        <w:rPr>
          <w:rFonts w:ascii="Times New Roman" w:hAnsi="Times New Roman" w:cs="Times New Roman"/>
          <w:sz w:val="24"/>
        </w:rPr>
        <w:t xml:space="preserve"> </w:t>
      </w:r>
      <w:del w:id="838" w:author="Miller, Harvey J." w:date="2020-05-20T10:55:00Z">
        <w:r w:rsidDel="00AB5DA3">
          <w:rPr>
            <w:rFonts w:ascii="Times New Roman" w:hAnsi="Times New Roman" w:cs="Times New Roman"/>
            <w:sz w:val="24"/>
          </w:rPr>
          <w:delText xml:space="preserve">major </w:delText>
        </w:r>
      </w:del>
      <w:r>
        <w:rPr>
          <w:rFonts w:ascii="Times New Roman" w:hAnsi="Times New Roman" w:cs="Times New Roman"/>
          <w:sz w:val="24"/>
        </w:rPr>
        <w:t xml:space="preserve">social-economic </w:t>
      </w:r>
      <w:ins w:id="839" w:author="Miller, Harvey J." w:date="2020-05-20T10:55:00Z">
        <w:r w:rsidR="00AB5DA3">
          <w:rPr>
            <w:rFonts w:ascii="Times New Roman" w:hAnsi="Times New Roman" w:cs="Times New Roman"/>
            <w:sz w:val="24"/>
          </w:rPr>
          <w:t xml:space="preserve">factors that relates to </w:t>
        </w:r>
      </w:ins>
      <w:del w:id="840" w:author="Miller, Harvey J." w:date="2020-05-20T10:55:00Z">
        <w:r w:rsidDel="00AB5DA3">
          <w:rPr>
            <w:rFonts w:ascii="Times New Roman" w:hAnsi="Times New Roman" w:cs="Times New Roman"/>
            <w:sz w:val="24"/>
          </w:rPr>
          <w:delText xml:space="preserve">indicator </w:delText>
        </w:r>
      </w:del>
      <w:del w:id="841" w:author="Miller, Harvey J." w:date="2020-05-20T10:56:00Z">
        <w:r w:rsidDel="00AB5DA3">
          <w:rPr>
            <w:rFonts w:ascii="Times New Roman" w:hAnsi="Times New Roman" w:cs="Times New Roman"/>
            <w:sz w:val="24"/>
          </w:rPr>
          <w:delText xml:space="preserve">that has </w:delText>
        </w:r>
      </w:del>
      <w:del w:id="842" w:author="Miller, Harvey J." w:date="2020-05-20T10:54:00Z">
        <w:r w:rsidDel="00AB5DA3">
          <w:rPr>
            <w:rFonts w:ascii="Times New Roman" w:hAnsi="Times New Roman" w:cs="Times New Roman"/>
            <w:sz w:val="24"/>
          </w:rPr>
          <w:delText xml:space="preserve">natural </w:delText>
        </w:r>
      </w:del>
      <w:del w:id="843" w:author="Miller, Harvey J." w:date="2020-05-20T10:56:00Z">
        <w:r w:rsidDel="00AB5DA3">
          <w:rPr>
            <w:rFonts w:ascii="Times New Roman" w:hAnsi="Times New Roman" w:cs="Times New Roman"/>
            <w:sz w:val="24"/>
          </w:rPr>
          <w:delText xml:space="preserve">connection with </w:delText>
        </w:r>
      </w:del>
      <w:r>
        <w:rPr>
          <w:rFonts w:ascii="Times New Roman" w:hAnsi="Times New Roman" w:cs="Times New Roman"/>
          <w:sz w:val="24"/>
        </w:rPr>
        <w:t>jo</w:t>
      </w:r>
      <w:ins w:id="844" w:author="Miller, Harvey J." w:date="2020-05-20T10:54:00Z">
        <w:r w:rsidR="00AB5DA3">
          <w:rPr>
            <w:rFonts w:ascii="Times New Roman" w:hAnsi="Times New Roman" w:cs="Times New Roman"/>
            <w:sz w:val="24"/>
          </w:rPr>
          <w:t xml:space="preserve">b </w:t>
        </w:r>
      </w:ins>
      <w:del w:id="845" w:author="Miller, Harvey J." w:date="2020-05-20T10:54:00Z">
        <w:r w:rsidDel="00AB5DA3">
          <w:rPr>
            <w:rFonts w:ascii="Times New Roman" w:hAnsi="Times New Roman" w:cs="Times New Roman"/>
            <w:sz w:val="24"/>
          </w:rPr>
          <w:delText xml:space="preserve">b </w:delText>
        </w:r>
      </w:del>
      <w:r>
        <w:rPr>
          <w:rFonts w:ascii="Times New Roman" w:hAnsi="Times New Roman" w:cs="Times New Roman"/>
          <w:sz w:val="24"/>
        </w:rPr>
        <w:t xml:space="preserve">composition. </w:t>
      </w:r>
      <w:ins w:id="846" w:author="Miller, Harvey J." w:date="2020-05-20T10:56:00Z">
        <w:r w:rsidR="00AB5DA3">
          <w:rPr>
            <w:rFonts w:ascii="Times New Roman" w:hAnsi="Times New Roman" w:cs="Times New Roman"/>
            <w:sz w:val="24"/>
          </w:rPr>
          <w:t xml:space="preserve">Also, transit users tend to skew toward lower incomes in the United States.  </w:t>
        </w:r>
      </w:ins>
      <w:r>
        <w:rPr>
          <w:rFonts w:ascii="Times New Roman" w:hAnsi="Times New Roman" w:cs="Times New Roman"/>
          <w:sz w:val="24"/>
        </w:rPr>
        <w:t>We use</w:t>
      </w:r>
      <w:del w:id="847" w:author="Miller, Harvey J." w:date="2020-05-20T10:56:00Z">
        <w:r w:rsidDel="00AB5DA3">
          <w:rPr>
            <w:rFonts w:ascii="Times New Roman" w:hAnsi="Times New Roman" w:cs="Times New Roman"/>
            <w:sz w:val="24"/>
          </w:rPr>
          <w:delText>d</w:delText>
        </w:r>
      </w:del>
      <w:r>
        <w:rPr>
          <w:rFonts w:ascii="Times New Roman" w:hAnsi="Times New Roman" w:cs="Times New Roman"/>
          <w:sz w:val="24"/>
        </w:rPr>
        <w:t xml:space="preserve"> the median income data from ACS.</w:t>
      </w:r>
    </w:p>
    <w:p w14:paraId="1251E28B" w14:textId="77777777" w:rsidR="00501737" w:rsidRDefault="00501737">
      <w:pPr>
        <w:ind w:firstLine="720"/>
        <w:jc w:val="both"/>
        <w:rPr>
          <w:ins w:id="848" w:author="Miller, Harvey J." w:date="2020-05-20T11:00:00Z"/>
          <w:rFonts w:ascii="Times New Roman" w:hAnsi="Times New Roman" w:cs="Times New Roman"/>
          <w:sz w:val="24"/>
        </w:rPr>
        <w:pPrChange w:id="849" w:author="Miller, Harvey J." w:date="2020-05-20T11:00:00Z">
          <w:pPr>
            <w:pStyle w:val="ListParagraph"/>
            <w:numPr>
              <w:numId w:val="10"/>
            </w:numPr>
            <w:ind w:left="360" w:hanging="360"/>
          </w:pPr>
        </w:pPrChange>
      </w:pPr>
    </w:p>
    <w:p w14:paraId="029CC98B" w14:textId="4AAD056E" w:rsidR="009D4EE1" w:rsidRPr="00AB5DA3" w:rsidDel="00AB5DA3" w:rsidRDefault="00AB5DA3">
      <w:pPr>
        <w:ind w:firstLine="720"/>
        <w:jc w:val="both"/>
        <w:rPr>
          <w:del w:id="850" w:author="Miller, Harvey J." w:date="2020-05-20T10:58:00Z"/>
          <w:rFonts w:ascii="Times New Roman" w:hAnsi="Times New Roman" w:cs="Times New Roman"/>
          <w:sz w:val="24"/>
          <w:rPrChange w:id="851" w:author="Miller, Harvey J." w:date="2020-05-20T10:56:00Z">
            <w:rPr>
              <w:del w:id="852" w:author="Miller, Harvey J." w:date="2020-05-20T10:58:00Z"/>
            </w:rPr>
          </w:rPrChange>
        </w:rPr>
        <w:pPrChange w:id="853" w:author="Miller, Harvey J." w:date="2020-05-20T11:00:00Z">
          <w:pPr>
            <w:pStyle w:val="ListParagraph"/>
            <w:numPr>
              <w:numId w:val="10"/>
            </w:numPr>
            <w:ind w:left="360" w:hanging="360"/>
          </w:pPr>
        </w:pPrChange>
      </w:pPr>
      <w:ins w:id="854" w:author="Miller, Harvey J." w:date="2020-05-20T10:56:00Z">
        <w:r>
          <w:rPr>
            <w:rFonts w:ascii="Times New Roman" w:hAnsi="Times New Roman" w:cs="Times New Roman"/>
            <w:sz w:val="24"/>
          </w:rPr>
          <w:t xml:space="preserve">A third </w:t>
        </w:r>
      </w:ins>
      <w:ins w:id="855" w:author="Miller, Harvey J." w:date="2020-05-20T10:57:00Z">
        <w:r>
          <w:rPr>
            <w:rFonts w:ascii="Times New Roman" w:hAnsi="Times New Roman" w:cs="Times New Roman"/>
            <w:sz w:val="24"/>
          </w:rPr>
          <w:t xml:space="preserve">set of </w:t>
        </w:r>
      </w:ins>
      <w:ins w:id="856" w:author="Miller, Harvey J." w:date="2020-05-20T10:56:00Z">
        <w:r>
          <w:rPr>
            <w:rFonts w:ascii="Times New Roman" w:hAnsi="Times New Roman" w:cs="Times New Roman"/>
            <w:sz w:val="24"/>
          </w:rPr>
          <w:t>indicator</w:t>
        </w:r>
      </w:ins>
      <w:ins w:id="857" w:author="Miller, Harvey J." w:date="2020-05-20T10:57:00Z">
        <w:r>
          <w:rPr>
            <w:rFonts w:ascii="Times New Roman" w:hAnsi="Times New Roman" w:cs="Times New Roman"/>
            <w:sz w:val="24"/>
          </w:rPr>
          <w:t>s</w:t>
        </w:r>
      </w:ins>
      <w:ins w:id="858" w:author="Miller, Harvey J." w:date="2020-05-20T10:56:00Z">
        <w:r>
          <w:rPr>
            <w:rFonts w:ascii="Times New Roman" w:hAnsi="Times New Roman" w:cs="Times New Roman"/>
            <w:sz w:val="24"/>
          </w:rPr>
          <w:t xml:space="preserve"> is the </w:t>
        </w:r>
      </w:ins>
      <w:ins w:id="859" w:author="Miller, Harvey J." w:date="2020-05-20T10:57:00Z">
        <w:r w:rsidRPr="00AB5DA3">
          <w:rPr>
            <w:rFonts w:ascii="Times New Roman" w:hAnsi="Times New Roman" w:cs="Times New Roman"/>
            <w:i/>
            <w:sz w:val="24"/>
            <w:rPrChange w:id="860" w:author="Miller, Harvey J." w:date="2020-05-20T10:57:00Z">
              <w:rPr>
                <w:rFonts w:ascii="Times New Roman" w:hAnsi="Times New Roman" w:cs="Times New Roman"/>
                <w:sz w:val="24"/>
              </w:rPr>
            </w:rPrChange>
          </w:rPr>
          <w:t>r</w:t>
        </w:r>
      </w:ins>
      <w:del w:id="861" w:author="Miller, Harvey J." w:date="2020-05-20T10:57:00Z">
        <w:r w:rsidR="009D4EE1" w:rsidRPr="00AB5DA3" w:rsidDel="00AB5DA3">
          <w:rPr>
            <w:rFonts w:ascii="Times New Roman" w:hAnsi="Times New Roman" w:cs="Times New Roman"/>
            <w:i/>
            <w:sz w:val="24"/>
            <w:rPrChange w:id="862" w:author="Miller, Harvey J." w:date="2020-05-20T10:57:00Z">
              <w:rPr/>
            </w:rPrChange>
          </w:rPr>
          <w:delText>R</w:delText>
        </w:r>
      </w:del>
      <w:r w:rsidR="00443134" w:rsidRPr="00AB5DA3">
        <w:rPr>
          <w:rFonts w:ascii="Times New Roman" w:hAnsi="Times New Roman" w:cs="Times New Roman"/>
          <w:i/>
          <w:sz w:val="24"/>
          <w:rPrChange w:id="863" w:author="Miller, Harvey J." w:date="2020-05-20T10:57:00Z">
            <w:rPr/>
          </w:rPrChange>
        </w:rPr>
        <w:t>atio</w:t>
      </w:r>
      <w:ins w:id="864" w:author="Miller, Harvey J." w:date="2020-05-20T10:57:00Z">
        <w:r>
          <w:rPr>
            <w:rFonts w:ascii="Times New Roman" w:hAnsi="Times New Roman" w:cs="Times New Roman"/>
            <w:i/>
            <w:sz w:val="24"/>
          </w:rPr>
          <w:t>s</w:t>
        </w:r>
      </w:ins>
      <w:r w:rsidR="00443134" w:rsidRPr="00AB5DA3">
        <w:rPr>
          <w:rFonts w:ascii="Times New Roman" w:hAnsi="Times New Roman" w:cs="Times New Roman"/>
          <w:i/>
          <w:sz w:val="24"/>
          <w:rPrChange w:id="865" w:author="Miller, Harvey J." w:date="2020-05-20T10:57:00Z">
            <w:rPr/>
          </w:rPrChange>
        </w:rPr>
        <w:t xml:space="preserve"> of minority </w:t>
      </w:r>
      <w:ins w:id="866" w:author="Miller, Harvey J." w:date="2020-05-20T10:57:00Z">
        <w:r>
          <w:rPr>
            <w:rFonts w:ascii="Times New Roman" w:hAnsi="Times New Roman" w:cs="Times New Roman"/>
            <w:i/>
            <w:sz w:val="24"/>
          </w:rPr>
          <w:t xml:space="preserve">and female </w:t>
        </w:r>
      </w:ins>
      <w:r w:rsidR="00443134" w:rsidRPr="00AB5DA3">
        <w:rPr>
          <w:rFonts w:ascii="Times New Roman" w:hAnsi="Times New Roman" w:cs="Times New Roman"/>
          <w:i/>
          <w:sz w:val="24"/>
          <w:rPrChange w:id="867" w:author="Miller, Harvey J." w:date="2020-05-20T10:57:00Z">
            <w:rPr/>
          </w:rPrChange>
        </w:rPr>
        <w:t>population</w:t>
      </w:r>
      <w:ins w:id="868" w:author="Miller, Harvey J." w:date="2020-05-20T10:58:00Z">
        <w:r>
          <w:rPr>
            <w:rFonts w:ascii="Times New Roman" w:hAnsi="Times New Roman" w:cs="Times New Roman"/>
            <w:sz w:val="24"/>
          </w:rPr>
          <w:t xml:space="preserve">, </w:t>
        </w:r>
      </w:ins>
      <w:del w:id="869" w:author="Miller, Harvey J." w:date="2020-05-20T10:58:00Z">
        <w:r w:rsidR="000A42BC" w:rsidRPr="00AB5DA3" w:rsidDel="00AB5DA3">
          <w:rPr>
            <w:rFonts w:ascii="Times New Roman" w:hAnsi="Times New Roman" w:cs="Times New Roman"/>
            <w:sz w:val="24"/>
            <w:rPrChange w:id="870" w:author="Miller, Harvey J." w:date="2020-05-20T10:56:00Z">
              <w:rPr/>
            </w:rPrChange>
          </w:rPr>
          <w:delText>:</w:delText>
        </w:r>
      </w:del>
      <w:ins w:id="871" w:author="Miller, Harvey J." w:date="2020-05-20T10:57:00Z">
        <w:r>
          <w:rPr>
            <w:rFonts w:ascii="Times New Roman" w:hAnsi="Times New Roman" w:cs="Times New Roman"/>
            <w:sz w:val="24"/>
          </w:rPr>
          <w:t xml:space="preserve">including </w:t>
        </w:r>
      </w:ins>
      <w:del w:id="872" w:author="Miller, Harvey J." w:date="2020-05-20T10:57:00Z">
        <w:r w:rsidR="000A42BC" w:rsidRPr="00AB5DA3" w:rsidDel="00AB5DA3">
          <w:rPr>
            <w:rFonts w:ascii="Times New Roman" w:hAnsi="Times New Roman" w:cs="Times New Roman"/>
            <w:sz w:val="24"/>
            <w:rPrChange w:id="873" w:author="Miller, Harvey J." w:date="2020-05-20T10:56:00Z">
              <w:rPr/>
            </w:rPrChange>
          </w:rPr>
          <w:delText xml:space="preserve"> </w:delText>
        </w:r>
      </w:del>
      <w:r w:rsidR="00443134" w:rsidRPr="00AB5DA3">
        <w:rPr>
          <w:rFonts w:ascii="Times New Roman" w:hAnsi="Times New Roman" w:cs="Times New Roman"/>
          <w:sz w:val="24"/>
          <w:rPrChange w:id="874" w:author="Miller, Harvey J." w:date="2020-05-20T10:56:00Z">
            <w:rPr/>
          </w:rPrChange>
        </w:rPr>
        <w:t>African American</w:t>
      </w:r>
      <w:ins w:id="875" w:author="Miller, Harvey J." w:date="2020-05-20T10:57:00Z">
        <w:r>
          <w:rPr>
            <w:rFonts w:ascii="Times New Roman" w:hAnsi="Times New Roman" w:cs="Times New Roman"/>
            <w:sz w:val="24"/>
          </w:rPr>
          <w:t xml:space="preserve"> </w:t>
        </w:r>
      </w:ins>
      <w:del w:id="876" w:author="Miller, Harvey J." w:date="2020-05-20T10:57:00Z">
        <w:r w:rsidR="00443134" w:rsidRPr="00AB5DA3" w:rsidDel="00AB5DA3">
          <w:rPr>
            <w:rFonts w:ascii="Times New Roman" w:hAnsi="Times New Roman" w:cs="Times New Roman"/>
            <w:sz w:val="24"/>
            <w:rPrChange w:id="877" w:author="Miller, Harvey J." w:date="2020-05-20T10:56:00Z">
              <w:rPr/>
            </w:rPrChange>
          </w:rPr>
          <w:delText xml:space="preserve">, female, </w:delText>
        </w:r>
      </w:del>
      <w:r w:rsidR="00443134" w:rsidRPr="00AB5DA3">
        <w:rPr>
          <w:rFonts w:ascii="Times New Roman" w:hAnsi="Times New Roman" w:cs="Times New Roman"/>
          <w:sz w:val="24"/>
          <w:rPrChange w:id="878" w:author="Miller, Harvey J." w:date="2020-05-20T10:56:00Z">
            <w:rPr/>
          </w:rPrChange>
        </w:rPr>
        <w:t>and Hispanic population</w:t>
      </w:r>
      <w:ins w:id="879" w:author="Miller, Harvey J." w:date="2020-05-20T10:58:00Z">
        <w:r>
          <w:rPr>
            <w:rFonts w:ascii="Times New Roman" w:hAnsi="Times New Roman" w:cs="Times New Roman"/>
            <w:sz w:val="24"/>
          </w:rPr>
          <w:t>s</w:t>
        </w:r>
      </w:ins>
      <w:r w:rsidR="00443134" w:rsidRPr="00AB5DA3">
        <w:rPr>
          <w:rFonts w:ascii="Times New Roman" w:hAnsi="Times New Roman" w:cs="Times New Roman"/>
          <w:sz w:val="24"/>
          <w:rPrChange w:id="880" w:author="Miller, Harvey J." w:date="2020-05-20T10:56:00Z">
            <w:rPr/>
          </w:rPrChange>
        </w:rPr>
        <w:t>.</w:t>
      </w:r>
      <w:ins w:id="881" w:author="Miller, Harvey J." w:date="2020-05-20T10:58:00Z">
        <w:r>
          <w:rPr>
            <w:rFonts w:ascii="Times New Roman" w:hAnsi="Times New Roman" w:cs="Times New Roman"/>
            <w:sz w:val="24"/>
          </w:rPr>
          <w:t xml:space="preserve"> </w:t>
        </w:r>
      </w:ins>
      <w:del w:id="882" w:author="Miller, Harvey J." w:date="2020-05-20T10:58:00Z">
        <w:r w:rsidR="00443134" w:rsidRPr="00AB5DA3" w:rsidDel="00AB5DA3">
          <w:rPr>
            <w:rFonts w:ascii="Times New Roman" w:hAnsi="Times New Roman" w:cs="Times New Roman"/>
            <w:sz w:val="24"/>
            <w:rPrChange w:id="883" w:author="Miller, Harvey J." w:date="2020-05-20T10:56:00Z">
              <w:rPr/>
            </w:rPrChange>
          </w:rPr>
          <w:delText xml:space="preserve"> </w:delText>
        </w:r>
      </w:del>
    </w:p>
    <w:p w14:paraId="0EF18DBB" w14:textId="4AD551F7" w:rsidR="00372CA7" w:rsidDel="00AB5DA3" w:rsidRDefault="00443134">
      <w:pPr>
        <w:ind w:firstLine="720"/>
        <w:jc w:val="both"/>
        <w:rPr>
          <w:del w:id="884" w:author="Miller, Harvey J." w:date="2020-05-20T10:58:00Z"/>
          <w:rFonts w:ascii="Times New Roman" w:hAnsi="Times New Roman" w:cs="Times New Roman"/>
          <w:sz w:val="24"/>
        </w:rPr>
        <w:pPrChange w:id="885" w:author="Miller, Harvey J." w:date="2020-05-20T11:00:00Z">
          <w:pPr>
            <w:pStyle w:val="ListParagraph"/>
            <w:numPr>
              <w:numId w:val="10"/>
            </w:numPr>
            <w:ind w:left="360" w:hanging="360"/>
          </w:pPr>
        </w:pPrChange>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it is </w:t>
      </w:r>
      <w:r w:rsidR="009D4EE1">
        <w:rPr>
          <w:rFonts w:ascii="Times New Roman" w:hAnsi="Times New Roman" w:cs="Times New Roman"/>
          <w:sz w:val="24"/>
        </w:rPr>
        <w:t xml:space="preserve">necessary </w:t>
      </w:r>
      <w:r w:rsidRPr="009D4EE1">
        <w:rPr>
          <w:rFonts w:ascii="Times New Roman" w:hAnsi="Times New Roman" w:cs="Times New Roman"/>
          <w:sz w:val="24"/>
        </w:rPr>
        <w:t xml:space="preserve">to investigate the relationship between floor value and each vulnerable group’s ratio. We </w:t>
      </w:r>
      <w:del w:id="886" w:author="Miller, Harvey J." w:date="2020-05-20T10:58:00Z">
        <w:r w:rsidRPr="009D4EE1" w:rsidDel="00AB5DA3">
          <w:rPr>
            <w:rFonts w:ascii="Times New Roman" w:hAnsi="Times New Roman" w:cs="Times New Roman"/>
            <w:sz w:val="24"/>
          </w:rPr>
          <w:delText xml:space="preserve">also </w:delText>
        </w:r>
      </w:del>
      <w:ins w:id="887" w:author="Miller, Harvey J." w:date="2020-05-20T10:58:00Z">
        <w:r w:rsidR="00AB5DA3">
          <w:rPr>
            <w:rFonts w:ascii="Times New Roman" w:hAnsi="Times New Roman" w:cs="Times New Roman"/>
            <w:sz w:val="24"/>
          </w:rPr>
          <w:t xml:space="preserve">derive the </w:t>
        </w:r>
      </w:ins>
      <w:del w:id="888" w:author="Miller, Harvey J." w:date="2020-05-20T10:58:00Z">
        <w:r w:rsidRPr="009D4EE1" w:rsidDel="00AB5DA3">
          <w:rPr>
            <w:rFonts w:ascii="Times New Roman" w:hAnsi="Times New Roman" w:cs="Times New Roman"/>
            <w:sz w:val="24"/>
          </w:rPr>
          <w:delText xml:space="preserve">collected the last </w:delText>
        </w:r>
      </w:del>
      <w:r w:rsidRPr="009D4EE1">
        <w:rPr>
          <w:rFonts w:ascii="Times New Roman" w:hAnsi="Times New Roman" w:cs="Times New Roman"/>
          <w:sz w:val="24"/>
        </w:rPr>
        <w:t>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B084AB8" w14:textId="77777777" w:rsidR="00AB5DA3" w:rsidRDefault="00AB5DA3">
      <w:pPr>
        <w:ind w:firstLine="720"/>
        <w:jc w:val="both"/>
        <w:rPr>
          <w:ins w:id="889" w:author="Miller, Harvey J." w:date="2020-05-20T10:59:00Z"/>
          <w:rFonts w:ascii="Times New Roman" w:hAnsi="Times New Roman" w:cs="Times New Roman"/>
          <w:sz w:val="24"/>
        </w:rPr>
        <w:pPrChange w:id="890" w:author="Miller, Harvey J." w:date="2020-05-20T11:00:00Z">
          <w:pPr>
            <w:pStyle w:val="ListParagraph"/>
            <w:numPr>
              <w:numId w:val="10"/>
            </w:numPr>
            <w:ind w:left="360" w:hanging="360"/>
          </w:pPr>
        </w:pPrChange>
      </w:pPr>
    </w:p>
    <w:p w14:paraId="0852B5E9" w14:textId="3B28B11E" w:rsidR="009D4EE1" w:rsidRPr="00AB5DA3" w:rsidDel="00AB5DA3" w:rsidRDefault="00AB5DA3">
      <w:pPr>
        <w:ind w:firstLine="720"/>
        <w:jc w:val="both"/>
        <w:rPr>
          <w:del w:id="891" w:author="Miller, Harvey J." w:date="2020-05-20T10:59:00Z"/>
          <w:rFonts w:ascii="Times New Roman" w:hAnsi="Times New Roman" w:cs="Times New Roman"/>
          <w:sz w:val="24"/>
          <w:rPrChange w:id="892" w:author="Miller, Harvey J." w:date="2020-05-20T10:58:00Z">
            <w:rPr>
              <w:del w:id="893" w:author="Miller, Harvey J." w:date="2020-05-20T10:59:00Z"/>
            </w:rPr>
          </w:rPrChange>
        </w:rPr>
        <w:pPrChange w:id="894" w:author="Miller, Harvey J." w:date="2020-05-20T10:59:00Z">
          <w:pPr>
            <w:pStyle w:val="ListParagraph"/>
            <w:numPr>
              <w:numId w:val="10"/>
            </w:numPr>
            <w:ind w:left="360" w:hanging="360"/>
          </w:pPr>
        </w:pPrChange>
      </w:pPr>
      <w:commentRangeStart w:id="895"/>
      <w:ins w:id="896" w:author="Miller, Harvey J." w:date="2020-05-20T10:59:00Z">
        <w:r>
          <w:rPr>
            <w:rFonts w:ascii="Times New Roman" w:hAnsi="Times New Roman" w:cs="Times New Roman"/>
            <w:sz w:val="24"/>
          </w:rPr>
          <w:t xml:space="preserve">A fourth socioeconomic indicator is community </w:t>
        </w:r>
        <w:r w:rsidRPr="00AB5DA3">
          <w:rPr>
            <w:rFonts w:ascii="Times New Roman" w:hAnsi="Times New Roman" w:cs="Times New Roman"/>
            <w:i/>
            <w:sz w:val="24"/>
            <w:rPrChange w:id="897" w:author="Miller, Harvey J." w:date="2020-05-20T10:59:00Z">
              <w:rPr>
                <w:rFonts w:ascii="Times New Roman" w:hAnsi="Times New Roman" w:cs="Times New Roman"/>
                <w:sz w:val="24"/>
              </w:rPr>
            </w:rPrChange>
          </w:rPr>
          <w:t>a</w:t>
        </w:r>
      </w:ins>
      <w:del w:id="898" w:author="Miller, Harvey J." w:date="2020-05-20T10:59:00Z">
        <w:r w:rsidR="009D4EE1" w:rsidRPr="00AB5DA3" w:rsidDel="00AB5DA3">
          <w:rPr>
            <w:rFonts w:ascii="Times New Roman" w:hAnsi="Times New Roman" w:cs="Times New Roman"/>
            <w:i/>
            <w:sz w:val="24"/>
            <w:rPrChange w:id="899" w:author="Miller, Harvey J." w:date="2020-05-20T10:59:00Z">
              <w:rPr/>
            </w:rPrChange>
          </w:rPr>
          <w:delText>A</w:delText>
        </w:r>
      </w:del>
      <w:proofErr w:type="gramStart"/>
      <w:r w:rsidR="00443134" w:rsidRPr="00AB5DA3">
        <w:rPr>
          <w:rFonts w:ascii="Times New Roman" w:hAnsi="Times New Roman" w:cs="Times New Roman"/>
          <w:i/>
          <w:sz w:val="24"/>
          <w:rPrChange w:id="900" w:author="Miller, Harvey J." w:date="2020-05-20T10:59:00Z">
            <w:rPr/>
          </w:rPrChange>
        </w:rPr>
        <w:t>ge</w:t>
      </w:r>
      <w:proofErr w:type="gramEnd"/>
      <w:r w:rsidR="00443134" w:rsidRPr="00AB5DA3">
        <w:rPr>
          <w:rFonts w:ascii="Times New Roman" w:hAnsi="Times New Roman" w:cs="Times New Roman"/>
          <w:i/>
          <w:sz w:val="24"/>
          <w:rPrChange w:id="901" w:author="Miller, Harvey J." w:date="2020-05-20T10:59:00Z">
            <w:rPr/>
          </w:rPrChange>
        </w:rPr>
        <w:t xml:space="preserve"> structure</w:t>
      </w:r>
      <w:r w:rsidR="00443134" w:rsidRPr="00AB5DA3">
        <w:rPr>
          <w:rFonts w:ascii="Times New Roman" w:hAnsi="Times New Roman" w:cs="Times New Roman"/>
          <w:sz w:val="24"/>
          <w:rPrChange w:id="902" w:author="Miller, Harvey J." w:date="2020-05-20T10:58:00Z">
            <w:rPr/>
          </w:rPrChange>
        </w:rPr>
        <w:t xml:space="preserve">. </w:t>
      </w:r>
      <w:ins w:id="903" w:author="Miller, Harvey J." w:date="2020-05-20T11:00:00Z">
        <w:r w:rsidR="00501737">
          <w:rPr>
            <w:rFonts w:ascii="Times New Roman" w:hAnsi="Times New Roman" w:cs="Times New Roman"/>
            <w:sz w:val="24"/>
          </w:rPr>
          <w:t xml:space="preserve">Older individuals are more at risk </w:t>
        </w:r>
      </w:ins>
      <w:ins w:id="904" w:author="Miller, Harvey J." w:date="2020-05-20T11:01:00Z">
        <w:r w:rsidR="00501737">
          <w:rPr>
            <w:rFonts w:ascii="Times New Roman" w:hAnsi="Times New Roman" w:cs="Times New Roman"/>
            <w:sz w:val="24"/>
          </w:rPr>
          <w:t xml:space="preserve">of hospitalization and death </w:t>
        </w:r>
      </w:ins>
      <w:ins w:id="905" w:author="Miller, Harvey J." w:date="2020-05-20T11:00:00Z">
        <w:r w:rsidR="00501737">
          <w:rPr>
            <w:rFonts w:ascii="Times New Roman" w:hAnsi="Times New Roman" w:cs="Times New Roman"/>
            <w:sz w:val="24"/>
          </w:rPr>
          <w:t xml:space="preserve">from </w:t>
        </w:r>
      </w:ins>
    </w:p>
    <w:p w14:paraId="4E67FD35" w14:textId="30E37FEC" w:rsidR="00443134" w:rsidDel="00501737" w:rsidRDefault="00443134">
      <w:pPr>
        <w:ind w:firstLine="720"/>
        <w:jc w:val="both"/>
        <w:rPr>
          <w:del w:id="906" w:author="Miller, Harvey J." w:date="2020-05-20T11:03:00Z"/>
          <w:rFonts w:ascii="Times New Roman" w:hAnsi="Times New Roman" w:cs="Times New Roman"/>
          <w:sz w:val="24"/>
        </w:rPr>
        <w:pPrChange w:id="907" w:author="Miller, Harvey J." w:date="2020-05-20T11:03:00Z">
          <w:pPr>
            <w:pStyle w:val="ListParagraph"/>
            <w:numPr>
              <w:numId w:val="10"/>
            </w:numPr>
            <w:ind w:left="360" w:hanging="360"/>
          </w:pPr>
        </w:pPrChange>
      </w:pPr>
      <w:r w:rsidRPr="009D4EE1">
        <w:rPr>
          <w:rFonts w:ascii="Times New Roman" w:hAnsi="Times New Roman" w:cs="Times New Roman"/>
          <w:sz w:val="24"/>
        </w:rPr>
        <w:t>COVID-</w:t>
      </w:r>
      <w:del w:id="908" w:author="Miller, Harvey J." w:date="2020-05-20T11:01:00Z">
        <w:r w:rsidRPr="009D4EE1" w:rsidDel="00501737">
          <w:rPr>
            <w:rFonts w:ascii="Times New Roman" w:hAnsi="Times New Roman" w:cs="Times New Roman"/>
            <w:sz w:val="24"/>
          </w:rPr>
          <w:delText xml:space="preserve">19 is highly sensitive to different age groups. According to </w:delText>
        </w:r>
      </w:del>
      <w:del w:id="909" w:author="Miller, Harvey J." w:date="2020-05-20T11:00:00Z">
        <w:r w:rsidRPr="009D4EE1" w:rsidDel="00501737">
          <w:rPr>
            <w:rFonts w:ascii="Times New Roman" w:hAnsi="Times New Roman" w:cs="Times New Roman"/>
            <w:sz w:val="24"/>
          </w:rPr>
          <w:delText xml:space="preserve">the </w:delText>
        </w:r>
      </w:del>
      <w:del w:id="910" w:author="Miller, Harvey J." w:date="2020-05-20T11:01:00Z">
        <w:r w:rsidRPr="009D4EE1" w:rsidDel="00501737">
          <w:rPr>
            <w:rFonts w:ascii="Times New Roman" w:hAnsi="Times New Roman" w:cs="Times New Roman"/>
            <w:sz w:val="24"/>
          </w:rPr>
          <w:delText>New York City health report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the death toll for people over 45 years old accounted for 96% of total death toll in the New York City while people over 65 years old accounted for 77% of total death toll.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people over 45 years old accounted for 97% and people over 65 years old accounted for 79% of total deaths reported to the National Center for Health Statistics</w:delText>
        </w:r>
      </w:del>
      <w:ins w:id="911" w:author="Miller, Harvey J." w:date="2020-05-20T11:01:00Z">
        <w:r w:rsidR="00501737">
          <w:rPr>
            <w:rFonts w:ascii="Times New Roman" w:hAnsi="Times New Roman" w:cs="Times New Roman"/>
            <w:sz w:val="24"/>
          </w:rPr>
          <w:t>19</w:t>
        </w:r>
      </w:ins>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ins w:id="912" w:author="Miller, Harvey J." w:date="2020-05-20T11:01:00Z">
        <w:r w:rsidR="00501737">
          <w:rPr>
            <w:rFonts w:ascii="Times New Roman" w:hAnsi="Times New Roman" w:cs="Times New Roman"/>
            <w:sz w:val="24"/>
          </w:rPr>
          <w:t xml:space="preserve"> We use </w:t>
        </w:r>
      </w:ins>
      <w:del w:id="913" w:author="Miller, Harvey J." w:date="2020-05-20T11:01:00Z">
        <w:r w:rsidRPr="009D4EE1" w:rsidDel="00501737">
          <w:rPr>
            <w:rFonts w:ascii="Times New Roman" w:hAnsi="Times New Roman" w:cs="Times New Roman"/>
            <w:sz w:val="24"/>
          </w:rPr>
          <w:delText xml:space="preserve">Therefore, based on these statistics, </w:delText>
        </w:r>
      </w:del>
      <w:r w:rsidRPr="009D4EE1">
        <w:rPr>
          <w:rFonts w:ascii="Times New Roman" w:hAnsi="Times New Roman" w:cs="Times New Roman"/>
          <w:sz w:val="24"/>
        </w:rPr>
        <w:t xml:space="preserve">45 years old as a </w:t>
      </w:r>
      <w:ins w:id="914" w:author="Miller, Harvey J." w:date="2020-05-20T11:02:00Z">
        <w:r w:rsidR="00501737">
          <w:rPr>
            <w:rFonts w:ascii="Times New Roman" w:hAnsi="Times New Roman" w:cs="Times New Roman"/>
            <w:sz w:val="24"/>
          </w:rPr>
          <w:t xml:space="preserve">threshold </w:t>
        </w:r>
      </w:ins>
      <w:del w:id="915" w:author="Miller, Harvey J." w:date="2020-05-20T11:02:00Z">
        <w:r w:rsidRPr="009D4EE1" w:rsidDel="00501737">
          <w:rPr>
            <w:rFonts w:ascii="Times New Roman" w:hAnsi="Times New Roman" w:cs="Times New Roman"/>
            <w:sz w:val="24"/>
          </w:rPr>
          <w:delText xml:space="preserve">stricter threshold is a good standard </w:delText>
        </w:r>
      </w:del>
      <w:r w:rsidRPr="009D4EE1">
        <w:rPr>
          <w:rFonts w:ascii="Times New Roman" w:hAnsi="Times New Roman" w:cs="Times New Roman"/>
          <w:sz w:val="24"/>
        </w:rPr>
        <w:t xml:space="preserve">to identify </w:t>
      </w:r>
      <w:del w:id="916" w:author="Miller, Harvey J." w:date="2020-05-20T11:02:00Z">
        <w:r w:rsidRPr="009D4EE1" w:rsidDel="00501737">
          <w:rPr>
            <w:rFonts w:ascii="Times New Roman" w:hAnsi="Times New Roman" w:cs="Times New Roman"/>
            <w:sz w:val="24"/>
          </w:rPr>
          <w:delText xml:space="preserve">the </w:delText>
        </w:r>
      </w:del>
      <w:r w:rsidRPr="009D4EE1">
        <w:rPr>
          <w:rFonts w:ascii="Times New Roman" w:hAnsi="Times New Roman" w:cs="Times New Roman"/>
          <w:sz w:val="24"/>
        </w:rPr>
        <w:t>high-risk population</w:t>
      </w:r>
      <w:ins w:id="917" w:author="Miller, Harvey J." w:date="2020-05-20T11:02:00Z">
        <w:r w:rsidR="00501737">
          <w:rPr>
            <w:rFonts w:ascii="Times New Roman" w:hAnsi="Times New Roman" w:cs="Times New Roman"/>
            <w:sz w:val="24"/>
          </w:rPr>
          <w:t>s</w:t>
        </w:r>
      </w:ins>
      <w:r w:rsidRPr="009D4EE1">
        <w:rPr>
          <w:rFonts w:ascii="Times New Roman" w:hAnsi="Times New Roman" w:cs="Times New Roman"/>
          <w:sz w:val="24"/>
        </w:rPr>
        <w:t xml:space="preserve">. We </w:t>
      </w:r>
      <w:ins w:id="918" w:author="Miller, Harvey J." w:date="2020-05-20T11:02:00Z">
        <w:r w:rsidR="00501737">
          <w:rPr>
            <w:rFonts w:ascii="Times New Roman" w:hAnsi="Times New Roman" w:cs="Times New Roman"/>
            <w:sz w:val="24"/>
          </w:rPr>
          <w:t xml:space="preserve">measure </w:t>
        </w:r>
      </w:ins>
      <w:del w:id="919" w:author="Miller, Harvey J." w:date="2020-05-20T11:02:00Z">
        <w:r w:rsidRPr="009D4EE1" w:rsidDel="00501737">
          <w:rPr>
            <w:rFonts w:ascii="Times New Roman" w:hAnsi="Times New Roman" w:cs="Times New Roman"/>
            <w:sz w:val="24"/>
          </w:rPr>
          <w:delText xml:space="preserve">collected </w:delText>
        </w:r>
      </w:del>
      <w:r w:rsidRPr="009D4EE1">
        <w:rPr>
          <w:rFonts w:ascii="Times New Roman" w:hAnsi="Times New Roman" w:cs="Times New Roman"/>
          <w:sz w:val="24"/>
        </w:rPr>
        <w:t xml:space="preserve">the ratio of people with age over 45 from the ACS 5-year estimates (2014 - 2018) data. </w:t>
      </w:r>
      <w:commentRangeEnd w:id="895"/>
      <w:r w:rsidR="00501737">
        <w:rPr>
          <w:rStyle w:val="CommentReference"/>
        </w:rPr>
        <w:commentReference w:id="895"/>
      </w:r>
    </w:p>
    <w:p w14:paraId="097AB739" w14:textId="75F540B5" w:rsidR="00501737" w:rsidRPr="009D4EE1" w:rsidRDefault="00501737">
      <w:pPr>
        <w:ind w:firstLine="720"/>
        <w:jc w:val="both"/>
        <w:rPr>
          <w:ins w:id="920" w:author="Miller, Harvey J." w:date="2020-05-20T11:03:00Z"/>
          <w:rFonts w:ascii="Times New Roman" w:hAnsi="Times New Roman" w:cs="Times New Roman"/>
          <w:sz w:val="24"/>
        </w:rPr>
        <w:pPrChange w:id="921" w:author="Miller, Harvey J." w:date="2020-05-20T10:59:00Z">
          <w:pPr/>
        </w:pPrChange>
      </w:pPr>
    </w:p>
    <w:p w14:paraId="0530D93A" w14:textId="19C178EB" w:rsidR="009D4EE1" w:rsidRPr="00501737" w:rsidDel="00501737" w:rsidRDefault="00501737">
      <w:pPr>
        <w:ind w:firstLine="720"/>
        <w:jc w:val="both"/>
        <w:rPr>
          <w:del w:id="922" w:author="Miller, Harvey J." w:date="2020-05-20T11:03:00Z"/>
          <w:rFonts w:ascii="Times New Roman" w:hAnsi="Times New Roman" w:cs="Times New Roman"/>
          <w:sz w:val="24"/>
          <w:rPrChange w:id="923" w:author="Miller, Harvey J." w:date="2020-05-20T11:03:00Z">
            <w:rPr>
              <w:del w:id="924" w:author="Miller, Harvey J." w:date="2020-05-20T11:03:00Z"/>
            </w:rPr>
          </w:rPrChange>
        </w:rPr>
        <w:pPrChange w:id="925" w:author="Miller, Harvey J." w:date="2020-05-20T11:03:00Z">
          <w:pPr>
            <w:pStyle w:val="ListParagraph"/>
            <w:numPr>
              <w:numId w:val="10"/>
            </w:numPr>
            <w:ind w:left="360" w:hanging="360"/>
          </w:pPr>
        </w:pPrChange>
      </w:pPr>
      <w:commentRangeStart w:id="926"/>
      <w:ins w:id="927" w:author="Miller, Harvey J." w:date="2020-05-20T11:03:00Z">
        <w:del w:id="928" w:author="Liu, Luyu" w:date="2020-05-23T15:24:00Z">
          <w:r w:rsidDel="00DE02CC">
            <w:rPr>
              <w:rFonts w:ascii="Times New Roman" w:hAnsi="Times New Roman" w:cs="Times New Roman"/>
              <w:sz w:val="24"/>
            </w:rPr>
            <w:delText>Finally</w:delText>
          </w:r>
        </w:del>
      </w:ins>
      <w:ins w:id="929" w:author="Liu, Luyu" w:date="2020-05-23T15:24:00Z">
        <w:r w:rsidR="00DE02CC">
          <w:rPr>
            <w:rFonts w:ascii="Times New Roman" w:hAnsi="Times New Roman" w:cs="Times New Roman"/>
            <w:sz w:val="24"/>
          </w:rPr>
          <w:t>Moreover</w:t>
        </w:r>
      </w:ins>
      <w:ins w:id="930" w:author="Miller, Harvey J." w:date="2020-05-20T11:03:00Z">
        <w:r>
          <w:rPr>
            <w:rFonts w:ascii="Times New Roman" w:hAnsi="Times New Roman" w:cs="Times New Roman"/>
            <w:sz w:val="24"/>
          </w:rPr>
          <w:t xml:space="preserve">, we use measures of </w:t>
        </w:r>
        <w:r w:rsidRPr="00501737">
          <w:rPr>
            <w:rFonts w:ascii="Times New Roman" w:hAnsi="Times New Roman" w:cs="Times New Roman"/>
            <w:i/>
            <w:sz w:val="24"/>
            <w:rPrChange w:id="931" w:author="Miller, Harvey J." w:date="2020-05-20T11:03:00Z">
              <w:rPr>
                <w:rFonts w:ascii="Times New Roman" w:hAnsi="Times New Roman" w:cs="Times New Roman"/>
                <w:sz w:val="24"/>
              </w:rPr>
            </w:rPrChange>
          </w:rPr>
          <w:t>a</w:t>
        </w:r>
      </w:ins>
      <w:del w:id="932" w:author="Miller, Harvey J." w:date="2020-05-20T11:03:00Z">
        <w:r w:rsidR="009D4EE1" w:rsidRPr="00501737" w:rsidDel="00501737">
          <w:rPr>
            <w:rFonts w:ascii="Times New Roman" w:hAnsi="Times New Roman" w:cs="Times New Roman"/>
            <w:i/>
            <w:sz w:val="24"/>
            <w:rPrChange w:id="933" w:author="Miller, Harvey J." w:date="2020-05-20T11:03:00Z">
              <w:rPr/>
            </w:rPrChange>
          </w:rPr>
          <w:delText>A</w:delText>
        </w:r>
      </w:del>
      <w:r w:rsidR="00443134" w:rsidRPr="00501737">
        <w:rPr>
          <w:rFonts w:ascii="Times New Roman" w:hAnsi="Times New Roman" w:cs="Times New Roman"/>
          <w:i/>
          <w:sz w:val="24"/>
          <w:rPrChange w:id="934" w:author="Miller, Harvey J." w:date="2020-05-20T11:03:00Z">
            <w:rPr/>
          </w:rPrChange>
        </w:rPr>
        <w:t>wareness</w:t>
      </w:r>
      <w:r w:rsidR="00443134" w:rsidRPr="00501737">
        <w:rPr>
          <w:rFonts w:ascii="Times New Roman" w:hAnsi="Times New Roman" w:cs="Times New Roman"/>
          <w:sz w:val="24"/>
          <w:rPrChange w:id="935" w:author="Miller, Harvey J." w:date="2020-05-20T11:03:00Z">
            <w:rPr/>
          </w:rPrChange>
        </w:rPr>
        <w:t xml:space="preserve">. </w:t>
      </w:r>
    </w:p>
    <w:p w14:paraId="26CCE504" w14:textId="6E70160E" w:rsidR="000A42BC" w:rsidDel="00AD0EE2" w:rsidRDefault="00443134">
      <w:pPr>
        <w:ind w:firstLine="720"/>
        <w:jc w:val="both"/>
        <w:rPr>
          <w:del w:id="936" w:author="Miller, Harvey J." w:date="2020-05-20T11:22:00Z"/>
          <w:rFonts w:ascii="Times New Roman" w:hAnsi="Times New Roman" w:cs="Times New Roman"/>
          <w:sz w:val="24"/>
        </w:rPr>
        <w:pPrChange w:id="937" w:author="Miller, Harvey J." w:date="2020-05-20T11:03:00Z">
          <w:pPr/>
        </w:pPrChange>
      </w:pPr>
      <w:r w:rsidRPr="009D4EE1">
        <w:rPr>
          <w:rFonts w:ascii="Times New Roman" w:hAnsi="Times New Roman" w:cs="Times New Roman"/>
          <w:sz w:val="24"/>
        </w:rPr>
        <w:t>If local residents are more aware of the COVID-19</w:t>
      </w:r>
      <w:r w:rsidR="00634A63">
        <w:rPr>
          <w:rFonts w:ascii="Times New Roman" w:hAnsi="Times New Roman" w:cs="Times New Roman"/>
          <w:sz w:val="24"/>
        </w:rPr>
        <w:t xml:space="preserve"> and its risk</w:t>
      </w:r>
      <w:r w:rsidRPr="009D4EE1">
        <w:rPr>
          <w:rFonts w:ascii="Times New Roman" w:hAnsi="Times New Roman" w:cs="Times New Roman"/>
          <w:sz w:val="24"/>
        </w:rPr>
        <w:t xml:space="preserve">, the floor value </w:t>
      </w:r>
      <w:ins w:id="938" w:author="Miller, Harvey J." w:date="2020-05-20T11:21:00Z">
        <w:r w:rsidR="00AD0EE2">
          <w:rPr>
            <w:rFonts w:ascii="Times New Roman" w:hAnsi="Times New Roman" w:cs="Times New Roman"/>
            <w:sz w:val="24"/>
          </w:rPr>
          <w:t xml:space="preserve">may be </w:t>
        </w:r>
      </w:ins>
      <w:del w:id="939" w:author="Miller, Harvey J." w:date="2020-05-20T11:21:00Z">
        <w:r w:rsidRPr="009D4EE1" w:rsidDel="00AD0EE2">
          <w:rPr>
            <w:rFonts w:ascii="Times New Roman" w:hAnsi="Times New Roman" w:cs="Times New Roman"/>
            <w:sz w:val="24"/>
          </w:rPr>
          <w:delText xml:space="preserve">will be supposedly </w:delText>
        </w:r>
      </w:del>
      <w:r w:rsidRPr="009D4EE1">
        <w:rPr>
          <w:rFonts w:ascii="Times New Roman" w:hAnsi="Times New Roman" w:cs="Times New Roman"/>
          <w:sz w:val="24"/>
        </w:rPr>
        <w:t xml:space="preserve">lower because more people will try to avoid public transit trips. To </w:t>
      </w:r>
      <w:ins w:id="940" w:author="Miller, Harvey J." w:date="2020-05-20T11:21:00Z">
        <w:r w:rsidR="00AD0EE2">
          <w:rPr>
            <w:rFonts w:ascii="Times New Roman" w:hAnsi="Times New Roman" w:cs="Times New Roman"/>
            <w:sz w:val="24"/>
          </w:rPr>
          <w:t xml:space="preserve">test </w:t>
        </w:r>
      </w:ins>
      <w:del w:id="941" w:author="Miller, Harvey J." w:date="2020-05-20T11:21:00Z">
        <w:r w:rsidRPr="009D4EE1" w:rsidDel="00AD0EE2">
          <w:rPr>
            <w:rFonts w:ascii="Times New Roman" w:hAnsi="Times New Roman" w:cs="Times New Roman"/>
            <w:sz w:val="24"/>
          </w:rPr>
          <w:delText xml:space="preserve">validate </w:delText>
        </w:r>
      </w:del>
      <w:r w:rsidRPr="009D4EE1">
        <w:rPr>
          <w:rFonts w:ascii="Times New Roman" w:hAnsi="Times New Roman" w:cs="Times New Roman"/>
          <w:sz w:val="24"/>
        </w:rPr>
        <w:t xml:space="preserve">this, we </w:t>
      </w:r>
      <w:ins w:id="942" w:author="Miller, Harvey J." w:date="2020-05-20T11:21:00Z">
        <w:r w:rsidR="00AD0EE2">
          <w:rPr>
            <w:rFonts w:ascii="Times New Roman" w:hAnsi="Times New Roman" w:cs="Times New Roman"/>
            <w:sz w:val="24"/>
          </w:rPr>
          <w:t xml:space="preserve">use the </w:t>
        </w:r>
      </w:ins>
      <w:del w:id="943" w:author="Miller, Harvey J." w:date="2020-05-20T11:21:00Z">
        <w:r w:rsidRPr="009D4EE1" w:rsidDel="00AD0EE2">
          <w:rPr>
            <w:rFonts w:ascii="Times New Roman" w:hAnsi="Times New Roman" w:cs="Times New Roman"/>
            <w:sz w:val="24"/>
          </w:rPr>
          <w:delText xml:space="preserve">choose </w:delText>
        </w:r>
      </w:del>
      <w:r w:rsidRPr="009D4EE1">
        <w:rPr>
          <w:rFonts w:ascii="Times New Roman" w:hAnsi="Times New Roman" w:cs="Times New Roman"/>
          <w:sz w:val="24"/>
        </w:rPr>
        <w:t>Google search trend index to represent the awareness of the local people</w:t>
      </w:r>
      <w:ins w:id="944" w:author="Miller, Harvey J." w:date="2020-05-20T11:22:00Z">
        <w:r w:rsidR="00AD0EE2">
          <w:rPr>
            <w:rFonts w:ascii="Times New Roman" w:hAnsi="Times New Roman" w:cs="Times New Roman"/>
            <w:sz w:val="24"/>
          </w:rPr>
          <w:t xml:space="preserve"> </w:t>
        </w:r>
      </w:ins>
      <w:del w:id="945" w:author="Miller, Harvey J." w:date="2020-05-20T11:22:00Z">
        <w:r w:rsidRPr="009D4EE1" w:rsidDel="00AD0EE2">
          <w:rPr>
            <w:rFonts w:ascii="Times New Roman" w:hAnsi="Times New Roman" w:cs="Times New Roman"/>
            <w:sz w:val="24"/>
          </w:rPr>
          <w:delText xml:space="preserve">. </w:delText>
        </w:r>
        <w:r w:rsidR="00777DC8" w:rsidDel="00AD0EE2">
          <w:rPr>
            <w:rFonts w:ascii="Times New Roman" w:hAnsi="Times New Roman" w:cs="Times New Roman"/>
            <w:sz w:val="24"/>
          </w:rPr>
          <w:delText>S</w:delText>
        </w:r>
        <w:r w:rsidRPr="009D4EE1" w:rsidDel="00AD0EE2">
          <w:rPr>
            <w:rFonts w:ascii="Times New Roman" w:hAnsi="Times New Roman" w:cs="Times New Roman"/>
            <w:sz w:val="24"/>
          </w:rPr>
          <w:delText xml:space="preserve">earching on the search engine, such as Google.com, has become </w:delText>
        </w:r>
        <w:r w:rsidR="00D664E5" w:rsidDel="00AD0EE2">
          <w:rPr>
            <w:rFonts w:ascii="Times New Roman" w:hAnsi="Times New Roman" w:cs="Times New Roman"/>
            <w:sz w:val="24"/>
          </w:rPr>
          <w:delText xml:space="preserve">one of </w:delText>
        </w:r>
        <w:r w:rsidRPr="009D4EE1" w:rsidDel="00AD0EE2">
          <w:rPr>
            <w:rFonts w:ascii="Times New Roman" w:hAnsi="Times New Roman" w:cs="Times New Roman"/>
            <w:sz w:val="24"/>
          </w:rPr>
          <w:delTex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delText>
        </w:r>
        <w:r w:rsidR="00777DC8" w:rsidDel="00AD0EE2">
          <w:rPr>
            <w:rFonts w:ascii="Times New Roman" w:hAnsi="Times New Roman" w:cs="Times New Roman"/>
            <w:sz w:val="24"/>
          </w:rPr>
          <w:delText>facts</w:delText>
        </w:r>
        <w:r w:rsidRPr="009D4EE1" w:rsidDel="00AD0EE2">
          <w:rPr>
            <w:rFonts w:ascii="Times New Roman" w:hAnsi="Times New Roman" w:cs="Times New Roman"/>
            <w:sz w:val="24"/>
          </w:rPr>
          <w:delText xml:space="preserve">, many studies utilized the social media and search engine statistics to retrospectively evaluate or predict the relationship between the trends and the actual confirmed cases </w:delText>
        </w:r>
      </w:del>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(22–24)</w:t>
      </w:r>
      <w:r w:rsidRPr="009D4EE1">
        <w:rPr>
          <w:rFonts w:ascii="Times New Roman" w:hAnsi="Times New Roman" w:cs="Times New Roman"/>
          <w:sz w:val="24"/>
        </w:rPr>
        <w:fldChar w:fldCharType="end"/>
      </w:r>
      <w:ins w:id="946" w:author="Miller, Harvey J." w:date="2020-05-20T11:22:00Z">
        <w:r w:rsidR="00AD0EE2">
          <w:rPr>
            <w:rFonts w:ascii="Times New Roman" w:hAnsi="Times New Roman" w:cs="Times New Roman"/>
            <w:sz w:val="24"/>
          </w:rPr>
          <w:t xml:space="preserve">. We </w:t>
        </w:r>
      </w:ins>
      <w:del w:id="947" w:author="Miller, Harvey J." w:date="2020-05-20T11:22:00Z">
        <w:r w:rsidRPr="009D4EE1" w:rsidDel="00AD0EE2">
          <w:rPr>
            <w:rFonts w:ascii="Times New Roman" w:hAnsi="Times New Roman" w:cs="Times New Roman"/>
            <w:sz w:val="24"/>
          </w:rPr>
          <w:delText xml:space="preserve">. </w:delText>
        </w:r>
      </w:del>
    </w:p>
    <w:p w14:paraId="2C5804F5" w14:textId="54128076" w:rsidR="00DE02CC" w:rsidRDefault="00443134">
      <w:pPr>
        <w:ind w:firstLine="720"/>
        <w:jc w:val="both"/>
        <w:rPr>
          <w:ins w:id="948" w:author="Liu, Luyu" w:date="2020-05-23T15:24:00Z"/>
          <w:rFonts w:ascii="Times New Roman" w:hAnsi="Times New Roman" w:cs="Times New Roman"/>
          <w:sz w:val="24"/>
        </w:rPr>
        <w:pPrChange w:id="949" w:author="Miller, Harvey J." w:date="2020-05-20T11:22:00Z">
          <w:pPr>
            <w:ind w:firstLine="720"/>
          </w:pPr>
        </w:pPrChange>
      </w:pPr>
      <w:del w:id="950" w:author="Miller, Harvey J." w:date="2020-05-20T11:22:00Z">
        <w:r w:rsidRPr="009D4EE1" w:rsidDel="00AD0EE2">
          <w:rPr>
            <w:rFonts w:ascii="Times New Roman" w:hAnsi="Times New Roman" w:cs="Times New Roman"/>
            <w:sz w:val="24"/>
          </w:rPr>
          <w:delText xml:space="preserve">To validate </w:delText>
        </w:r>
        <w:r w:rsidR="00C11DC1" w:rsidDel="00AD0EE2">
          <w:rPr>
            <w:rFonts w:ascii="Times New Roman" w:hAnsi="Times New Roman" w:cs="Times New Roman"/>
            <w:sz w:val="24"/>
          </w:rPr>
          <w:delText xml:space="preserve">the </w:delText>
        </w:r>
        <w:r w:rsidRPr="009D4EE1" w:rsidDel="00AD0EE2">
          <w:rPr>
            <w:rFonts w:ascii="Times New Roman" w:hAnsi="Times New Roman" w:cs="Times New Roman"/>
            <w:sz w:val="24"/>
          </w:rPr>
          <w:delText xml:space="preserve">linkages, we </w:delText>
        </w:r>
      </w:del>
      <w:r w:rsidRPr="009D4EE1">
        <w:rPr>
          <w:rFonts w:ascii="Times New Roman" w:hAnsi="Times New Roman" w:cs="Times New Roman"/>
          <w:sz w:val="24"/>
        </w:rPr>
        <w:t>collected the average Google search trend data for different designated market area that each transit system locates in</w:t>
      </w:r>
      <w:r w:rsidR="00675902">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sidR="00764500">
        <w:rPr>
          <w:rFonts w:ascii="Times New Roman" w:hAnsi="Times New Roman" w:cs="Times New Roman"/>
          <w:sz w:val="24"/>
        </w:rPr>
        <w:fldChar w:fldCharType="separate"/>
      </w:r>
      <w:r w:rsidR="00C046C6" w:rsidRPr="00C046C6">
        <w:rPr>
          <w:rFonts w:ascii="Times New Roman" w:hAnsi="Times New Roman" w:cs="Times New Roman"/>
          <w:noProof/>
          <w:sz w:val="24"/>
        </w:rPr>
        <w:t>(25)</w:t>
      </w:r>
      <w:r w:rsidR="00764500">
        <w:rPr>
          <w:rFonts w:ascii="Times New Roman" w:hAnsi="Times New Roman" w:cs="Times New Roman"/>
          <w:sz w:val="24"/>
        </w:rPr>
        <w:fldChar w:fldCharType="end"/>
      </w:r>
      <w:r w:rsidR="00C11DC1">
        <w:rPr>
          <w:rFonts w:ascii="Times New Roman" w:hAnsi="Times New Roman" w:cs="Times New Roman"/>
          <w:sz w:val="24"/>
        </w:rPr>
        <w:t xml:space="preserve">, </w:t>
      </w:r>
      <w:ins w:id="951" w:author="Miller, Harvey J." w:date="2020-05-20T11:23:00Z">
        <w:r w:rsidR="00AD0EE2">
          <w:rPr>
            <w:rFonts w:ascii="Times New Roman" w:hAnsi="Times New Roman" w:cs="Times New Roman"/>
            <w:sz w:val="24"/>
          </w:rPr>
          <w:t xml:space="preserve">the latter being </w:t>
        </w:r>
      </w:ins>
      <w:del w:id="952" w:author="Miller, Harvey J." w:date="2020-05-20T11:23:00Z">
        <w:r w:rsidR="00C11DC1" w:rsidDel="00AD0EE2">
          <w:rPr>
            <w:rFonts w:ascii="Times New Roman" w:hAnsi="Times New Roman" w:cs="Times New Roman"/>
            <w:sz w:val="24"/>
          </w:rPr>
          <w:delText>whic</w:delText>
        </w:r>
      </w:del>
      <w:ins w:id="953" w:author="Miller, Harvey J." w:date="2020-05-20T11:23:00Z">
        <w:del w:id="954" w:author="Liu, Luyu" w:date="2020-05-21T17:29:00Z">
          <w:r w:rsidR="00AD0EE2" w:rsidDel="00935F24">
            <w:rPr>
              <w:rFonts w:ascii="Times New Roman" w:hAnsi="Times New Roman" w:cs="Times New Roman"/>
              <w:sz w:val="24"/>
            </w:rPr>
            <w:delText xml:space="preserve"> </w:delText>
          </w:r>
        </w:del>
      </w:ins>
      <w:del w:id="955" w:author="Miller, Harvey J." w:date="2020-05-20T11:23:00Z">
        <w:r w:rsidR="00C11DC1" w:rsidDel="00AD0EE2">
          <w:rPr>
            <w:rFonts w:ascii="Times New Roman" w:hAnsi="Times New Roman" w:cs="Times New Roman"/>
            <w:sz w:val="24"/>
          </w:rPr>
          <w:delText xml:space="preserve">h is </w:delText>
        </w:r>
      </w:del>
      <w:r w:rsidR="00C11DC1">
        <w:rPr>
          <w:rFonts w:ascii="Times New Roman" w:hAnsi="Times New Roman" w:cs="Times New Roman"/>
          <w:sz w:val="24"/>
        </w:rPr>
        <w:t>the latest day we witnessed a</w:t>
      </w:r>
      <w:ins w:id="956" w:author="Miller, Harvey J." w:date="2020-05-20T11:23:00Z">
        <w:r w:rsidR="00AD0EE2">
          <w:rPr>
            <w:rFonts w:ascii="Times New Roman" w:hAnsi="Times New Roman" w:cs="Times New Roman"/>
            <w:sz w:val="24"/>
          </w:rPr>
          <w:t>ny</w:t>
        </w:r>
      </w:ins>
      <w:r w:rsidR="00C11DC1">
        <w:rPr>
          <w:rFonts w:ascii="Times New Roman" w:hAnsi="Times New Roman" w:cs="Times New Roman"/>
          <w:sz w:val="24"/>
        </w:rPr>
        <w:t xml:space="preserve"> system </w:t>
      </w:r>
      <w:ins w:id="957" w:author="Miller, Harvey J." w:date="2020-05-20T11:23:00Z">
        <w:r w:rsidR="00AD0EE2">
          <w:rPr>
            <w:rFonts w:ascii="Times New Roman" w:hAnsi="Times New Roman" w:cs="Times New Roman"/>
            <w:sz w:val="24"/>
          </w:rPr>
          <w:t xml:space="preserve">experiencing further </w:t>
        </w:r>
      </w:ins>
      <w:del w:id="958" w:author="Miller, Harvey J." w:date="2020-05-20T11:23:00Z">
        <w:r w:rsidR="00C11DC1" w:rsidDel="00AD0EE2">
          <w:rPr>
            <w:rFonts w:ascii="Times New Roman" w:hAnsi="Times New Roman" w:cs="Times New Roman"/>
            <w:sz w:val="24"/>
          </w:rPr>
          <w:delText xml:space="preserve">having a </w:delText>
        </w:r>
      </w:del>
      <w:r w:rsidR="00C11DC1">
        <w:rPr>
          <w:rFonts w:ascii="Times New Roman" w:hAnsi="Times New Roman" w:cs="Times New Roman"/>
          <w:sz w:val="24"/>
        </w:rPr>
        <w:t>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w:t>
      </w:r>
      <w:ins w:id="959" w:author="Liu, Luyu" w:date="2020-05-21T17:30:00Z">
        <w:r w:rsidR="00935F24">
          <w:rPr>
            <w:rFonts w:ascii="Times New Roman" w:hAnsi="Times New Roman" w:cs="Times New Roman"/>
            <w:sz w:val="24"/>
          </w:rPr>
          <w:t xml:space="preserve">for its popularity among the public </w:t>
        </w:r>
      </w:ins>
      <w:del w:id="960" w:author="Liu, Luyu" w:date="2020-05-21T17:09:00Z">
        <w:r w:rsidR="001A3FA5" w:rsidDel="002873ED">
          <w:rPr>
            <w:rFonts w:ascii="Times New Roman" w:hAnsi="Times New Roman" w:cs="Times New Roman"/>
            <w:sz w:val="24"/>
          </w:rPr>
          <w:delText>for two reasons: first, COVID19 as a newly coined word was not familiar to the public, since the official name was not introduce until February 11</w:delText>
        </w:r>
        <w:r w:rsidR="001A3FA5" w:rsidRPr="001A3FA5" w:rsidDel="002873ED">
          <w:rPr>
            <w:rFonts w:ascii="Times New Roman" w:hAnsi="Times New Roman" w:cs="Times New Roman"/>
            <w:sz w:val="24"/>
            <w:vertAlign w:val="superscript"/>
          </w:rPr>
          <w:delText>th</w:delText>
        </w:r>
      </w:del>
      <w:ins w:id="961" w:author="Liu, Luyu" w:date="2020-05-21T17:15:00Z">
        <w:r w:rsidR="00252CD4">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sidR="00252CD4">
        <w:rPr>
          <w:rFonts w:ascii="Times New Roman" w:hAnsi="Times New Roman" w:cs="Times New Roman"/>
          <w:sz w:val="24"/>
        </w:rPr>
        <w:fldChar w:fldCharType="separate"/>
      </w:r>
      <w:r w:rsidR="00C046C6" w:rsidRPr="00C046C6">
        <w:rPr>
          <w:rFonts w:ascii="Times New Roman" w:hAnsi="Times New Roman" w:cs="Times New Roman"/>
          <w:noProof/>
          <w:sz w:val="24"/>
        </w:rPr>
        <w:t>(26)</w:t>
      </w:r>
      <w:ins w:id="962" w:author="Liu, Luyu" w:date="2020-05-21T17:15:00Z">
        <w:r w:rsidR="00252CD4">
          <w:rPr>
            <w:rFonts w:ascii="Times New Roman" w:hAnsi="Times New Roman" w:cs="Times New Roman"/>
            <w:sz w:val="24"/>
          </w:rPr>
          <w:fldChar w:fldCharType="end"/>
        </w:r>
      </w:ins>
      <w:ins w:id="963" w:author="Liu, Luyu" w:date="2020-05-21T17:10:00Z">
        <w:r w:rsidR="002873ED">
          <w:rPr>
            <w:rFonts w:ascii="Times New Roman" w:hAnsi="Times New Roman" w:cs="Times New Roman"/>
            <w:sz w:val="24"/>
          </w:rPr>
          <w:t>.</w:t>
        </w:r>
        <w:r w:rsidR="002873ED" w:rsidDel="002873ED">
          <w:rPr>
            <w:rFonts w:ascii="Times New Roman" w:hAnsi="Times New Roman" w:cs="Times New Roman"/>
            <w:sz w:val="24"/>
          </w:rPr>
          <w:t xml:space="preserve"> </w:t>
        </w:r>
      </w:ins>
    </w:p>
    <w:p w14:paraId="64812E23" w14:textId="5F730557" w:rsidR="000B1E8E" w:rsidDel="00AD0EE2" w:rsidRDefault="00DE02CC">
      <w:pPr>
        <w:ind w:firstLine="720"/>
        <w:jc w:val="both"/>
        <w:rPr>
          <w:del w:id="964" w:author="Miller, Harvey J." w:date="2020-05-20T11:23:00Z"/>
          <w:rFonts w:ascii="Times New Roman" w:hAnsi="Times New Roman" w:cs="Times New Roman"/>
          <w:sz w:val="24"/>
        </w:rPr>
        <w:pPrChange w:id="965" w:author="Miller, Harvey J." w:date="2020-05-20T11:23:00Z">
          <w:pPr/>
        </w:pPrChange>
      </w:pPr>
      <w:ins w:id="966" w:author="Liu, Luyu" w:date="2020-05-23T15:24:00Z">
        <w:r>
          <w:rPr>
            <w:rFonts w:ascii="Times New Roman" w:hAnsi="Times New Roman" w:cs="Times New Roman"/>
            <w:sz w:val="24"/>
          </w:rPr>
          <w:t>Finally,</w:t>
        </w:r>
      </w:ins>
      <w:ins w:id="967" w:author="Liu, Luyu" w:date="2020-05-23T15:27:00Z">
        <w:r w:rsidR="002A508B">
          <w:rPr>
            <w:rFonts w:ascii="Times New Roman" w:hAnsi="Times New Roman" w:cs="Times New Roman"/>
            <w:sz w:val="24"/>
          </w:rPr>
          <w:t xml:space="preserve"> </w:t>
        </w:r>
      </w:ins>
      <w:ins w:id="968" w:author="Liu, Luyu" w:date="2020-05-23T15:42:00Z">
        <w:r w:rsidR="00B70712">
          <w:rPr>
            <w:rFonts w:ascii="Times New Roman" w:hAnsi="Times New Roman" w:cs="Times New Roman"/>
            <w:sz w:val="24"/>
          </w:rPr>
          <w:t xml:space="preserve">transit dependency </w:t>
        </w:r>
      </w:ins>
      <w:ins w:id="969" w:author="Liu, Luyu" w:date="2020-05-23T15:27:00Z">
        <w:r w:rsidR="002A508B">
          <w:rPr>
            <w:rFonts w:ascii="Times New Roman" w:hAnsi="Times New Roman" w:cs="Times New Roman"/>
            <w:sz w:val="24"/>
          </w:rPr>
          <w:t xml:space="preserve">is </w:t>
        </w:r>
      </w:ins>
      <w:ins w:id="970" w:author="Liu, Luyu" w:date="2020-05-23T15:41:00Z">
        <w:r w:rsidR="002113F9">
          <w:rPr>
            <w:rFonts w:ascii="Times New Roman" w:hAnsi="Times New Roman" w:cs="Times New Roman" w:hint="eastAsia"/>
            <w:sz w:val="24"/>
          </w:rPr>
          <w:t>also</w:t>
        </w:r>
        <w:r w:rsidR="002113F9">
          <w:rPr>
            <w:rFonts w:ascii="Times New Roman" w:hAnsi="Times New Roman" w:cs="Times New Roman"/>
            <w:sz w:val="24"/>
          </w:rPr>
          <w:t xml:space="preserve"> a</w:t>
        </w:r>
      </w:ins>
      <w:ins w:id="971" w:author="Liu, Luyu" w:date="2020-05-23T15:27:00Z">
        <w:r w:rsidR="002A508B">
          <w:rPr>
            <w:rFonts w:ascii="Times New Roman" w:hAnsi="Times New Roman" w:cs="Times New Roman"/>
            <w:sz w:val="24"/>
          </w:rPr>
          <w:t xml:space="preserve"> potential factor</w:t>
        </w:r>
      </w:ins>
      <w:ins w:id="972" w:author="Liu, Luyu" w:date="2020-05-23T15:33:00Z">
        <w:r w:rsidR="002A508B">
          <w:rPr>
            <w:rFonts w:ascii="Times New Roman" w:hAnsi="Times New Roman" w:cs="Times New Roman"/>
            <w:sz w:val="24"/>
          </w:rPr>
          <w:t>.</w:t>
        </w:r>
      </w:ins>
      <w:ins w:id="973" w:author="Liu, Luyu" w:date="2020-05-23T15:45:00Z">
        <w:r w:rsidR="00B70712">
          <w:rPr>
            <w:rFonts w:ascii="Times New Roman" w:hAnsi="Times New Roman" w:cs="Times New Roman"/>
            <w:sz w:val="24"/>
          </w:rPr>
          <w:t xml:space="preserve"> If an area has</w:t>
        </w:r>
      </w:ins>
      <w:ins w:id="974" w:author="Liu, Luyu" w:date="2020-05-23T15:46:00Z">
        <w:r w:rsidR="00C142F3">
          <w:rPr>
            <w:rFonts w:ascii="Times New Roman" w:hAnsi="Times New Roman" w:cs="Times New Roman"/>
            <w:sz w:val="24"/>
          </w:rPr>
          <w:t xml:space="preserve"> more people depending on transit, the usage rate of transit </w:t>
        </w:r>
      </w:ins>
      <w:ins w:id="975" w:author="Liu, Luyu" w:date="2020-05-23T15:47:00Z">
        <w:r w:rsidR="00C142F3">
          <w:rPr>
            <w:rFonts w:ascii="Times New Roman" w:hAnsi="Times New Roman" w:cs="Times New Roman"/>
            <w:sz w:val="24"/>
          </w:rPr>
          <w:t xml:space="preserve">during the pandemic </w:t>
        </w:r>
      </w:ins>
      <w:ins w:id="976" w:author="Liu, Luyu" w:date="2020-05-23T15:46:00Z">
        <w:r w:rsidR="00C142F3">
          <w:rPr>
            <w:rFonts w:ascii="Times New Roman" w:hAnsi="Times New Roman" w:cs="Times New Roman"/>
            <w:sz w:val="24"/>
          </w:rPr>
          <w:t>is supposedly</w:t>
        </w:r>
      </w:ins>
      <w:ins w:id="977" w:author="Liu, Luyu" w:date="2020-05-23T15:47:00Z">
        <w:r w:rsidR="00C142F3">
          <w:rPr>
            <w:rFonts w:ascii="Times New Roman" w:hAnsi="Times New Roman" w:cs="Times New Roman"/>
            <w:sz w:val="24"/>
          </w:rPr>
          <w:t xml:space="preserve"> higher</w:t>
        </w:r>
      </w:ins>
      <w:ins w:id="978" w:author="Liu, Luyu" w:date="2020-05-23T15:46:00Z">
        <w:r w:rsidR="00C142F3">
          <w:rPr>
            <w:rFonts w:ascii="Times New Roman" w:hAnsi="Times New Roman" w:cs="Times New Roman"/>
            <w:sz w:val="24"/>
          </w:rPr>
          <w:t>.</w:t>
        </w:r>
      </w:ins>
      <w:ins w:id="979" w:author="Liu, Luyu" w:date="2020-05-23T16:45:00Z">
        <w:r w:rsidR="002F6D04">
          <w:rPr>
            <w:rFonts w:ascii="Times New Roman" w:hAnsi="Times New Roman" w:cs="Times New Roman"/>
            <w:sz w:val="24"/>
          </w:rPr>
          <w:t xml:space="preserve"> </w:t>
        </w:r>
      </w:ins>
      <w:del w:id="980" w:author="Liu, Luyu" w:date="2020-05-21T17:10:00Z">
        <w:r w:rsidR="001A3FA5" w:rsidDel="002873ED">
          <w:rPr>
            <w:rFonts w:ascii="Times New Roman" w:hAnsi="Times New Roman" w:cs="Times New Roman"/>
            <w:sz w:val="24"/>
          </w:rPr>
          <w:delText xml:space="preserve">; second, “Coronavirus” was more used by the media and the public in February and March and it has significantly higher search frequency than “COVID19”. </w:delText>
        </w:r>
        <w:commentRangeEnd w:id="926"/>
        <w:r w:rsidR="00AD0EE2" w:rsidDel="002873ED">
          <w:rPr>
            <w:rStyle w:val="CommentReference"/>
          </w:rPr>
          <w:commentReference w:id="926"/>
        </w:r>
      </w:del>
    </w:p>
    <w:p w14:paraId="7107C71C" w14:textId="2465069E" w:rsidR="00AD0EE2" w:rsidRPr="009D4EE1" w:rsidRDefault="00C142F3">
      <w:pPr>
        <w:ind w:firstLine="720"/>
        <w:jc w:val="both"/>
        <w:rPr>
          <w:ins w:id="981" w:author="Miller, Harvey J." w:date="2020-05-20T11:23:00Z"/>
          <w:rFonts w:ascii="Times New Roman" w:hAnsi="Times New Roman" w:cs="Times New Roman"/>
          <w:sz w:val="24"/>
        </w:rPr>
        <w:pPrChange w:id="982" w:author="Miller, Harvey J." w:date="2020-05-20T11:22:00Z">
          <w:pPr>
            <w:ind w:firstLine="720"/>
          </w:pPr>
        </w:pPrChange>
      </w:pPr>
      <w:ins w:id="983" w:author="Liu, Luyu" w:date="2020-05-23T15:53:00Z">
        <w:r>
          <w:rPr>
            <w:rFonts w:ascii="Times New Roman" w:hAnsi="Times New Roman" w:cs="Times New Roman"/>
            <w:sz w:val="24"/>
          </w:rPr>
          <w:t xml:space="preserve">We </w:t>
        </w:r>
      </w:ins>
      <w:ins w:id="984" w:author="Liu, Luyu" w:date="2020-05-23T15:56:00Z">
        <w:r w:rsidR="005C6D4D">
          <w:rPr>
            <w:rFonts w:ascii="Times New Roman" w:hAnsi="Times New Roman" w:cs="Times New Roman"/>
            <w:sz w:val="24"/>
          </w:rPr>
          <w:t xml:space="preserve">derive </w:t>
        </w:r>
      </w:ins>
      <w:ins w:id="985" w:author="Liu, Luyu" w:date="2020-05-23T15:54:00Z">
        <w:r>
          <w:rPr>
            <w:rFonts w:ascii="Times New Roman" w:hAnsi="Times New Roman" w:cs="Times New Roman"/>
            <w:sz w:val="24"/>
          </w:rPr>
          <w:t xml:space="preserve">the ratio </w:t>
        </w:r>
        <w:r>
          <w:rPr>
            <w:rFonts w:ascii="Times New Roman" w:hAnsi="Times New Roman" w:cs="Times New Roman"/>
            <w:sz w:val="24"/>
          </w:rPr>
          <w:lastRenderedPageBreak/>
          <w:t>of people who transit to work and the percentage of house units with no vehicle access</w:t>
        </w:r>
      </w:ins>
      <w:ins w:id="986" w:author="Liu, Luyu" w:date="2020-05-23T15:56:00Z">
        <w:r w:rsidR="005C6D4D">
          <w:rPr>
            <w:rFonts w:ascii="Times New Roman" w:hAnsi="Times New Roman" w:cs="Times New Roman"/>
            <w:sz w:val="24"/>
          </w:rPr>
          <w:t xml:space="preserve"> </w:t>
        </w:r>
      </w:ins>
      <w:ins w:id="987" w:author="Liu, Luyu" w:date="2020-05-23T15:57:00Z">
        <w:r w:rsidR="005C6D4D">
          <w:rPr>
            <w:rFonts w:ascii="Times New Roman" w:hAnsi="Times New Roman" w:cs="Times New Roman"/>
            <w:sz w:val="24"/>
          </w:rPr>
          <w:t xml:space="preserve">from ACS data </w:t>
        </w:r>
      </w:ins>
      <w:ins w:id="988" w:author="Liu, Luyu" w:date="2020-05-23T15:56:00Z">
        <w:r w:rsidR="005C6D4D">
          <w:rPr>
            <w:rFonts w:ascii="Times New Roman" w:hAnsi="Times New Roman" w:cs="Times New Roman"/>
            <w:sz w:val="24"/>
          </w:rPr>
          <w:t>to infer transit dependency</w:t>
        </w:r>
      </w:ins>
      <w:ins w:id="989" w:author="Liu, Luyu" w:date="2020-05-23T15:54:00Z">
        <w:r>
          <w:rPr>
            <w:rFonts w:ascii="Times New Roman" w:hAnsi="Times New Roman" w:cs="Times New Roman"/>
            <w:sz w:val="24"/>
          </w:rPr>
          <w:t>.</w:t>
        </w:r>
      </w:ins>
    </w:p>
    <w:p w14:paraId="0470DFD6" w14:textId="77777777" w:rsidR="004E02EA" w:rsidDel="00AD0EE2" w:rsidRDefault="004E02EA" w:rsidP="004E02EA">
      <w:pPr>
        <w:rPr>
          <w:del w:id="990" w:author="Miller, Harvey J." w:date="2020-05-20T11:23:00Z"/>
          <w:rFonts w:ascii="Times New Roman" w:hAnsi="Times New Roman" w:cs="Times New Roman"/>
          <w:sz w:val="24"/>
        </w:rPr>
      </w:pPr>
    </w:p>
    <w:p w14:paraId="143CB2E1" w14:textId="2A516AF5" w:rsidR="00055AC5" w:rsidRDefault="00F017F0">
      <w:pPr>
        <w:ind w:firstLine="720"/>
        <w:jc w:val="both"/>
        <w:rPr>
          <w:rFonts w:ascii="Times New Roman" w:hAnsi="Times New Roman" w:cs="Times New Roman"/>
          <w:sz w:val="24"/>
        </w:rPr>
        <w:pPrChange w:id="991" w:author="Miller, Harvey J." w:date="2020-05-20T11:23:00Z">
          <w:pPr/>
        </w:pPrChange>
      </w:pPr>
      <w:r>
        <w:rPr>
          <w:rFonts w:ascii="Times New Roman" w:hAnsi="Times New Roman" w:cs="Times New Roman"/>
          <w:sz w:val="24"/>
        </w:rPr>
        <w:t xml:space="preserve">To </w:t>
      </w:r>
      <w:del w:id="992" w:author="Miller, Harvey J." w:date="2020-05-20T11:24:00Z">
        <w:r w:rsidDel="00AD0EE2">
          <w:rPr>
            <w:rFonts w:ascii="Times New Roman" w:hAnsi="Times New Roman" w:cs="Times New Roman"/>
            <w:sz w:val="24"/>
          </w:rPr>
          <w:delText xml:space="preserve">moreover validate </w:delText>
        </w:r>
        <w:r w:rsidR="00D54783" w:rsidDel="00AD0EE2">
          <w:rPr>
            <w:rFonts w:ascii="Times New Roman" w:hAnsi="Times New Roman" w:cs="Times New Roman"/>
            <w:sz w:val="24"/>
          </w:rPr>
          <w:delText xml:space="preserve">and </w:delText>
        </w:r>
      </w:del>
      <w:r w:rsidR="00D54783">
        <w:rPr>
          <w:rFonts w:ascii="Times New Roman" w:hAnsi="Times New Roman" w:cs="Times New Roman"/>
          <w:sz w:val="24"/>
        </w:rPr>
        <w:t xml:space="preserve">supplement </w:t>
      </w:r>
      <w:r>
        <w:rPr>
          <w:rFonts w:ascii="Times New Roman" w:hAnsi="Times New Roman" w:cs="Times New Roman"/>
          <w:sz w:val="24"/>
        </w:rPr>
        <w:t xml:space="preserve">the </w:t>
      </w:r>
      <w:ins w:id="993" w:author="Miller, Harvey J." w:date="2020-05-20T11:24:00Z">
        <w:r w:rsidR="00AD0EE2">
          <w:rPr>
            <w:rFonts w:ascii="Times New Roman" w:hAnsi="Times New Roman" w:cs="Times New Roman"/>
            <w:sz w:val="24"/>
          </w:rPr>
          <w:t>analysis</w:t>
        </w:r>
      </w:ins>
      <w:del w:id="994" w:author="Miller, Harvey J." w:date="2020-05-20T11:24:00Z">
        <w:r w:rsidDel="00AD0EE2">
          <w:rPr>
            <w:rFonts w:ascii="Times New Roman" w:hAnsi="Times New Roman" w:cs="Times New Roman"/>
            <w:sz w:val="24"/>
          </w:rPr>
          <w:delText>correlation results</w:delText>
        </w:r>
      </w:del>
      <w:r>
        <w:rPr>
          <w:rFonts w:ascii="Times New Roman" w:hAnsi="Times New Roman" w:cs="Times New Roman"/>
          <w:sz w:val="24"/>
        </w:rPr>
        <w:t>,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sidR="001D4745">
        <w:rPr>
          <w:rFonts w:ascii="Times New Roman" w:hAnsi="Times New Roman" w:cs="Times New Roman"/>
          <w:sz w:val="24"/>
        </w:rPr>
        <w:fldChar w:fldCharType="separate"/>
      </w:r>
      <w:r w:rsidR="00C046C6" w:rsidRPr="00C046C6">
        <w:rPr>
          <w:rFonts w:ascii="Times New Roman" w:hAnsi="Times New Roman" w:cs="Times New Roman"/>
          <w:noProof/>
          <w:sz w:val="24"/>
        </w:rPr>
        <w:t>(13,27,28)</w:t>
      </w:r>
      <w:r w:rsidR="001D4745">
        <w:rPr>
          <w:rFonts w:ascii="Times New Roman" w:hAnsi="Times New Roman" w:cs="Times New Roman"/>
          <w:sz w:val="24"/>
        </w:rPr>
        <w:fldChar w:fldCharType="end"/>
      </w:r>
      <w:r w:rsidR="00F530B9">
        <w:rPr>
          <w:rFonts w:ascii="Times New Roman" w:hAnsi="Times New Roman" w:cs="Times New Roman"/>
          <w:sz w:val="24"/>
        </w:rPr>
        <w:t xml:space="preserve">. The user surveys provide first-hand proofs </w:t>
      </w:r>
      <w:r w:rsidR="00D54783">
        <w:rPr>
          <w:rFonts w:ascii="Times New Roman" w:hAnsi="Times New Roman" w:cs="Times New Roman"/>
          <w:sz w:val="24"/>
        </w:rPr>
        <w:t>about the demography of the essential passengers and are a very good complement to the correlation conclusions</w:t>
      </w:r>
      <w:r w:rsidR="00F530B9">
        <w:rPr>
          <w:rFonts w:ascii="Times New Roman" w:hAnsi="Times New Roman" w:cs="Times New Roman"/>
          <w:sz w:val="24"/>
        </w:rPr>
        <w:t xml:space="preserve">. </w:t>
      </w:r>
    </w:p>
    <w:p w14:paraId="12E4D006" w14:textId="77777777" w:rsidR="00456246" w:rsidRDefault="00456246" w:rsidP="00456246">
      <w:pPr>
        <w:rPr>
          <w:rFonts w:ascii="Times New Roman" w:hAnsi="Times New Roman" w:cs="Times New Roman"/>
          <w:sz w:val="24"/>
        </w:rPr>
      </w:pPr>
    </w:p>
    <w:p w14:paraId="64326C32" w14:textId="1E28FD19" w:rsidR="00456246" w:rsidRDefault="00AD0EE2">
      <w:pPr>
        <w:jc w:val="both"/>
        <w:rPr>
          <w:rFonts w:ascii="Times New Roman" w:hAnsi="Times New Roman" w:cs="Times New Roman"/>
          <w:sz w:val="24"/>
        </w:rPr>
        <w:pPrChange w:id="995" w:author="Miller, Harvey J." w:date="2020-05-20T11:25:00Z">
          <w:pPr/>
        </w:pPrChange>
      </w:pPr>
      <w:commentRangeStart w:id="996"/>
      <w:ins w:id="997" w:author="Miller, Harvey J." w:date="2020-05-20T11:26:00Z">
        <w:r>
          <w:rPr>
            <w:rFonts w:ascii="Times New Roman" w:hAnsi="Times New Roman" w:cs="Times New Roman"/>
            <w:b/>
            <w:sz w:val="24"/>
            <w:highlight w:val="yellow"/>
          </w:rPr>
          <w:t xml:space="preserve">Cliff </w:t>
        </w:r>
      </w:ins>
      <w:ins w:id="998" w:author="Liu, Luyu" w:date="2020-05-20T22:21:00Z">
        <w:r w:rsidR="00E01226">
          <w:rPr>
            <w:rFonts w:ascii="Times New Roman" w:hAnsi="Times New Roman" w:cs="Times New Roman"/>
            <w:b/>
            <w:sz w:val="24"/>
            <w:highlight w:val="yellow"/>
          </w:rPr>
          <w:t xml:space="preserve">point </w:t>
        </w:r>
      </w:ins>
      <w:del w:id="999" w:author="Miller, Harvey J." w:date="2020-05-20T11:26:00Z">
        <w:r w:rsidR="00456246" w:rsidRPr="006918C2" w:rsidDel="00AD0EE2">
          <w:rPr>
            <w:rFonts w:ascii="Times New Roman" w:hAnsi="Times New Roman" w:cs="Times New Roman"/>
            <w:b/>
            <w:sz w:val="24"/>
            <w:highlight w:val="yellow"/>
          </w:rPr>
          <w:delText xml:space="preserve">Divergent </w:delText>
        </w:r>
      </w:del>
      <w:del w:id="1000" w:author="Miller, Harvey J." w:date="2020-05-20T11:28:00Z">
        <w:r w:rsidR="00456246" w:rsidRPr="006918C2" w:rsidDel="00AD0EE2">
          <w:rPr>
            <w:rFonts w:ascii="Times New Roman" w:hAnsi="Times New Roman" w:cs="Times New Roman"/>
            <w:b/>
            <w:sz w:val="24"/>
            <w:highlight w:val="yellow"/>
          </w:rPr>
          <w:delText>point</w:delText>
        </w:r>
        <w:r w:rsidR="00456246" w:rsidDel="00AD0EE2">
          <w:rPr>
            <w:rFonts w:ascii="Times New Roman" w:hAnsi="Times New Roman" w:cs="Times New Roman"/>
            <w:b/>
            <w:sz w:val="24"/>
          </w:rPr>
          <w:delText xml:space="preserve"> </w:delText>
        </w:r>
      </w:del>
      <w:r w:rsidR="00456246">
        <w:rPr>
          <w:rFonts w:ascii="Times New Roman" w:hAnsi="Times New Roman" w:cs="Times New Roman"/>
          <w:b/>
          <w:sz w:val="24"/>
        </w:rPr>
        <w:t xml:space="preserve">and </w:t>
      </w:r>
      <w:ins w:id="1001" w:author="Miller, Harvey J." w:date="2020-05-20T11:26:00Z">
        <w:r w:rsidR="009D2E82">
          <w:rPr>
            <w:rFonts w:ascii="Times New Roman" w:hAnsi="Times New Roman" w:cs="Times New Roman"/>
            <w:b/>
            <w:sz w:val="24"/>
            <w:highlight w:val="yellow"/>
          </w:rPr>
          <w:t xml:space="preserve">floor </w:t>
        </w:r>
      </w:ins>
      <w:del w:id="1002" w:author="Miller, Harvey J." w:date="2020-05-20T11:26:00Z">
        <w:r w:rsidR="00456246" w:rsidRPr="006918C2" w:rsidDel="00AD0EE2">
          <w:rPr>
            <w:rFonts w:ascii="Times New Roman" w:hAnsi="Times New Roman" w:cs="Times New Roman" w:hint="eastAsia"/>
            <w:b/>
            <w:sz w:val="24"/>
            <w:highlight w:val="yellow"/>
          </w:rPr>
          <w:delText>conver</w:delText>
        </w:r>
        <w:r w:rsidR="00456246" w:rsidRPr="006918C2" w:rsidDel="00AD0EE2">
          <w:rPr>
            <w:rFonts w:ascii="Times New Roman" w:hAnsi="Times New Roman" w:cs="Times New Roman"/>
            <w:b/>
            <w:sz w:val="24"/>
            <w:highlight w:val="yellow"/>
          </w:rPr>
          <w:delText xml:space="preserve">gent </w:delText>
        </w:r>
      </w:del>
      <w:r w:rsidR="00456246" w:rsidRPr="006918C2">
        <w:rPr>
          <w:rFonts w:ascii="Times New Roman" w:hAnsi="Times New Roman" w:cs="Times New Roman"/>
          <w:b/>
          <w:sz w:val="24"/>
          <w:highlight w:val="yellow"/>
        </w:rPr>
        <w:t>point</w:t>
      </w:r>
      <w:ins w:id="1003" w:author="Miller, Harvey J." w:date="2020-05-20T11:28:00Z">
        <w:del w:id="1004" w:author="Liu, Luyu" w:date="2020-05-20T22:21:00Z">
          <w:r w:rsidDel="00E01226">
            <w:rPr>
              <w:rFonts w:ascii="Times New Roman" w:hAnsi="Times New Roman" w:cs="Times New Roman"/>
              <w:b/>
              <w:sz w:val="24"/>
            </w:rPr>
            <w:delText>s</w:delText>
          </w:r>
        </w:del>
      </w:ins>
      <w:del w:id="1005" w:author="Miller, Harvey J." w:date="2020-05-20T11:26:00Z">
        <w:r w:rsidR="00456246" w:rsidDel="00AD0EE2">
          <w:rPr>
            <w:rFonts w:ascii="Times New Roman" w:hAnsi="Times New Roman" w:cs="Times New Roman"/>
            <w:b/>
            <w:sz w:val="24"/>
          </w:rPr>
          <w:delText>: the start and end</w:delText>
        </w:r>
      </w:del>
      <w:r w:rsidR="00456246" w:rsidRPr="004E1FFE">
        <w:rPr>
          <w:rFonts w:ascii="Times New Roman" w:hAnsi="Times New Roman" w:cs="Times New Roman"/>
          <w:b/>
          <w:sz w:val="24"/>
        </w:rPr>
        <w:t>.</w:t>
      </w:r>
      <w:r w:rsidR="00456246">
        <w:rPr>
          <w:rFonts w:ascii="Times New Roman" w:hAnsi="Times New Roman" w:cs="Times New Roman"/>
          <w:sz w:val="24"/>
        </w:rPr>
        <w:t xml:space="preserve">   </w:t>
      </w:r>
      <w:commentRangeEnd w:id="996"/>
      <w:r>
        <w:rPr>
          <w:rStyle w:val="CommentReference"/>
        </w:rPr>
        <w:commentReference w:id="996"/>
      </w:r>
      <w:ins w:id="1006" w:author="Miller, Harvey J." w:date="2020-05-20T11:28:00Z">
        <w:r>
          <w:rPr>
            <w:rFonts w:ascii="Times New Roman" w:hAnsi="Times New Roman" w:cs="Times New Roman"/>
            <w:sz w:val="24"/>
          </w:rPr>
          <w:t>To</w:t>
        </w:r>
      </w:ins>
      <w:del w:id="1007" w:author="Miller, Harvey J." w:date="2020-05-20T11:28:00Z">
        <w:r w:rsidR="00456246" w:rsidDel="00AD0EE2">
          <w:rPr>
            <w:rFonts w:ascii="Times New Roman" w:hAnsi="Times New Roman" w:cs="Times New Roman"/>
            <w:sz w:val="24"/>
          </w:rPr>
          <w:delText>The decline process mainly happens during a relatively short period in the middle. Therefore, to</w:delText>
        </w:r>
      </w:del>
      <w:r w:rsidR="00456246">
        <w:rPr>
          <w:rFonts w:ascii="Times New Roman" w:hAnsi="Times New Roman" w:cs="Times New Roman"/>
          <w:sz w:val="24"/>
        </w:rPr>
        <w:t xml:space="preserve"> measure when the demand started to decrease and </w:t>
      </w:r>
      <w:ins w:id="1008" w:author="Miller, Harvey J." w:date="2020-05-20T11:28:00Z">
        <w:r>
          <w:rPr>
            <w:rFonts w:ascii="Times New Roman" w:hAnsi="Times New Roman" w:cs="Times New Roman"/>
            <w:sz w:val="24"/>
          </w:rPr>
          <w:t>eventually re-stab</w:t>
        </w:r>
      </w:ins>
      <w:ins w:id="1009" w:author="Miller, Harvey J." w:date="2020-05-20T11:29:00Z">
        <w:r>
          <w:rPr>
            <w:rFonts w:ascii="Times New Roman" w:hAnsi="Times New Roman" w:cs="Times New Roman"/>
            <w:sz w:val="24"/>
          </w:rPr>
          <w:t>i</w:t>
        </w:r>
      </w:ins>
      <w:ins w:id="1010" w:author="Miller, Harvey J." w:date="2020-05-20T11:28:00Z">
        <w:r>
          <w:rPr>
            <w:rFonts w:ascii="Times New Roman" w:hAnsi="Times New Roman" w:cs="Times New Roman"/>
            <w:sz w:val="24"/>
          </w:rPr>
          <w:t xml:space="preserve">lized </w:t>
        </w:r>
      </w:ins>
      <w:del w:id="1011" w:author="Miller, Harvey J." w:date="2020-05-20T11:28:00Z">
        <w:r w:rsidR="00456246" w:rsidDel="00AD0EE2">
          <w:rPr>
            <w:rFonts w:ascii="Times New Roman" w:hAnsi="Times New Roman" w:cs="Times New Roman"/>
            <w:sz w:val="24"/>
          </w:rPr>
          <w:delText xml:space="preserve">finally </w:delText>
        </w:r>
      </w:del>
      <w:ins w:id="1012" w:author="Miller, Harvey J." w:date="2020-05-20T11:29:00Z">
        <w:r>
          <w:rPr>
            <w:rFonts w:ascii="Times New Roman" w:hAnsi="Times New Roman" w:cs="Times New Roman"/>
            <w:sz w:val="24"/>
          </w:rPr>
          <w:t xml:space="preserve">at a lower level, we </w:t>
        </w:r>
      </w:ins>
      <w:del w:id="1013" w:author="Miller, Harvey J." w:date="2020-05-20T11:29:00Z">
        <w:r w:rsidR="00456246" w:rsidDel="00AD0EE2">
          <w:rPr>
            <w:rFonts w:ascii="Times New Roman" w:hAnsi="Times New Roman" w:cs="Times New Roman"/>
            <w:sz w:val="24"/>
          </w:rPr>
          <w:delText xml:space="preserve">finished the decreasing process, we </w:delText>
        </w:r>
      </w:del>
      <w:r w:rsidR="00456246">
        <w:rPr>
          <w:rFonts w:ascii="Times New Roman" w:hAnsi="Times New Roman" w:cs="Times New Roman"/>
          <w:sz w:val="24"/>
        </w:rPr>
        <w:t xml:space="preserve">introduce two measures: </w:t>
      </w:r>
      <w:ins w:id="1014" w:author="Miller, Harvey J." w:date="2020-05-20T11:29:00Z">
        <w:r>
          <w:rPr>
            <w:rFonts w:ascii="Times New Roman" w:hAnsi="Times New Roman" w:cs="Times New Roman"/>
            <w:sz w:val="24"/>
          </w:rPr>
          <w:t xml:space="preserve">the </w:t>
        </w:r>
        <w:r w:rsidRPr="009D2E82">
          <w:rPr>
            <w:rFonts w:ascii="Times New Roman" w:hAnsi="Times New Roman" w:cs="Times New Roman"/>
            <w:i/>
            <w:sz w:val="24"/>
            <w:rPrChange w:id="1015" w:author="Miller, Harvey J." w:date="2020-05-20T11:31:00Z">
              <w:rPr>
                <w:rFonts w:ascii="Times New Roman" w:hAnsi="Times New Roman" w:cs="Times New Roman"/>
                <w:sz w:val="24"/>
              </w:rPr>
            </w:rPrChange>
          </w:rPr>
          <w:t xml:space="preserve">cliff </w:t>
        </w:r>
      </w:ins>
      <w:del w:id="1016" w:author="Miller, Harvey J." w:date="2020-05-20T11:29:00Z">
        <w:r w:rsidR="00456246" w:rsidRPr="009D2E82" w:rsidDel="00AD0EE2">
          <w:rPr>
            <w:rFonts w:ascii="Times New Roman" w:hAnsi="Times New Roman" w:cs="Times New Roman"/>
            <w:i/>
            <w:sz w:val="24"/>
            <w:rPrChange w:id="1017" w:author="Miller, Harvey J." w:date="2020-05-20T11:31:00Z">
              <w:rPr>
                <w:rFonts w:ascii="Times New Roman" w:hAnsi="Times New Roman" w:cs="Times New Roman"/>
                <w:sz w:val="24"/>
              </w:rPr>
            </w:rPrChange>
          </w:rPr>
          <w:delText xml:space="preserve">divergent </w:delText>
        </w:r>
      </w:del>
      <w:r w:rsidR="00456246" w:rsidRPr="009D2E82">
        <w:rPr>
          <w:rFonts w:ascii="Times New Roman" w:hAnsi="Times New Roman" w:cs="Times New Roman"/>
          <w:i/>
          <w:sz w:val="24"/>
          <w:rPrChange w:id="1018" w:author="Miller, Harvey J." w:date="2020-05-20T11:31:00Z">
            <w:rPr>
              <w:rFonts w:ascii="Times New Roman" w:hAnsi="Times New Roman" w:cs="Times New Roman"/>
              <w:sz w:val="24"/>
            </w:rPr>
          </w:rPrChange>
        </w:rPr>
        <w:t xml:space="preserve">point </w:t>
      </w:r>
      <m:oMath>
        <m:sSub>
          <m:sSubPr>
            <m:ctrlPr>
              <w:rPr>
                <w:rFonts w:ascii="Cambria Math" w:hAnsi="Cambria Math" w:cs="Times New Roman"/>
                <w:i/>
                <w:sz w:val="24"/>
              </w:rPr>
            </m:ctrlPr>
          </m:sSubPr>
          <m:e>
            <m:r>
              <w:rPr>
                <w:rFonts w:ascii="Cambria Math" w:hAnsi="Cambria Math" w:cs="Times New Roman"/>
                <w:sz w:val="24"/>
              </w:rPr>
              <m:t>t</m:t>
            </m:r>
          </m:e>
          <m:sub>
            <m:r>
              <w:ins w:id="1019" w:author="Liu, Luyu" w:date="2020-05-20T22:16:00Z">
                <w:rPr>
                  <w:rFonts w:ascii="Cambria Math" w:hAnsi="Cambria Math" w:cs="Times New Roman"/>
                  <w:sz w:val="24"/>
                </w:rPr>
                <m:t>c</m:t>
              </w:ins>
            </m:r>
            <m:r>
              <w:del w:id="1020" w:author="Liu, Luyu" w:date="2020-05-20T22:16:00Z">
                <w:rPr>
                  <w:rFonts w:ascii="Cambria Math" w:hAnsi="Cambria Math" w:cs="Times New Roman"/>
                  <w:sz w:val="24"/>
                </w:rPr>
                <m:t>d</m:t>
              </w:del>
            </m:r>
          </m:sub>
        </m:sSub>
      </m:oMath>
      <w:r w:rsidR="00456246">
        <w:rPr>
          <w:rFonts w:ascii="Times New Roman" w:hAnsi="Times New Roman" w:cs="Times New Roman"/>
          <w:sz w:val="24"/>
        </w:rPr>
        <w:t xml:space="preserve"> and </w:t>
      </w:r>
      <w:ins w:id="1021" w:author="Miller, Harvey J." w:date="2020-05-20T11:29:00Z">
        <w:r w:rsidR="009D2E82">
          <w:rPr>
            <w:rFonts w:ascii="Times New Roman" w:hAnsi="Times New Roman" w:cs="Times New Roman"/>
            <w:i/>
            <w:sz w:val="24"/>
          </w:rPr>
          <w:t>floor</w:t>
        </w:r>
      </w:ins>
      <w:del w:id="1022" w:author="Miller, Harvey J." w:date="2020-05-20T11:29:00Z">
        <w:r w:rsidR="00456246" w:rsidRPr="009D2E82" w:rsidDel="00AD0EE2">
          <w:rPr>
            <w:rFonts w:ascii="Times New Roman" w:hAnsi="Times New Roman" w:cs="Times New Roman"/>
            <w:i/>
            <w:sz w:val="24"/>
            <w:rPrChange w:id="1023" w:author="Miller, Harvey J." w:date="2020-05-20T11:31:00Z">
              <w:rPr>
                <w:rFonts w:ascii="Times New Roman" w:hAnsi="Times New Roman" w:cs="Times New Roman"/>
                <w:sz w:val="24"/>
              </w:rPr>
            </w:rPrChange>
          </w:rPr>
          <w:delText>convergent</w:delText>
        </w:r>
      </w:del>
      <w:r w:rsidR="00456246" w:rsidRPr="009D2E82">
        <w:rPr>
          <w:rFonts w:ascii="Times New Roman" w:hAnsi="Times New Roman" w:cs="Times New Roman"/>
          <w:i/>
          <w:sz w:val="24"/>
          <w:rPrChange w:id="1024" w:author="Miller, Harvey J." w:date="2020-05-20T11:31:00Z">
            <w:rPr>
              <w:rFonts w:ascii="Times New Roman" w:hAnsi="Times New Roman" w:cs="Times New Roman"/>
              <w:sz w:val="24"/>
            </w:rPr>
          </w:rPrChange>
        </w:rPr>
        <w:t xml:space="preserve"> </w:t>
      </w:r>
      <w:proofErr w:type="gramStart"/>
      <w:r w:rsidR="00456246" w:rsidRPr="009D2E82">
        <w:rPr>
          <w:rFonts w:ascii="Times New Roman" w:hAnsi="Times New Roman" w:cs="Times New Roman"/>
          <w:i/>
          <w:sz w:val="24"/>
          <w:rPrChange w:id="1025" w:author="Miller, Harvey J." w:date="2020-05-20T11:31:00Z">
            <w:rPr>
              <w:rFonts w:ascii="Times New Roman" w:hAnsi="Times New Roman" w:cs="Times New Roman"/>
              <w:sz w:val="24"/>
            </w:rPr>
          </w:rPrChange>
        </w:rPr>
        <w:t xml:space="preserve">point </w:t>
      </w:r>
      <w:proofErr w:type="gramEnd"/>
      <m:oMath>
        <m:sSub>
          <m:sSubPr>
            <m:ctrlPr>
              <w:rPr>
                <w:rFonts w:ascii="Cambria Math" w:hAnsi="Cambria Math" w:cs="Times New Roman"/>
                <w:i/>
                <w:sz w:val="24"/>
              </w:rPr>
            </m:ctrlPr>
          </m:sSubPr>
          <m:e>
            <m:r>
              <w:rPr>
                <w:rFonts w:ascii="Cambria Math" w:hAnsi="Cambria Math" w:cs="Times New Roman"/>
                <w:sz w:val="24"/>
              </w:rPr>
              <m:t>t</m:t>
            </m:r>
          </m:e>
          <m:sub>
            <m:r>
              <w:ins w:id="1026" w:author="Liu, Luyu" w:date="2020-05-20T22:16:00Z">
                <w:rPr>
                  <w:rFonts w:ascii="Cambria Math" w:hAnsi="Cambria Math" w:cs="Times New Roman"/>
                  <w:sz w:val="24"/>
                </w:rPr>
                <m:t>f</m:t>
              </w:ins>
            </m:r>
            <m:r>
              <w:del w:id="1027" w:author="Liu, Luyu" w:date="2020-05-20T22:16:00Z">
                <w:rPr>
                  <w:rFonts w:ascii="Cambria Math" w:hAnsi="Cambria Math" w:cs="Times New Roman"/>
                  <w:sz w:val="24"/>
                </w:rPr>
                <m:t>c</m:t>
              </w:del>
            </m:r>
          </m:sub>
        </m:sSub>
      </m:oMath>
      <w:r w:rsidR="00456246">
        <w:rPr>
          <w:rFonts w:ascii="Times New Roman" w:hAnsi="Times New Roman" w:cs="Times New Roman"/>
          <w:sz w:val="24"/>
        </w:rPr>
        <w:t xml:space="preserve">. We apply </w:t>
      </w:r>
      <w:del w:id="1028" w:author="Miller, Harvey J." w:date="2020-05-20T11:29:00Z">
        <w:r w:rsidR="00456246" w:rsidDel="00AD0EE2">
          <w:rPr>
            <w:rFonts w:ascii="Times New Roman" w:hAnsi="Times New Roman" w:cs="Times New Roman"/>
            <w:sz w:val="24"/>
          </w:rPr>
          <w:delText xml:space="preserve">the </w:delText>
        </w:r>
      </w:del>
      <w:r w:rsidR="00456246">
        <w:rPr>
          <w:rFonts w:ascii="Times New Roman" w:hAnsi="Times New Roman" w:cs="Times New Roman"/>
          <w:sz w:val="24"/>
        </w:rPr>
        <w:t xml:space="preserve">confidence interval theory to </w:t>
      </w:r>
      <w:ins w:id="1029" w:author="Miller, Harvey J." w:date="2020-05-20T11:29:00Z">
        <w:r>
          <w:rPr>
            <w:rFonts w:ascii="Times New Roman" w:hAnsi="Times New Roman" w:cs="Times New Roman"/>
            <w:sz w:val="24"/>
          </w:rPr>
          <w:t xml:space="preserve">derive these </w:t>
        </w:r>
      </w:ins>
      <w:del w:id="1030" w:author="Miller, Harvey J." w:date="2020-05-20T11:29:00Z">
        <w:r w:rsidR="00456246" w:rsidDel="00AD0EE2">
          <w:rPr>
            <w:rFonts w:ascii="Times New Roman" w:hAnsi="Times New Roman" w:cs="Times New Roman"/>
            <w:sz w:val="24"/>
          </w:rPr>
          <w:delText xml:space="preserve">the definition of the </w:delText>
        </w:r>
      </w:del>
      <w:r w:rsidR="00456246">
        <w:rPr>
          <w:rFonts w:ascii="Times New Roman" w:hAnsi="Times New Roman" w:cs="Times New Roman"/>
          <w:sz w:val="24"/>
        </w:rPr>
        <w:t>measures by first construct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031"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1031"/>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695322C" w:rsidR="00456246" w:rsidRPr="00AB345C" w:rsidRDefault="00456246" w:rsidP="003A78C2">
            <w:pPr>
              <w:jc w:val="center"/>
              <w:rPr>
                <w:rFonts w:ascii="Times New Roman" w:hAnsi="Times New Roman" w:cs="Times New Roman"/>
                <w:sz w:val="24"/>
              </w:rPr>
            </w:pPr>
            <w:del w:id="1032" w:author="Miller, Harvey J." w:date="2020-05-20T11:31:00Z">
              <w:r w:rsidDel="009D2E82">
                <w:rPr>
                  <w:rFonts w:ascii="Times New Roman" w:eastAsia="Yu Mincho" w:hAnsi="Times New Roman" w:cs="Times New Roman"/>
                  <w:sz w:val="24"/>
                  <w:szCs w:val="24"/>
                  <w:lang w:eastAsia="ja-JP"/>
                </w:rPr>
                <w:delText>Then:</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del w:id="1033" w:author="Liu, Luyu" w:date="2020-05-20T22:22:00Z">
                          <w:rPr>
                            <w:rFonts w:ascii="Cambria Math" w:eastAsia="Yu Mincho" w:hAnsi="Cambria Math" w:cs="Times New Roman"/>
                            <w:i/>
                            <w:sz w:val="24"/>
                            <w:szCs w:val="24"/>
                            <w:lang w:eastAsia="ja-JP"/>
                          </w:rPr>
                        </w:del>
                      </m:ctrlPr>
                    </m:sSubPr>
                    <m:e>
                      <m:r>
                        <w:del w:id="1034" w:author="Liu, Luyu" w:date="2020-05-20T22:22:00Z">
                          <w:rPr>
                            <w:rFonts w:ascii="Cambria Math" w:eastAsia="Yu Mincho" w:hAnsi="Cambria Math" w:cs="Times New Roman"/>
                            <w:sz w:val="24"/>
                            <w:szCs w:val="24"/>
                            <w:lang w:eastAsia="ja-JP"/>
                          </w:rPr>
                          <m:t>t</m:t>
                        </w:del>
                      </m:r>
                    </m:e>
                    <m:sub>
                      <m:r>
                        <w:del w:id="1035" w:author="Liu, Luyu" w:date="2020-05-20T22:21:00Z">
                          <w:rPr>
                            <w:rFonts w:ascii="Cambria Math" w:eastAsia="Yu Mincho" w:hAnsi="Cambria Math" w:cs="Times New Roman"/>
                            <w:sz w:val="24"/>
                            <w:szCs w:val="24"/>
                            <w:lang w:eastAsia="ja-JP"/>
                          </w:rPr>
                          <m:t>c</m:t>
                        </w:del>
                      </m:r>
                    </m:sub>
                  </m:sSub>
                  <m:sSub>
                    <m:sSubPr>
                      <m:ctrlPr>
                        <w:ins w:id="1036" w:author="Liu, Luyu" w:date="2020-05-20T22:22:00Z">
                          <w:rPr>
                            <w:rFonts w:ascii="Cambria Math" w:eastAsia="Yu Mincho" w:hAnsi="Cambria Math" w:cs="Times New Roman"/>
                            <w:i/>
                            <w:sz w:val="24"/>
                            <w:szCs w:val="24"/>
                            <w:lang w:eastAsia="ja-JP"/>
                          </w:rPr>
                        </w:ins>
                      </m:ctrlPr>
                    </m:sSubPr>
                    <m:e>
                      <m:r>
                        <w:ins w:id="1037" w:author="Liu, Luyu" w:date="2020-05-20T22:22:00Z">
                          <w:rPr>
                            <w:rFonts w:ascii="Cambria Math" w:eastAsia="Yu Mincho" w:hAnsi="Cambria Math" w:cs="Times New Roman"/>
                            <w:sz w:val="24"/>
                            <w:szCs w:val="24"/>
                            <w:lang w:eastAsia="ja-JP"/>
                          </w:rPr>
                          <m:t>t</m:t>
                        </w:ins>
                      </m:r>
                    </m:e>
                    <m:sub>
                      <m:r>
                        <w:ins w:id="1038" w:author="Liu, Luyu" w:date="2020-05-20T22:22:00Z">
                          <w:rPr>
                            <w:rFonts w:ascii="Cambria Math" w:eastAsia="Yu Mincho" w:hAnsi="Cambria Math" w:cs="Times New Roman"/>
                            <w:sz w:val="24"/>
                            <w:szCs w:val="24"/>
                            <w:lang w:eastAsia="ja-JP"/>
                          </w:rPr>
                          <m:t>f</m:t>
                        </w:ins>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39" w:author="Liu, Luyu" w:date="2020-05-21T17:33:00Z">
                              <w:rPr>
                                <w:rFonts w:ascii="Cambria Math" w:eastAsia="Yu Mincho" w:hAnsi="Cambria Math" w:cs="Times New Roman"/>
                                <w:sz w:val="24"/>
                                <w:szCs w:val="24"/>
                                <w:lang w:eastAsia="ja-JP"/>
                              </w:rPr>
                              <m:t>f</m:t>
                            </w:ins>
                          </m:r>
                          <m:r>
                            <w:del w:id="1040" w:author="Liu, Luyu" w:date="2020-05-21T17:3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41" w:author="Liu, Luyu" w:date="2020-05-20T22:22:00Z">
                          <w:rPr>
                            <w:rFonts w:ascii="Cambria Math" w:eastAsia="Yu Mincho" w:hAnsi="Cambria Math" w:cs="Times New Roman"/>
                            <w:sz w:val="24"/>
                            <w:szCs w:val="24"/>
                            <w:lang w:eastAsia="ja-JP"/>
                          </w:rPr>
                          <m:t>c</m:t>
                        </w:ins>
                      </m:r>
                      <m:r>
                        <w:del w:id="1042" w:author="Liu, Luyu" w:date="2020-05-20T22:22: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43" w:author="Liu, Luyu" w:date="2020-05-21T17:33:00Z">
                              <w:rPr>
                                <w:rFonts w:ascii="Cambria Math" w:eastAsia="Yu Mincho" w:hAnsi="Cambria Math" w:cs="Times New Roman"/>
                                <w:sz w:val="24"/>
                                <w:szCs w:val="24"/>
                                <w:lang w:eastAsia="ja-JP"/>
                              </w:rPr>
                              <m:t>c</m:t>
                            </w:ins>
                          </m:r>
                          <m:r>
                            <w:del w:id="1044" w:author="Liu, Luyu" w:date="2020-05-21T17:33: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045"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1045"/>
            <w:r w:rsidRPr="00E714F0">
              <w:rPr>
                <w:rFonts w:ascii="Times New Roman" w:eastAsia="Yu Mincho" w:hAnsi="Times New Roman" w:cs="Times New Roman"/>
                <w:sz w:val="24"/>
                <w:szCs w:val="24"/>
                <w:lang w:eastAsia="ja-JP"/>
              </w:rPr>
              <w:t>)</w:t>
            </w:r>
          </w:p>
        </w:tc>
      </w:tr>
    </w:tbl>
    <w:p w14:paraId="557563F4" w14:textId="4685A277" w:rsidR="00456246" w:rsidDel="009D2E82" w:rsidRDefault="009D2E82">
      <w:pPr>
        <w:jc w:val="both"/>
        <w:rPr>
          <w:del w:id="1046" w:author="Miller, Harvey J." w:date="2020-05-20T11:40:00Z"/>
          <w:rFonts w:ascii="Times New Roman" w:hAnsi="Times New Roman" w:cs="Times New Roman"/>
          <w:sz w:val="24"/>
        </w:rPr>
        <w:pPrChange w:id="1047" w:author="Miller, Harvey J." w:date="2020-05-20T11:31:00Z">
          <w:pPr/>
        </w:pPrChange>
      </w:pPr>
      <w:proofErr w:type="gramStart"/>
      <w:ins w:id="1048" w:author="Miller, Harvey J." w:date="2020-05-20T11:31:00Z">
        <w:r>
          <w:rPr>
            <w:rFonts w:ascii="Times New Roman" w:hAnsi="Times New Roman" w:cs="Times New Roman"/>
            <w:sz w:val="24"/>
          </w:rPr>
          <w:t>w</w:t>
        </w:r>
      </w:ins>
      <w:proofErr w:type="gramEnd"/>
      <w:del w:id="1049" w:author="Miller, Harvey J." w:date="2020-05-20T11:31:00Z">
        <w:r w:rsidR="00456246" w:rsidDel="009D2E82">
          <w:rPr>
            <w:rFonts w:ascii="Times New Roman" w:hAnsi="Times New Roman" w:cs="Times New Roman"/>
            <w:sz w:val="24"/>
          </w:rPr>
          <w:delText>W</w:delText>
        </w:r>
      </w:del>
      <w:r w:rsidR="00456246">
        <w:rPr>
          <w:rFonts w:ascii="Times New Roman" w:hAnsi="Times New Roman" w:cs="Times New Roman"/>
          <w:sz w:val="24"/>
        </w:rPr>
        <w:t>here</w:t>
      </w:r>
      <w:del w:id="1050" w:author="Miller, Harvey J." w:date="2020-05-20T11:31:00Z">
        <w:r w:rsidR="00456246" w:rsidDel="009D2E82">
          <w:rPr>
            <w:rFonts w:ascii="Times New Roman" w:hAnsi="Times New Roman" w:cs="Times New Roman"/>
            <w:sz w:val="24"/>
          </w:rPr>
          <w:delText>:</w:delText>
        </w:r>
      </w:del>
      <w:r w:rsidR="00456246">
        <w:rPr>
          <w:rFonts w:ascii="Times New Roman" w:hAnsi="Times New Roman" w:cs="Times New Roman"/>
          <w:sz w:val="24"/>
        </w:rPr>
        <w:t xml:space="preserve"> </w:t>
      </w:r>
      <w:r w:rsidR="00456246" w:rsidRPr="009D2E82">
        <w:rPr>
          <w:rFonts w:ascii="Times New Roman" w:hAnsi="Times New Roman" w:cs="Times New Roman"/>
          <w:i/>
          <w:sz w:val="24"/>
          <w:rPrChange w:id="1051" w:author="Miller, Harvey J." w:date="2020-05-20T11:31:00Z">
            <w:rPr>
              <w:rFonts w:ascii="Times New Roman" w:hAnsi="Times New Roman" w:cs="Times New Roman"/>
              <w:sz w:val="24"/>
            </w:rPr>
          </w:rPrChange>
        </w:rPr>
        <w:t>P</w:t>
      </w:r>
      <w:r w:rsidR="00456246">
        <w:rPr>
          <w:rFonts w:ascii="Times New Roman" w:hAnsi="Times New Roman" w:cs="Times New Roman"/>
          <w:sz w:val="24"/>
        </w:rPr>
        <w:t xml:space="preserve"> is the probability density function of the normalized logistic function; to normalize the logistic function, we subtract the baseline and divide the result by </w:t>
      </w:r>
      <w:r w:rsidR="00456246" w:rsidRPr="009D2E82">
        <w:rPr>
          <w:rFonts w:ascii="Times New Roman" w:hAnsi="Times New Roman" w:cs="Times New Roman"/>
          <w:i/>
          <w:sz w:val="24"/>
          <w:rPrChange w:id="1052" w:author="Miller, Harvey J." w:date="2020-05-20T11:31:00Z">
            <w:rPr>
              <w:rFonts w:ascii="Times New Roman" w:hAnsi="Times New Roman" w:cs="Times New Roman"/>
              <w:sz w:val="24"/>
            </w:rPr>
          </w:rPrChange>
        </w:rPr>
        <w:t xml:space="preserve">B </w:t>
      </w:r>
      <w:r w:rsidR="00456246">
        <w:rPr>
          <w:rFonts w:ascii="Times New Roman" w:hAnsi="Times New Roman" w:cs="Times New Roman"/>
          <w:sz w:val="24"/>
        </w:rPr>
        <w:t xml:space="preserve">to construct the </w:t>
      </w:r>
      <w:r w:rsidR="00456246" w:rsidRPr="009D2E82">
        <w:rPr>
          <w:rFonts w:ascii="Times New Roman" w:hAnsi="Times New Roman" w:cs="Times New Roman"/>
          <w:i/>
          <w:sz w:val="24"/>
          <w:rPrChange w:id="1053" w:author="Miller, Harvey J." w:date="2020-05-20T11:31:00Z">
            <w:rPr>
              <w:rFonts w:ascii="Times New Roman" w:hAnsi="Times New Roman" w:cs="Times New Roman"/>
              <w:sz w:val="24"/>
            </w:rPr>
          </w:rPrChange>
        </w:rPr>
        <w:t xml:space="preserve">P </w:t>
      </w:r>
      <w:r w:rsidR="00456246">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sidR="00456246">
        <w:rPr>
          <w:rFonts w:ascii="Times New Roman" w:hAnsi="Times New Roman" w:cs="Times New Roman"/>
          <w:sz w:val="24"/>
        </w:rPr>
        <w:t xml:space="preserve">. </w:t>
      </w:r>
      <m:oMath>
        <m:r>
          <w:rPr>
            <w:rFonts w:ascii="Cambria Math" w:hAnsi="Cambria Math" w:cs="Times New Roman"/>
            <w:sz w:val="24"/>
          </w:rPr>
          <m:t>α</m:t>
        </m:r>
      </m:oMath>
      <w:r w:rsidR="00456246">
        <w:rPr>
          <w:rFonts w:ascii="Times New Roman" w:hAnsi="Times New Roman" w:cs="Times New Roman"/>
          <w:sz w:val="24"/>
        </w:rPr>
        <w:t xml:space="preserve"> </w:t>
      </w:r>
      <w:proofErr w:type="gramStart"/>
      <w:r w:rsidR="00456246">
        <w:rPr>
          <w:rFonts w:ascii="Times New Roman" w:hAnsi="Times New Roman" w:cs="Times New Roman"/>
          <w:sz w:val="24"/>
        </w:rPr>
        <w:t>is</w:t>
      </w:r>
      <w:proofErr w:type="gramEnd"/>
      <w:r w:rsidR="00456246">
        <w:rPr>
          <w:rFonts w:ascii="Times New Roman" w:hAnsi="Times New Roman" w:cs="Times New Roman"/>
          <w:sz w:val="24"/>
        </w:rPr>
        <w:t xml:space="preserve"> the confidence level. </w:t>
      </w:r>
      <w:del w:id="1054" w:author="Miller, Harvey J." w:date="2020-05-20T11:40:00Z">
        <w:r w:rsidR="00456246" w:rsidDel="009D2E82">
          <w:rPr>
            <w:rFonts w:ascii="Times New Roman" w:hAnsi="Times New Roman" w:cs="Times New Roman"/>
            <w:sz w:val="24"/>
          </w:rPr>
          <w:delText xml:space="preserve">We choose </w:delText>
        </w:r>
      </w:del>
      <w:del w:id="1055" w:author="Miller, Harvey J." w:date="2020-05-20T11:35:00Z">
        <w:r w:rsidR="00456246" w:rsidDel="009D2E82">
          <w:rPr>
            <w:rFonts w:ascii="Times New Roman" w:hAnsi="Times New Roman" w:cs="Times New Roman"/>
            <w:sz w:val="24"/>
          </w:rPr>
          <w:delText xml:space="preserve">5% </w:delText>
        </w:r>
      </w:del>
      <w:del w:id="1056" w:author="Miller, Harvey J." w:date="2020-05-20T11:40:00Z">
        <w:r w:rsidR="00456246" w:rsidDel="009D2E82">
          <w:rPr>
            <w:rFonts w:ascii="Times New Roman" w:hAnsi="Times New Roman" w:cs="Times New Roman"/>
            <w:sz w:val="24"/>
          </w:rPr>
          <w:delText>for the confidence level</w:delText>
        </w:r>
      </w:del>
      <w:del w:id="1057" w:author="Miller, Harvey J." w:date="2020-05-20T11:32:00Z">
        <w:r w:rsidR="00456246" w:rsidDel="009D2E82">
          <w:rPr>
            <w:rFonts w:ascii="Times New Roman" w:hAnsi="Times New Roman" w:cs="Times New Roman"/>
            <w:sz w:val="24"/>
          </w:rPr>
          <w:delText>, which is a widely accepted value</w:delText>
        </w:r>
      </w:del>
      <w:del w:id="1058" w:author="Miller, Harvey J." w:date="2020-05-20T11:40:00Z">
        <w:r w:rsidR="00456246" w:rsidDel="009D2E82">
          <w:rPr>
            <w:rFonts w:ascii="Times New Roman" w:hAnsi="Times New Roman" w:cs="Times New Roman"/>
            <w:sz w:val="24"/>
          </w:rPr>
          <w:delText>. The significant level is a useful threshold to decide whether a fitted value changes significantly compared to the baseline value/floor value.</w:delText>
        </w:r>
      </w:del>
    </w:p>
    <w:p w14:paraId="138866A7" w14:textId="56B7E541" w:rsidR="00456246" w:rsidRDefault="00456246">
      <w:pPr>
        <w:jc w:val="both"/>
        <w:rPr>
          <w:rFonts w:ascii="Times New Roman" w:hAnsi="Times New Roman" w:cs="Times New Roman"/>
          <w:sz w:val="24"/>
        </w:rPr>
        <w:pPrChange w:id="1059" w:author="Miller, Harvey J." w:date="2020-05-20T11:40:00Z">
          <w:pPr>
            <w:ind w:firstLine="720"/>
          </w:pPr>
        </w:pPrChange>
      </w:pPr>
      <w:r>
        <w:rPr>
          <w:rFonts w:ascii="Times New Roman" w:eastAsia="Yu Mincho" w:hAnsi="Times New Roman" w:cs="Times New Roman"/>
          <w:sz w:val="24"/>
          <w:szCs w:val="24"/>
          <w:lang w:eastAsia="ja-JP"/>
        </w:rPr>
        <w:t xml:space="preserve">From </w:t>
      </w:r>
      <w:ins w:id="1060" w:author="Miller, Harvey J." w:date="2020-05-20T11:32:00Z">
        <w:r w:rsidR="009D2E82">
          <w:rPr>
            <w:rFonts w:ascii="Times New Roman" w:eastAsia="Yu Mincho" w:hAnsi="Times New Roman" w:cs="Times New Roman"/>
            <w:sz w:val="24"/>
            <w:szCs w:val="24"/>
            <w:lang w:eastAsia="ja-JP"/>
          </w:rPr>
          <w:t xml:space="preserve">equations </w:t>
        </w:r>
      </w:ins>
      <w:del w:id="1061" w:author="Miller, Harvey J." w:date="2020-05-20T11:32:00Z">
        <w:r w:rsidDel="009D2E82">
          <w:rPr>
            <w:rFonts w:ascii="Times New Roman" w:eastAsia="Yu Mincho" w:hAnsi="Times New Roman" w:cs="Times New Roman"/>
            <w:sz w:val="24"/>
            <w:szCs w:val="24"/>
            <w:lang w:eastAsia="ja-JP"/>
          </w:rPr>
          <w:delText xml:space="preserve">the formula </w:delText>
        </w:r>
      </w:del>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w:t>
      </w:r>
      <w:ins w:id="1062" w:author="Miller, Harvey J." w:date="2020-05-20T11:35:00Z">
        <w:r w:rsidR="009D2E82">
          <w:rPr>
            <w:rFonts w:ascii="Times New Roman" w:eastAsia="Yu Mincho" w:hAnsi="Times New Roman" w:cs="Times New Roman"/>
            <w:sz w:val="24"/>
            <w:szCs w:val="24"/>
            <w:lang w:eastAsia="ja-JP"/>
          </w:rPr>
          <w:t xml:space="preserve">see </w:t>
        </w:r>
      </w:ins>
      <w:del w:id="1063" w:author="Miller, Harvey J." w:date="2020-05-20T11:35:00Z">
        <w:r w:rsidDel="009D2E82">
          <w:rPr>
            <w:rFonts w:ascii="Times New Roman" w:eastAsia="Yu Mincho" w:hAnsi="Times New Roman" w:cs="Times New Roman"/>
            <w:sz w:val="24"/>
            <w:szCs w:val="24"/>
            <w:lang w:eastAsia="ja-JP"/>
          </w:rPr>
          <w:delText xml:space="preserve">induct </w:delText>
        </w:r>
      </w:del>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64" w:author="Liu, Luyu" w:date="2020-05-20T22:23:00Z">
                    <w:rPr>
                      <w:rFonts w:ascii="Cambria Math" w:eastAsia="Yu Mincho" w:hAnsi="Cambria Math" w:cs="Times New Roman"/>
                      <w:sz w:val="24"/>
                      <w:szCs w:val="24"/>
                      <w:lang w:eastAsia="ja-JP"/>
                    </w:rPr>
                    <m:t>c</m:t>
                  </w:ins>
                </m:r>
                <m:r>
                  <w:del w:id="1065"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66" w:author="Liu, Luyu" w:date="2020-05-20T22:23:00Z">
                    <w:rPr>
                      <w:rFonts w:ascii="Cambria Math" w:eastAsia="Yu Mincho" w:hAnsi="Cambria Math" w:cs="Times New Roman"/>
                      <w:sz w:val="24"/>
                      <w:szCs w:val="24"/>
                      <w:lang w:eastAsia="ja-JP"/>
                    </w:rPr>
                    <m:t>f</m:t>
                  </w:ins>
                </m:r>
                <m:r>
                  <w:del w:id="1067"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68" w:author="Liu, Luyu" w:date="2020-05-20T22:23:00Z">
                    <w:rPr>
                      <w:rFonts w:ascii="Cambria Math" w:eastAsia="Yu Mincho" w:hAnsi="Cambria Math" w:cs="Times New Roman"/>
                      <w:sz w:val="24"/>
                      <w:szCs w:val="24"/>
                      <w:lang w:eastAsia="ja-JP"/>
                    </w:rPr>
                    <m:t>f</m:t>
                  </w:ins>
                </m:r>
                <m:r>
                  <w:del w:id="1069"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70" w:author="Liu, Luyu" w:date="2020-05-20T22:23:00Z">
                <w:rPr>
                  <w:rFonts w:ascii="Cambria Math" w:eastAsia="Yu Mincho" w:hAnsi="Cambria Math" w:cs="Times New Roman"/>
                  <w:sz w:val="24"/>
                  <w:szCs w:val="24"/>
                  <w:lang w:eastAsia="ja-JP"/>
                </w:rPr>
                <m:t>c</m:t>
              </w:ins>
            </m:r>
            <m:r>
              <w:del w:id="1071"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)=1-α</m:t>
        </m:r>
      </m:oMath>
      <w:ins w:id="1072" w:author="Miller, Harvey J." w:date="2020-05-20T11:37:00Z">
        <w:r w:rsidR="009D2E82">
          <w:rPr>
            <w:rFonts w:ascii="Times New Roman" w:eastAsia="Yu Mincho" w:hAnsi="Times New Roman" w:cs="Times New Roman"/>
            <w:sz w:val="24"/>
            <w:szCs w:val="24"/>
            <w:lang w:eastAsia="ja-JP"/>
          </w:rPr>
          <w:t xml:space="preserve">; α = 0.05 ensures </w:t>
        </w:r>
      </w:ins>
      <w:del w:id="1073" w:author="Miller, Harvey J." w:date="2020-05-20T11:37:00Z">
        <w:r w:rsidDel="009D2E82">
          <w:rPr>
            <w:rFonts w:ascii="Times New Roman" w:eastAsia="Yu Mincho" w:hAnsi="Times New Roman" w:cs="Times New Roman"/>
            <w:sz w:val="24"/>
            <w:szCs w:val="24"/>
            <w:lang w:eastAsia="ja-JP"/>
          </w:rPr>
          <w:delText xml:space="preserve">, which </w:delText>
        </w:r>
      </w:del>
      <w:del w:id="1074" w:author="Miller, Harvey J." w:date="2020-05-20T11:36:00Z">
        <w:r w:rsidDel="009D2E82">
          <w:rPr>
            <w:rFonts w:ascii="Times New Roman" w:eastAsia="Yu Mincho" w:hAnsi="Times New Roman" w:cs="Times New Roman"/>
            <w:sz w:val="24"/>
            <w:szCs w:val="24"/>
            <w:lang w:eastAsia="ja-JP"/>
          </w:rPr>
          <w:delText xml:space="preserve">means under the confidence level of 0.95, we can make sure </w:delText>
        </w:r>
      </w:del>
      <w:ins w:id="1075" w:author="Miller, Harvey J." w:date="2020-05-20T11:36:00Z">
        <w:r w:rsidR="009D2E82">
          <w:rPr>
            <w:rFonts w:ascii="Times New Roman" w:eastAsia="Yu Mincho" w:hAnsi="Times New Roman" w:cs="Times New Roman"/>
            <w:sz w:val="24"/>
            <w:szCs w:val="24"/>
            <w:lang w:eastAsia="ja-JP"/>
          </w:rPr>
          <w:t xml:space="preserve">that the cliff and </w:t>
        </w:r>
        <w:del w:id="1076" w:author="Liu, Luyu" w:date="2020-05-20T22:23:00Z">
          <w:r w:rsidR="009D2E82" w:rsidDel="0072037E">
            <w:rPr>
              <w:rFonts w:ascii="Times New Roman" w:eastAsia="Yu Mincho" w:hAnsi="Times New Roman" w:cs="Times New Roman"/>
              <w:sz w:val="24"/>
              <w:szCs w:val="24"/>
              <w:lang w:eastAsia="ja-JP"/>
            </w:rPr>
            <w:delText>base</w:delText>
          </w:r>
        </w:del>
      </w:ins>
      <w:ins w:id="1077" w:author="Liu, Luyu" w:date="2020-05-20T22:23:00Z">
        <w:r w:rsidR="0072037E">
          <w:rPr>
            <w:rFonts w:ascii="Times New Roman" w:eastAsia="Yu Mincho" w:hAnsi="Times New Roman" w:cs="Times New Roman"/>
            <w:sz w:val="24"/>
            <w:szCs w:val="24"/>
            <w:lang w:eastAsia="ja-JP"/>
          </w:rPr>
          <w:t>floor</w:t>
        </w:r>
      </w:ins>
      <w:ins w:id="1078" w:author="Miller, Harvey J." w:date="2020-05-20T11:36:00Z">
        <w:r w:rsidR="009D2E82">
          <w:rPr>
            <w:rFonts w:ascii="Times New Roman" w:eastAsia="Yu Mincho" w:hAnsi="Times New Roman" w:cs="Times New Roman"/>
            <w:sz w:val="24"/>
            <w:szCs w:val="24"/>
            <w:lang w:eastAsia="ja-JP"/>
          </w:rPr>
          <w:t xml:space="preserve"> points </w:t>
        </w:r>
        <w:commentRangeStart w:id="1079"/>
        <w:commentRangeStart w:id="1080"/>
        <w:del w:id="1081" w:author="Liu, Luyu" w:date="2020-05-21T17:32:00Z">
          <w:r w:rsidR="009D2E82" w:rsidDel="00F12898">
            <w:rPr>
              <w:rFonts w:ascii="Times New Roman" w:eastAsia="Yu Mincho" w:hAnsi="Times New Roman" w:cs="Times New Roman"/>
              <w:sz w:val="24"/>
              <w:szCs w:val="24"/>
              <w:lang w:eastAsia="ja-JP"/>
            </w:rPr>
            <w:delText>captures</w:delText>
          </w:r>
        </w:del>
      </w:ins>
      <w:ins w:id="1082" w:author="Liu, Luyu" w:date="2020-05-21T17:32:00Z">
        <w:r w:rsidR="00F12898">
          <w:rPr>
            <w:rFonts w:ascii="Times New Roman" w:eastAsia="Yu Mincho" w:hAnsi="Times New Roman" w:cs="Times New Roman"/>
            <w:sz w:val="24"/>
            <w:szCs w:val="24"/>
            <w:lang w:eastAsia="ja-JP"/>
          </w:rPr>
          <w:t>demarcate the</w:t>
        </w:r>
      </w:ins>
      <w:ins w:id="1083" w:author="Miller, Harvey J." w:date="2020-05-20T11:36:00Z">
        <w:r w:rsidR="009D2E82">
          <w:rPr>
            <w:rFonts w:ascii="Times New Roman" w:eastAsia="Yu Mincho" w:hAnsi="Times New Roman" w:cs="Times New Roman"/>
            <w:sz w:val="24"/>
            <w:szCs w:val="24"/>
            <w:lang w:eastAsia="ja-JP"/>
          </w:rPr>
          <w:t xml:space="preserve"> 95% of the decline</w:t>
        </w:r>
      </w:ins>
      <w:commentRangeEnd w:id="1079"/>
      <w:ins w:id="1084" w:author="Miller, Harvey J." w:date="2020-05-20T11:38:00Z">
        <w:r w:rsidR="009D2E82">
          <w:rPr>
            <w:rStyle w:val="CommentReference"/>
          </w:rPr>
          <w:commentReference w:id="1079"/>
        </w:r>
      </w:ins>
      <w:commentRangeEnd w:id="1080"/>
      <w:r w:rsidR="00F12898">
        <w:rPr>
          <w:rStyle w:val="CommentReference"/>
        </w:rPr>
        <w:commentReference w:id="1080"/>
      </w:r>
      <w:del w:id="1085" w:author="Miller, Harvey J." w:date="2020-05-20T11:36:00Z">
        <w:r w:rsidDel="009D2E82">
          <w:rPr>
            <w:rFonts w:ascii="Times New Roman" w:eastAsia="Yu Mincho" w:hAnsi="Times New Roman" w:cs="Times New Roman"/>
            <w:sz w:val="24"/>
            <w:szCs w:val="24"/>
            <w:lang w:eastAsia="ja-JP"/>
          </w:rPr>
          <w:delText>most change happen between the divergent point and convergent point</w:delText>
        </w:r>
      </w:del>
      <w:r>
        <w:rPr>
          <w:rFonts w:ascii="Times New Roman" w:eastAsia="Yu Mincho" w:hAnsi="Times New Roman" w:cs="Times New Roman"/>
          <w:sz w:val="24"/>
          <w:szCs w:val="24"/>
          <w:lang w:eastAsia="ja-JP"/>
        </w:rPr>
        <w:t xml:space="preserve">. From the formula, we give the direct definition of </w:t>
      </w:r>
      <w:del w:id="1086" w:author="Liu, Luyu" w:date="2020-05-20T22:23:00Z">
        <w:r w:rsidDel="00017F0C">
          <w:rPr>
            <w:rFonts w:ascii="Times New Roman" w:eastAsia="Yu Mincho" w:hAnsi="Times New Roman" w:cs="Times New Roman"/>
            <w:sz w:val="24"/>
            <w:szCs w:val="24"/>
            <w:lang w:eastAsia="ja-JP"/>
          </w:rPr>
          <w:delText>divergent and convergent</w:delText>
        </w:r>
      </w:del>
      <w:ins w:id="1087" w:author="Liu, Luyu" w:date="2020-05-20T22:23:00Z">
        <w:r w:rsidR="00017F0C">
          <w:rPr>
            <w:rFonts w:ascii="Times New Roman" w:eastAsia="Yu Mincho" w:hAnsi="Times New Roman" w:cs="Times New Roman"/>
            <w:sz w:val="24"/>
            <w:szCs w:val="24"/>
            <w:lang w:eastAsia="ja-JP"/>
          </w:rPr>
          <w:t>cliff and floor</w:t>
        </w:r>
      </w:ins>
      <w:r>
        <w:rPr>
          <w:rFonts w:ascii="Times New Roman" w:eastAsia="Yu Mincho" w:hAnsi="Times New Roman" w:cs="Times New Roman"/>
          <w:sz w:val="24"/>
          <w:szCs w:val="24"/>
          <w:lang w:eastAsia="ja-JP"/>
        </w:rPr>
        <w:t xml:space="preserve">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pPr>
              <w:spacing w:line="240" w:lineRule="auto"/>
              <w:jc w:val="both"/>
              <w:rPr>
                <w:rFonts w:ascii="Times New Roman" w:eastAsia="Yu Mincho" w:hAnsi="Times New Roman" w:cs="Times New Roman"/>
                <w:sz w:val="24"/>
                <w:szCs w:val="24"/>
                <w:lang w:eastAsia="ja-JP"/>
              </w:rPr>
              <w:pPrChange w:id="1088" w:author="Miller, Harvey J." w:date="2020-05-20T11:32:00Z">
                <w:pPr>
                  <w:spacing w:line="240" w:lineRule="auto"/>
                  <w:jc w:val="center"/>
                </w:pPr>
              </w:pPrChange>
            </w:pPr>
          </w:p>
        </w:tc>
        <w:tc>
          <w:tcPr>
            <w:tcW w:w="4462" w:type="pct"/>
            <w:vAlign w:val="center"/>
            <w:hideMark/>
          </w:tcPr>
          <w:p w14:paraId="36A06FE8" w14:textId="43E493A8" w:rsidR="00456246" w:rsidRPr="00E714F0" w:rsidRDefault="00703BB3" w:rsidP="00017F0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089" w:author="Liu, Luyu" w:date="2020-05-21T17:33:00Z">
                      <w:rPr>
                        <w:rFonts w:ascii="Cambria Math" w:eastAsia="Yu Mincho" w:hAnsi="Cambria Math" w:cs="Times New Roman"/>
                        <w:sz w:val="24"/>
                        <w:szCs w:val="24"/>
                        <w:lang w:eastAsia="ja-JP"/>
                      </w:rPr>
                      <m:t>c</m:t>
                    </w:ins>
                  </m:r>
                  <m:r>
                    <w:del w:id="1090" w:author="Liu, Luyu" w:date="2020-05-20T22:24: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del w:id="1091" w:author="Liu, Luyu" w:date="2020-05-20T22:24:00Z">
                      <w:rPr>
                        <w:rFonts w:ascii="Cambria Math" w:eastAsia="Yu Mincho" w:hAnsi="Cambria Math" w:cs="Times New Roman"/>
                        <w:i/>
                        <w:sz w:val="24"/>
                        <w:szCs w:val="24"/>
                        <w:lang w:eastAsia="ja-JP"/>
                      </w:rPr>
                    </w:del>
                  </m:ctrlPr>
                </m:sSubPr>
                <m:e>
                  <m:r>
                    <w:del w:id="1092" w:author="Liu, Luyu" w:date="2020-05-20T22:24:00Z">
                      <w:rPr>
                        <w:rFonts w:ascii="Cambria Math" w:eastAsia="Yu Mincho" w:hAnsi="Cambria Math" w:cs="Times New Roman"/>
                        <w:sz w:val="24"/>
                        <w:szCs w:val="24"/>
                        <w:lang w:eastAsia="ja-JP"/>
                      </w:rPr>
                      <m:t>t</m:t>
                    </w:del>
                  </m:r>
                </m:e>
                <m:sub>
                  <m:r>
                    <w:del w:id="1093" w:author="Liu, Luyu" w:date="2020-05-20T22:24:00Z">
                      <w:rPr>
                        <w:rFonts w:ascii="Cambria Math" w:eastAsia="Yu Mincho" w:hAnsi="Cambria Math" w:cs="Times New Roman"/>
                        <w:sz w:val="24"/>
                        <w:szCs w:val="24"/>
                        <w:lang w:eastAsia="ja-JP"/>
                      </w:rPr>
                      <m:t>c</m:t>
                    </w:del>
                  </m:r>
                </m:sub>
              </m:sSub>
              <m:sSub>
                <m:sSubPr>
                  <m:ctrlPr>
                    <w:ins w:id="1094" w:author="Liu, Luyu" w:date="2020-05-20T22:24:00Z">
                      <w:rPr>
                        <w:rFonts w:ascii="Cambria Math" w:eastAsia="Yu Mincho" w:hAnsi="Cambria Math" w:cs="Times New Roman"/>
                        <w:i/>
                        <w:sz w:val="24"/>
                        <w:szCs w:val="24"/>
                        <w:lang w:eastAsia="ja-JP"/>
                      </w:rPr>
                    </w:ins>
                  </m:ctrlPr>
                </m:sSubPr>
                <m:e>
                  <m:r>
                    <w:ins w:id="1095" w:author="Liu, Luyu" w:date="2020-05-20T22:24:00Z">
                      <w:rPr>
                        <w:rFonts w:ascii="Cambria Math" w:eastAsia="Yu Mincho" w:hAnsi="Cambria Math" w:cs="Times New Roman"/>
                        <w:sz w:val="24"/>
                        <w:szCs w:val="24"/>
                        <w:lang w:eastAsia="ja-JP"/>
                      </w:rPr>
                      <m:t>t</m:t>
                    </w:ins>
                  </m:r>
                </m:e>
                <m:sub>
                  <m:r>
                    <w:ins w:id="1096" w:author="Liu, Luyu" w:date="2020-05-21T17:33:00Z">
                      <w:rPr>
                        <w:rFonts w:ascii="Cambria Math" w:eastAsia="Yu Mincho" w:hAnsi="Cambria Math" w:cs="Times New Roman"/>
                        <w:sz w:val="24"/>
                        <w:szCs w:val="24"/>
                        <w:lang w:eastAsia="ja-JP"/>
                      </w:rPr>
                      <m:t>f</m:t>
                    </w:ins>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pPr>
              <w:spacing w:line="240" w:lineRule="auto"/>
              <w:jc w:val="both"/>
              <w:rPr>
                <w:rFonts w:ascii="Times New Roman" w:eastAsia="Yu Mincho" w:hAnsi="Times New Roman" w:cs="Times New Roman"/>
                <w:sz w:val="24"/>
                <w:szCs w:val="24"/>
                <w:lang w:eastAsia="ja-JP"/>
              </w:rPr>
              <w:pPrChange w:id="1097" w:author="Miller, Harvey J." w:date="2020-05-20T11:32:00Z">
                <w:pPr>
                  <w:spacing w:line="240" w:lineRule="auto"/>
                  <w:jc w:val="center"/>
                </w:pPr>
              </w:pPrChange>
            </w:pPr>
            <w:bookmarkStart w:id="1098"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bookmarkEnd w:id="1098"/>
            <w:r w:rsidRPr="00E714F0">
              <w:rPr>
                <w:rFonts w:ascii="Times New Roman" w:eastAsia="Yu Mincho" w:hAnsi="Times New Roman" w:cs="Times New Roman"/>
                <w:sz w:val="24"/>
                <w:szCs w:val="24"/>
                <w:lang w:eastAsia="ja-JP"/>
              </w:rPr>
              <w:t>)</w:t>
            </w:r>
          </w:p>
        </w:tc>
      </w:tr>
    </w:tbl>
    <w:p w14:paraId="76EB6433" w14:textId="1EA942DD" w:rsidR="00456246" w:rsidRDefault="00F12898">
      <w:pPr>
        <w:jc w:val="both"/>
        <w:rPr>
          <w:rFonts w:ascii="Times New Roman" w:hAnsi="Times New Roman" w:cs="Times New Roman"/>
          <w:sz w:val="24"/>
        </w:rPr>
        <w:pPrChange w:id="1099" w:author="Miller, Harvey J." w:date="2020-05-20T11:32:00Z">
          <w:pPr/>
        </w:pPrChange>
      </w:pPr>
      <w:ins w:id="1100" w:author="Liu, Luyu" w:date="2020-05-21T17:36:00Z">
        <w:r>
          <w:rPr>
            <w:rFonts w:ascii="Times New Roman" w:hAnsi="Times New Roman" w:cs="Times New Roman"/>
            <w:sz w:val="24"/>
          </w:rPr>
          <w:t xml:space="preserve">By </w:t>
        </w:r>
      </w:ins>
      <w:ins w:id="1101" w:author="Liu, Luyu" w:date="2020-05-21T17:37:00Z">
        <w:r>
          <w:rPr>
            <w:rFonts w:ascii="Times New Roman" w:hAnsi="Times New Roman" w:cs="Times New Roman"/>
            <w:sz w:val="24"/>
          </w:rPr>
          <w:t>defining the two measures</w:t>
        </w:r>
      </w:ins>
      <w:ins w:id="1102" w:author="Liu, Luyu" w:date="2020-05-21T17:47:00Z">
        <w:r w:rsidR="005B0DF5">
          <w:rPr>
            <w:rFonts w:ascii="Times New Roman" w:hAnsi="Times New Roman" w:cs="Times New Roman"/>
            <w:sz w:val="24"/>
          </w:rPr>
          <w:t xml:space="preserve"> with parameters in the logistic model</w:t>
        </w:r>
      </w:ins>
      <w:ins w:id="1103" w:author="Liu, Luyu" w:date="2020-05-21T17:37:00Z">
        <w:r>
          <w:rPr>
            <w:rFonts w:ascii="Times New Roman" w:hAnsi="Times New Roman" w:cs="Times New Roman"/>
            <w:sz w:val="24"/>
          </w:rPr>
          <w:t xml:space="preserve"> </w:t>
        </w:r>
      </w:ins>
      <w:ins w:id="1104" w:author="Liu, Luyu" w:date="2020-05-21T17:46:00Z">
        <w:r w:rsidR="005B0DF5">
          <w:rPr>
            <w:rFonts w:ascii="Times New Roman" w:hAnsi="Times New Roman" w:cs="Times New Roman"/>
            <w:sz w:val="24"/>
          </w:rPr>
          <w:t xml:space="preserve">as </w:t>
        </w:r>
      </w:ins>
      <w:ins w:id="1105" w:author="Liu, Luyu" w:date="2020-05-21T17:37:00Z">
        <w:r>
          <w:rPr>
            <w:rFonts w:ascii="Times New Roman" w:hAnsi="Times New Roman" w:cs="Times New Roman"/>
            <w:sz w:val="24"/>
          </w:rPr>
          <w:t>in</w:t>
        </w:r>
      </w:ins>
      <w:ins w:id="1106" w:author="Liu, Luyu" w:date="2020-05-21T17:36:00Z">
        <w:r>
          <w:rPr>
            <w:rFonts w:ascii="Times New Roman" w:hAnsi="Times New Roman" w:cs="Times New Roman"/>
            <w:sz w:val="24"/>
          </w:rPr>
          <w:t xml:space="preserve"> formula </w:t>
        </w:r>
        <w:r>
          <w:rPr>
            <w:rFonts w:ascii="Times New Roman" w:hAnsi="Times New Roman" w:cs="Times New Roman"/>
            <w:sz w:val="24"/>
          </w:rPr>
          <w:fldChar w:fldCharType="begin"/>
        </w:r>
        <w:r>
          <w:rPr>
            <w:rFonts w:ascii="Times New Roman" w:hAnsi="Times New Roman" w:cs="Times New Roman"/>
            <w:sz w:val="24"/>
          </w:rPr>
          <w:instrText xml:space="preserve"> REF _Ref36807866 \h </w:instrText>
        </w:r>
      </w:ins>
      <w:r>
        <w:rPr>
          <w:rFonts w:ascii="Times New Roman" w:hAnsi="Times New Roman" w:cs="Times New Roman"/>
          <w:sz w:val="24"/>
        </w:rPr>
      </w:r>
      <w:r>
        <w:rPr>
          <w:rFonts w:ascii="Times New Roman" w:hAnsi="Times New Roman" w:cs="Times New Roman"/>
          <w:sz w:val="24"/>
        </w:rPr>
        <w:fldChar w:fldCharType="separate"/>
      </w:r>
      <w:ins w:id="1107" w:author="Liu, Luyu" w:date="2020-05-21T17:36:00Z">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2</w:t>
        </w:r>
        <w:r>
          <w:rPr>
            <w:rFonts w:ascii="Times New Roman" w:hAnsi="Times New Roman" w:cs="Times New Roman"/>
            <w:sz w:val="24"/>
          </w:rPr>
          <w:fldChar w:fldCharType="end"/>
        </w:r>
        <w:r>
          <w:rPr>
            <w:rFonts w:ascii="Times New Roman" w:hAnsi="Times New Roman" w:cs="Times New Roman"/>
            <w:sz w:val="24"/>
          </w:rPr>
          <w:t xml:space="preserve">), </w:t>
        </w:r>
        <w:r>
          <w:rPr>
            <w:rFonts w:ascii="Times New Roman" w:hAnsi="Times New Roman" w:cs="Times New Roman"/>
            <w:sz w:val="24"/>
          </w:rPr>
          <w:fldChar w:fldCharType="begin"/>
        </w:r>
        <w:r>
          <w:rPr>
            <w:rFonts w:ascii="Times New Roman" w:hAnsi="Times New Roman" w:cs="Times New Roman"/>
            <w:sz w:val="24"/>
          </w:rPr>
          <w:instrText xml:space="preserve"> REF _Ref36813193 \h </w:instrText>
        </w:r>
      </w:ins>
      <w:r>
        <w:rPr>
          <w:rFonts w:ascii="Times New Roman" w:hAnsi="Times New Roman" w:cs="Times New Roman"/>
          <w:sz w:val="24"/>
        </w:rPr>
      </w:r>
      <w:r>
        <w:rPr>
          <w:rFonts w:ascii="Times New Roman" w:hAnsi="Times New Roman" w:cs="Times New Roman"/>
          <w:sz w:val="24"/>
        </w:rPr>
        <w:fldChar w:fldCharType="separate"/>
      </w:r>
      <w:ins w:id="1108" w:author="Liu, Luyu" w:date="2020-05-21T17:36:00Z">
        <w:r w:rsidRPr="00E714F0">
          <w:rPr>
            <w:rFonts w:ascii="Times New Roman" w:eastAsia="Yu Mincho" w:hAnsi="Times New Roman" w:cs="Times New Roman"/>
            <w:sz w:val="24"/>
            <w:szCs w:val="24"/>
            <w:lang w:eastAsia="ja-JP"/>
          </w:rPr>
          <w:t>(</w:t>
        </w:r>
        <w:r>
          <w:rPr>
            <w:rFonts w:ascii="Times New Roman" w:eastAsia="Yu Mincho" w:hAnsi="Times New Roman" w:cs="Times New Roman"/>
            <w:noProof/>
            <w:sz w:val="24"/>
            <w:szCs w:val="24"/>
            <w:lang w:eastAsia="ja-JP"/>
          </w:rPr>
          <w:t>3</w:t>
        </w:r>
        <w:r>
          <w:rPr>
            <w:rFonts w:ascii="Times New Roman" w:hAnsi="Times New Roman" w:cs="Times New Roman"/>
            <w:sz w:val="24"/>
          </w:rPr>
          <w:fldChar w:fldCharType="end"/>
        </w:r>
        <w:r>
          <w:rPr>
            <w:rFonts w:ascii="Times New Roman" w:hAnsi="Times New Roman" w:cs="Times New Roman"/>
            <w:sz w:val="24"/>
          </w:rPr>
          <w:t xml:space="preserve">), and </w:t>
        </w:r>
        <w:r>
          <w:rPr>
            <w:rFonts w:ascii="Times New Roman" w:hAnsi="Times New Roman" w:cs="Times New Roman"/>
            <w:sz w:val="24"/>
          </w:rPr>
          <w:fldChar w:fldCharType="begin"/>
        </w:r>
        <w:r>
          <w:rPr>
            <w:rFonts w:ascii="Times New Roman" w:hAnsi="Times New Roman" w:cs="Times New Roman"/>
            <w:sz w:val="24"/>
          </w:rPr>
          <w:instrText xml:space="preserve"> REF _Ref40975019 \h </w:instrText>
        </w:r>
      </w:ins>
      <w:r>
        <w:rPr>
          <w:rFonts w:ascii="Times New Roman" w:hAnsi="Times New Roman" w:cs="Times New Roman"/>
          <w:sz w:val="24"/>
        </w:rPr>
      </w:r>
      <w:r>
        <w:rPr>
          <w:rFonts w:ascii="Times New Roman" w:hAnsi="Times New Roman" w:cs="Times New Roman"/>
          <w:sz w:val="24"/>
        </w:rPr>
        <w:fldChar w:fldCharType="separate"/>
      </w:r>
      <w:ins w:id="1109" w:author="Liu, Luyu" w:date="2020-05-21T17:36:00Z">
        <w:r w:rsidRPr="00E714F0">
          <w:rPr>
            <w:rFonts w:ascii="Times New Roman" w:eastAsia="Yu Mincho" w:hAnsi="Times New Roman" w:cs="Times New Roman"/>
            <w:sz w:val="24"/>
            <w:szCs w:val="24"/>
            <w:lang w:eastAsia="ja-JP"/>
          </w:rPr>
          <w:t>(</w:t>
        </w:r>
        <w:r>
          <w:rPr>
            <w:rFonts w:ascii="Times New Roman" w:hAnsi="Times New Roman" w:cs="Times New Roman"/>
            <w:noProof/>
            <w:sz w:val="24"/>
            <w:szCs w:val="24"/>
          </w:rPr>
          <w:t>4</w:t>
        </w:r>
        <w:r>
          <w:rPr>
            <w:rFonts w:ascii="Times New Roman" w:hAnsi="Times New Roman" w:cs="Times New Roman"/>
            <w:sz w:val="24"/>
          </w:rPr>
          <w:fldChar w:fldCharType="end"/>
        </w:r>
        <w:r>
          <w:rPr>
            <w:rFonts w:ascii="Times New Roman" w:hAnsi="Times New Roman" w:cs="Times New Roman"/>
            <w:sz w:val="24"/>
          </w:rPr>
          <w:t>)</w:t>
        </w:r>
      </w:ins>
      <w:ins w:id="1110" w:author="Liu, Luyu" w:date="2020-05-21T17:37:00Z">
        <w:r>
          <w:rPr>
            <w:rFonts w:ascii="Times New Roman" w:hAnsi="Times New Roman" w:cs="Times New Roman"/>
            <w:sz w:val="24"/>
          </w:rPr>
          <w:t>,</w:t>
        </w:r>
      </w:ins>
      <w:ins w:id="1111" w:author="Liu, Luyu" w:date="2020-05-21T17:36:00Z">
        <w:r>
          <w:rPr>
            <w:rFonts w:ascii="Times New Roman" w:hAnsi="Times New Roman" w:cs="Times New Roman"/>
            <w:sz w:val="24"/>
          </w:rPr>
          <w:t xml:space="preserve"> </w:t>
        </w:r>
      </w:ins>
      <w:ins w:id="1112" w:author="Liu, Luyu" w:date="2020-05-21T17:37:00Z">
        <w:r>
          <w:rPr>
            <w:rFonts w:ascii="Times New Roman" w:hAnsi="Times New Roman" w:cs="Times New Roman"/>
            <w:sz w:val="24"/>
          </w:rPr>
          <w:t xml:space="preserve">they </w:t>
        </w:r>
      </w:ins>
      <w:ins w:id="1113" w:author="Liu, Luyu" w:date="2020-05-21T17:35:00Z">
        <w:r>
          <w:rPr>
            <w:rFonts w:ascii="Times New Roman" w:hAnsi="Times New Roman" w:cs="Times New Roman"/>
            <w:sz w:val="24"/>
          </w:rPr>
          <w:t>are not directly calculated from the observed data</w:t>
        </w:r>
      </w:ins>
      <w:ins w:id="1114" w:author="Liu, Luyu" w:date="2020-05-21T17:47:00Z">
        <w:r w:rsidR="005B0DF5">
          <w:rPr>
            <w:rFonts w:ascii="Times New Roman" w:hAnsi="Times New Roman" w:cs="Times New Roman"/>
            <w:sz w:val="24"/>
          </w:rPr>
          <w:t xml:space="preserve"> but the smoothed curve</w:t>
        </w:r>
      </w:ins>
      <w:ins w:id="1115" w:author="Miller, Harvey J." w:date="2020-05-20T11:40:00Z">
        <w:del w:id="1116" w:author="Liu, Luyu" w:date="2020-05-20T22:34:00Z">
          <w:r w:rsidR="009D2E82" w:rsidDel="005A170D">
            <w:rPr>
              <w:rFonts w:ascii="Times New Roman" w:hAnsi="Times New Roman" w:cs="Times New Roman"/>
              <w:sz w:val="24"/>
            </w:rPr>
            <w:delText>T</w:delText>
          </w:r>
        </w:del>
      </w:ins>
      <w:del w:id="1117" w:author="Liu, Luyu" w:date="2020-05-21T17:35:00Z">
        <w:r w:rsidR="00456246" w:rsidDel="00F12898">
          <w:rPr>
            <w:rFonts w:ascii="Times New Roman" w:hAnsi="Times New Roman" w:cs="Times New Roman"/>
            <w:sz w:val="24"/>
          </w:rPr>
          <w:delText>Moreover, the two measures are not directly calculated from the raw obs</w:delText>
        </w:r>
        <w:r w:rsidR="00E56D28" w:rsidDel="00F12898">
          <w:rPr>
            <w:rFonts w:ascii="Times New Roman" w:hAnsi="Times New Roman" w:cs="Times New Roman"/>
            <w:sz w:val="24"/>
          </w:rPr>
          <w:delText xml:space="preserve">erved data, </w:delText>
        </w:r>
      </w:del>
      <w:del w:id="1118" w:author="Liu, Luyu" w:date="2020-05-21T17:37:00Z">
        <w:r w:rsidR="00E56D28" w:rsidDel="00F12898">
          <w:rPr>
            <w:rFonts w:ascii="Times New Roman" w:hAnsi="Times New Roman" w:cs="Times New Roman"/>
            <w:sz w:val="24"/>
          </w:rPr>
          <w:delText xml:space="preserve">instead, </w:delText>
        </w:r>
      </w:del>
      <w:del w:id="1119" w:author="Liu, Luyu" w:date="2020-05-21T17:47:00Z">
        <w:r w:rsidR="00E56D28" w:rsidDel="005B0DF5">
          <w:rPr>
            <w:rFonts w:ascii="Times New Roman" w:hAnsi="Times New Roman" w:cs="Times New Roman"/>
            <w:sz w:val="24"/>
          </w:rPr>
          <w:delText>we obtain</w:delText>
        </w:r>
        <w:r w:rsidR="00456246" w:rsidDel="005B0DF5">
          <w:rPr>
            <w:rFonts w:ascii="Times New Roman" w:hAnsi="Times New Roman" w:cs="Times New Roman"/>
            <w:sz w:val="24"/>
          </w:rPr>
          <w:delText xml:space="preserve"> the measures </w:delText>
        </w:r>
      </w:del>
      <w:ins w:id="1120" w:author="Miller, Harvey J." w:date="2020-05-20T11:40:00Z">
        <w:del w:id="1121" w:author="Liu, Luyu" w:date="2020-05-21T17:47:00Z">
          <w:r w:rsidR="009D2E82" w:rsidDel="005B0DF5">
            <w:rPr>
              <w:rFonts w:ascii="Times New Roman" w:hAnsi="Times New Roman" w:cs="Times New Roman"/>
              <w:sz w:val="24"/>
            </w:rPr>
            <w:delText>after</w:delText>
          </w:r>
        </w:del>
      </w:ins>
      <w:del w:id="1122" w:author="Liu, Luyu" w:date="2020-05-21T17:47:00Z">
        <w:r w:rsidR="00456246" w:rsidDel="005B0DF5">
          <w:rPr>
            <w:rFonts w:ascii="Times New Roman" w:hAnsi="Times New Roman" w:cs="Times New Roman"/>
            <w:sz w:val="24"/>
          </w:rPr>
          <w:delText xml:space="preserve">from the </w:delText>
        </w:r>
        <w:commentRangeStart w:id="1123"/>
        <w:r w:rsidR="00456246" w:rsidDel="005B0DF5">
          <w:rPr>
            <w:rFonts w:ascii="Times New Roman" w:hAnsi="Times New Roman" w:cs="Times New Roman"/>
            <w:sz w:val="24"/>
          </w:rPr>
          <w:delText>smooth</w:delText>
        </w:r>
      </w:del>
      <w:ins w:id="1124" w:author="Miller, Harvey J." w:date="2020-05-20T11:40:00Z">
        <w:del w:id="1125" w:author="Liu, Luyu" w:date="2020-05-21T17:47:00Z">
          <w:r w:rsidR="009D2E82" w:rsidDel="005B0DF5">
            <w:rPr>
              <w:rFonts w:ascii="Times New Roman" w:hAnsi="Times New Roman" w:cs="Times New Roman"/>
              <w:sz w:val="24"/>
            </w:rPr>
            <w:delText>ing</w:delText>
          </w:r>
        </w:del>
      </w:ins>
      <w:del w:id="1126" w:author="Liu, Luyu" w:date="2020-05-21T17:47:00Z">
        <w:r w:rsidR="00456246" w:rsidDel="005B0DF5">
          <w:rPr>
            <w:rFonts w:ascii="Times New Roman" w:hAnsi="Times New Roman" w:cs="Times New Roman"/>
            <w:sz w:val="24"/>
          </w:rPr>
          <w:delText xml:space="preserve">ened curve to remove the </w:delText>
        </w:r>
        <w:r w:rsidR="00456246" w:rsidRPr="00081DD1" w:rsidDel="005B0DF5">
          <w:rPr>
            <w:rFonts w:ascii="Times New Roman" w:hAnsi="Times New Roman" w:cs="Times New Roman"/>
            <w:sz w:val="24"/>
          </w:rPr>
          <w:delText xml:space="preserve">stochastic </w:delText>
        </w:r>
        <w:r w:rsidR="00456246" w:rsidDel="005B0DF5">
          <w:rPr>
            <w:rFonts w:ascii="Times New Roman" w:hAnsi="Times New Roman" w:cs="Times New Roman"/>
            <w:sz w:val="24"/>
          </w:rPr>
          <w:delText>noise</w:delText>
        </w:r>
        <w:commentRangeEnd w:id="1123"/>
        <w:r w:rsidR="009D2E82" w:rsidDel="005B0DF5">
          <w:rPr>
            <w:rStyle w:val="CommentReference"/>
          </w:rPr>
          <w:commentReference w:id="1123"/>
        </w:r>
      </w:del>
      <w:r w:rsidR="00456246">
        <w:rPr>
          <w:rFonts w:ascii="Times New Roman" w:hAnsi="Times New Roman" w:cs="Times New Roman"/>
          <w:sz w:val="24"/>
        </w:rPr>
        <w:t xml:space="preserve">. They can be a stable indicator to measure the start and end of the demand decrease. </w:t>
      </w:r>
    </w:p>
    <w:p w14:paraId="3F6FE852" w14:textId="77D1954A" w:rsidR="00456246" w:rsidRDefault="00456246">
      <w:pPr>
        <w:ind w:firstLine="720"/>
        <w:jc w:val="both"/>
        <w:rPr>
          <w:rFonts w:ascii="Times New Roman" w:hAnsi="Times New Roman" w:cs="Times New Roman"/>
          <w:sz w:val="24"/>
        </w:rPr>
        <w:pPrChange w:id="1127" w:author="Miller, Harvey J." w:date="2020-05-20T11:40:00Z">
          <w:pPr>
            <w:ind w:firstLine="720"/>
          </w:pPr>
        </w:pPrChange>
      </w:pPr>
      <w:r>
        <w:rPr>
          <w:rFonts w:ascii="Times New Roman" w:hAnsi="Times New Roman" w:cs="Times New Roman"/>
          <w:sz w:val="24"/>
        </w:rPr>
        <w:t xml:space="preserve">Beyond its statistical meaning, </w:t>
      </w:r>
      <w:ins w:id="1128" w:author="Miller, Harvey J." w:date="2020-05-20T11:41:00Z">
        <w:r w:rsidR="009D2E82">
          <w:rPr>
            <w:rFonts w:ascii="Times New Roman" w:hAnsi="Times New Roman" w:cs="Times New Roman"/>
            <w:sz w:val="24"/>
          </w:rPr>
          <w:t xml:space="preserve">cliff </w:t>
        </w:r>
      </w:ins>
      <w:del w:id="1129" w:author="Miller, Harvey J." w:date="2020-05-20T11:41:00Z">
        <w:r w:rsidDel="009D2E82">
          <w:rPr>
            <w:rFonts w:ascii="Times New Roman" w:hAnsi="Times New Roman" w:cs="Times New Roman"/>
            <w:sz w:val="24"/>
          </w:rPr>
          <w:delText xml:space="preserve">divergent </w:delText>
        </w:r>
      </w:del>
      <w:r>
        <w:rPr>
          <w:rFonts w:ascii="Times New Roman" w:hAnsi="Times New Roman" w:cs="Times New Roman"/>
          <w:sz w:val="24"/>
        </w:rPr>
        <w:t xml:space="preserve">point represents the first </w:t>
      </w:r>
      <w:r w:rsidRPr="00B63FF1">
        <w:rPr>
          <w:rFonts w:ascii="Times New Roman" w:hAnsi="Times New Roman" w:cs="Times New Roman"/>
          <w:sz w:val="24"/>
        </w:rPr>
        <w:t>day</w:t>
      </w:r>
      <w:r>
        <w:rPr>
          <w:rFonts w:ascii="Times New Roman" w:hAnsi="Times New Roman" w:cs="Times New Roman"/>
          <w:i/>
          <w:sz w:val="24"/>
        </w:rPr>
        <w:t xml:space="preserve"> </w:t>
      </w:r>
      <w:r>
        <w:rPr>
          <w:rFonts w:ascii="Times New Roman" w:hAnsi="Times New Roman" w:cs="Times New Roman"/>
          <w:sz w:val="24"/>
        </w:rPr>
        <w:t xml:space="preserve">when the demand curve began to diverge from the normality. It also represents when the transit users start to </w:t>
      </w:r>
      <w:r w:rsidR="00E56D28">
        <w:rPr>
          <w:rFonts w:ascii="Times New Roman" w:hAnsi="Times New Roman" w:cs="Times New Roman"/>
          <w:sz w:val="24"/>
        </w:rPr>
        <w:t>act to</w:t>
      </w:r>
      <w:r>
        <w:rPr>
          <w:rFonts w:ascii="Times New Roman" w:hAnsi="Times New Roman" w:cs="Times New Roman"/>
          <w:sz w:val="24"/>
        </w:rPr>
        <w:t xml:space="preserve"> avoid the transit trips. </w:t>
      </w:r>
      <w:ins w:id="1130" w:author="Miller, Harvey J." w:date="2020-05-20T11:41:00Z">
        <w:r w:rsidR="00E55B9B">
          <w:rPr>
            <w:rFonts w:ascii="Times New Roman" w:hAnsi="Times New Roman" w:cs="Times New Roman"/>
            <w:sz w:val="24"/>
          </w:rPr>
          <w:t xml:space="preserve">The floor </w:t>
        </w:r>
      </w:ins>
      <w:del w:id="1131" w:author="Miller, Harvey J." w:date="2020-05-20T11:41:00Z">
        <w:r w:rsidDel="00E55B9B">
          <w:rPr>
            <w:rFonts w:ascii="Times New Roman" w:hAnsi="Times New Roman" w:cs="Times New Roman"/>
            <w:sz w:val="24"/>
          </w:rPr>
          <w:delText xml:space="preserve">Convergent </w:delText>
        </w:r>
      </w:del>
      <w:r>
        <w:rPr>
          <w:rFonts w:ascii="Times New Roman" w:hAnsi="Times New Roman" w:cs="Times New Roman"/>
          <w:sz w:val="24"/>
        </w:rPr>
        <w:t>point</w:t>
      </w:r>
      <w:ins w:id="1132" w:author="Miller, Harvey J." w:date="2020-05-20T11:42:00Z">
        <w:r w:rsidR="00E55B9B">
          <w:rPr>
            <w:rFonts w:ascii="Times New Roman" w:hAnsi="Times New Roman" w:cs="Times New Roman"/>
            <w:sz w:val="24"/>
          </w:rPr>
          <w:t xml:space="preserve"> </w:t>
        </w:r>
      </w:ins>
      <w:del w:id="1133" w:author="Miller, Harvey J." w:date="2020-05-20T11:42:00Z">
        <w:r w:rsidDel="00E55B9B">
          <w:rPr>
            <w:rFonts w:ascii="Times New Roman" w:hAnsi="Times New Roman" w:cs="Times New Roman"/>
            <w:sz w:val="24"/>
          </w:rPr>
          <w:delText xml:space="preserve">, on the other hands, </w:delText>
        </w:r>
      </w:del>
      <w:ins w:id="1134" w:author="Miller, Harvey J." w:date="2020-05-20T12:10:00Z">
        <w:r w:rsidR="00A64F20">
          <w:rPr>
            <w:rFonts w:ascii="Times New Roman" w:hAnsi="Times New Roman" w:cs="Times New Roman"/>
            <w:sz w:val="24"/>
          </w:rPr>
          <w:t xml:space="preserve">is the day when </w:t>
        </w:r>
      </w:ins>
      <w:del w:id="1135" w:author="Miller, Harvey J." w:date="2020-05-20T12:10:00Z">
        <w:r w:rsidDel="00A64F20">
          <w:rPr>
            <w:rFonts w:ascii="Times New Roman" w:hAnsi="Times New Roman" w:cs="Times New Roman"/>
            <w:sz w:val="24"/>
          </w:rPr>
          <w:delText xml:space="preserve">represents when the </w:delText>
        </w:r>
      </w:del>
      <w:r w:rsidR="00E56D28">
        <w:rPr>
          <w:rFonts w:ascii="Times New Roman" w:hAnsi="Times New Roman" w:cs="Times New Roman"/>
          <w:sz w:val="24"/>
        </w:rPr>
        <w:t>decline</w:t>
      </w:r>
      <w:del w:id="1136" w:author="Miller, Harvey J." w:date="2020-05-20T11:44:00Z">
        <w:r w:rsidDel="00E66650">
          <w:rPr>
            <w:rFonts w:ascii="Times New Roman" w:hAnsi="Times New Roman" w:cs="Times New Roman"/>
            <w:sz w:val="24"/>
          </w:rPr>
          <w:delText xml:space="preserve"> </w:delText>
        </w:r>
      </w:del>
      <w:ins w:id="1137" w:author="Miller, Harvey J." w:date="2020-05-20T11:44:00Z">
        <w:r w:rsidR="00E66650">
          <w:rPr>
            <w:rFonts w:ascii="Times New Roman" w:hAnsi="Times New Roman" w:cs="Times New Roman"/>
            <w:sz w:val="24"/>
          </w:rPr>
          <w:t xml:space="preserve"> slows</w:t>
        </w:r>
      </w:ins>
      <w:del w:id="1138" w:author="Miller, Harvey J." w:date="2020-05-20T11:44:00Z">
        <w:r w:rsidDel="00E66650">
          <w:rPr>
            <w:rFonts w:ascii="Times New Roman" w:hAnsi="Times New Roman" w:cs="Times New Roman"/>
            <w:sz w:val="24"/>
          </w:rPr>
          <w:delText>finally finishes</w:delText>
        </w:r>
      </w:del>
      <w:ins w:id="1139" w:author="Miller, Harvey J." w:date="2020-05-20T11:44:00Z">
        <w:r w:rsidR="00E66650">
          <w:rPr>
            <w:rFonts w:ascii="Times New Roman" w:hAnsi="Times New Roman" w:cs="Times New Roman"/>
            <w:sz w:val="24"/>
          </w:rPr>
          <w:t xml:space="preserve"> and </w:t>
        </w:r>
      </w:ins>
      <w:del w:id="1140" w:author="Miller, Harvey J." w:date="2020-05-20T11:44:00Z">
        <w:r w:rsidDel="00E66650">
          <w:rPr>
            <w:rFonts w:ascii="Times New Roman" w:hAnsi="Times New Roman" w:cs="Times New Roman"/>
            <w:sz w:val="24"/>
          </w:rPr>
          <w:delText xml:space="preserve">. After the </w:delText>
        </w:r>
      </w:del>
      <w:del w:id="1141" w:author="Miller, Harvey J." w:date="2020-05-20T11:42:00Z">
        <w:r w:rsidDel="00E55B9B">
          <w:rPr>
            <w:rFonts w:ascii="Times New Roman" w:hAnsi="Times New Roman" w:cs="Times New Roman"/>
            <w:sz w:val="24"/>
          </w:rPr>
          <w:delText>convergent</w:delText>
        </w:r>
      </w:del>
      <w:del w:id="1142" w:author="Miller, Harvey J." w:date="2020-05-20T11:44:00Z">
        <w:r w:rsidDel="00E66650">
          <w:rPr>
            <w:rFonts w:ascii="Times New Roman" w:hAnsi="Times New Roman" w:cs="Times New Roman"/>
            <w:sz w:val="24"/>
          </w:rPr>
          <w:delText xml:space="preserve"> point, the </w:delText>
        </w:r>
      </w:del>
      <w:r>
        <w:rPr>
          <w:rFonts w:ascii="Times New Roman" w:hAnsi="Times New Roman" w:cs="Times New Roman"/>
          <w:sz w:val="24"/>
        </w:rPr>
        <w:t xml:space="preserve">transit demand </w:t>
      </w:r>
      <w:ins w:id="1143" w:author="Miller, Harvey J." w:date="2020-05-20T11:42:00Z">
        <w:r w:rsidR="00E55B9B">
          <w:rPr>
            <w:rFonts w:ascii="Times New Roman" w:hAnsi="Times New Roman" w:cs="Times New Roman"/>
            <w:sz w:val="24"/>
          </w:rPr>
          <w:t>has re-stabilized</w:t>
        </w:r>
      </w:ins>
      <w:del w:id="1144" w:author="Miller, Harvey J." w:date="2020-05-20T11:42:00Z">
        <w:r w:rsidDel="00E55B9B">
          <w:rPr>
            <w:rFonts w:ascii="Times New Roman" w:hAnsi="Times New Roman" w:cs="Times New Roman"/>
            <w:sz w:val="24"/>
          </w:rPr>
          <w:delText>will persist at a stable level</w:delText>
        </w:r>
      </w:del>
      <w:r>
        <w:rPr>
          <w:rFonts w:ascii="Times New Roman" w:hAnsi="Times New Roman" w:cs="Times New Roman"/>
          <w:sz w:val="24"/>
        </w:rPr>
        <w:t>.</w:t>
      </w:r>
      <w:ins w:id="1145" w:author="Miller, Harvey J." w:date="2020-05-20T11:44:00Z">
        <w:r w:rsidR="00E66650">
          <w:rPr>
            <w:rFonts w:ascii="Times New Roman" w:hAnsi="Times New Roman" w:cs="Times New Roman"/>
            <w:sz w:val="24"/>
          </w:rPr>
          <w:t xml:space="preserve">  </w:t>
        </w:r>
      </w:ins>
      <w:del w:id="1146" w:author="Miller, Harvey J." w:date="2020-05-20T11:46:00Z">
        <w:r w:rsidDel="00E66650">
          <w:rPr>
            <w:rFonts w:ascii="Times New Roman" w:hAnsi="Times New Roman" w:cs="Times New Roman"/>
            <w:sz w:val="24"/>
          </w:rPr>
          <w:delText xml:space="preserve"> </w:delText>
        </w:r>
      </w:del>
    </w:p>
    <w:p w14:paraId="7D19999E" w14:textId="58E450E2" w:rsidR="00E54865" w:rsidRDefault="00E54865" w:rsidP="00E54865">
      <w:pPr>
        <w:rPr>
          <w:rFonts w:ascii="Times New Roman" w:hAnsi="Times New Roman" w:cs="Times New Roman"/>
          <w:sz w:val="24"/>
        </w:rPr>
      </w:pPr>
    </w:p>
    <w:p w14:paraId="45B217ED" w14:textId="54C9A1EC" w:rsidR="00842165" w:rsidRPr="00E54865" w:rsidRDefault="00516531">
      <w:pPr>
        <w:jc w:val="both"/>
        <w:rPr>
          <w:rFonts w:ascii="Times New Roman" w:hAnsi="Times New Roman" w:cs="Times New Roman"/>
          <w:b/>
          <w:sz w:val="24"/>
        </w:rPr>
        <w:pPrChange w:id="1147" w:author="Miller, Harvey J." w:date="2020-05-20T12:10:00Z">
          <w:pPr/>
        </w:pPrChange>
      </w:pPr>
      <w:r w:rsidRPr="000B1E8E">
        <w:rPr>
          <w:rFonts w:ascii="Times New Roman" w:hAnsi="Times New Roman" w:cs="Times New Roman"/>
          <w:b/>
          <w:sz w:val="24"/>
          <w:highlight w:val="yellow"/>
        </w:rPr>
        <w:t>Decay rate</w:t>
      </w:r>
      <w:ins w:id="1148" w:author="Miller, Harvey J." w:date="2020-05-20T12:19:00Z">
        <w:r w:rsidR="00A64F20">
          <w:rPr>
            <w:rFonts w:ascii="Times New Roman" w:hAnsi="Times New Roman" w:cs="Times New Roman"/>
            <w:b/>
            <w:sz w:val="24"/>
          </w:rPr>
          <w:t xml:space="preserve"> and duration</w:t>
        </w:r>
      </w:ins>
      <w:del w:id="1149" w:author="Miller, Harvey J." w:date="2020-05-20T12:10:00Z">
        <w:r w:rsidR="00E54865"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b/>
            <w:sz w:val="24"/>
          </w:rPr>
          <w:delText>the speed</w:delText>
        </w:r>
      </w:del>
      <w:r w:rsidR="00E54865">
        <w:rPr>
          <w:rFonts w:ascii="Times New Roman" w:hAnsi="Times New Roman" w:cs="Times New Roman"/>
          <w:b/>
          <w:sz w:val="24"/>
        </w:rPr>
        <w:t>.</w:t>
      </w:r>
      <w:r w:rsidR="00842165" w:rsidRPr="00E54865">
        <w:rPr>
          <w:rFonts w:ascii="Times New Roman" w:hAnsi="Times New Roman" w:cs="Times New Roman"/>
          <w:b/>
          <w:sz w:val="24"/>
        </w:rPr>
        <w:t xml:space="preserve"> </w:t>
      </w:r>
      <w:r w:rsidR="00E54865">
        <w:rPr>
          <w:rFonts w:ascii="Times New Roman" w:hAnsi="Times New Roman" w:cs="Times New Roman"/>
          <w:b/>
          <w:sz w:val="24"/>
        </w:rPr>
        <w:t xml:space="preserve"> </w:t>
      </w:r>
      <w:ins w:id="1150" w:author="Miller, Harvey J." w:date="2020-05-20T12:18:00Z">
        <w:r w:rsidR="00A64F20">
          <w:rPr>
            <w:rFonts w:ascii="Times New Roman" w:hAnsi="Times New Roman" w:cs="Times New Roman"/>
            <w:sz w:val="24"/>
          </w:rPr>
          <w:t>T</w:t>
        </w:r>
        <w:r w:rsidR="00A64F20" w:rsidRPr="00A64F20">
          <w:rPr>
            <w:rFonts w:ascii="Times New Roman" w:hAnsi="Times New Roman" w:cs="Times New Roman"/>
            <w:sz w:val="24"/>
            <w:rPrChange w:id="1151" w:author="Miller, Harvey J." w:date="2020-05-20T12:18:00Z">
              <w:rPr>
                <w:rFonts w:ascii="Times New Roman" w:hAnsi="Times New Roman" w:cs="Times New Roman"/>
                <w:b/>
                <w:sz w:val="24"/>
              </w:rPr>
            </w:rPrChange>
          </w:rPr>
          <w:t>he decay rate</w:t>
        </w:r>
        <w:r w:rsidR="00A64F20" w:rsidRPr="00A64F20">
          <w:rPr>
            <w:rFonts w:ascii="Times New Roman" w:hAnsi="Times New Roman" w:cs="Times New Roman"/>
            <w:b/>
            <w:sz w:val="24"/>
          </w:rPr>
          <w:t xml:space="preserve"> </w:t>
        </w:r>
      </w:ins>
      <w:r w:rsidR="0015430B" w:rsidRPr="00A64F20">
        <w:rPr>
          <w:rFonts w:ascii="Times New Roman" w:hAnsi="Times New Roman" w:cs="Times New Roman"/>
          <w:i/>
          <w:sz w:val="24"/>
          <w:rPrChange w:id="1152" w:author="Miller, Harvey J." w:date="2020-05-20T12:13:00Z">
            <w:rPr>
              <w:rFonts w:ascii="Times New Roman" w:hAnsi="Times New Roman" w:cs="Times New Roman"/>
              <w:sz w:val="24"/>
            </w:rPr>
          </w:rPrChange>
        </w:rPr>
        <w:t>k</w:t>
      </w:r>
      <w:r w:rsidR="0015430B" w:rsidRPr="0015430B">
        <w:rPr>
          <w:rFonts w:ascii="Times New Roman" w:hAnsi="Times New Roman" w:cs="Times New Roman"/>
          <w:sz w:val="24"/>
        </w:rPr>
        <w:t xml:space="preserve"> represent</w:t>
      </w:r>
      <w:ins w:id="1153" w:author="Miller, Harvey J." w:date="2020-05-20T12:10:00Z">
        <w:r w:rsidR="00A64F20">
          <w:rPr>
            <w:rFonts w:ascii="Times New Roman" w:hAnsi="Times New Roman" w:cs="Times New Roman"/>
            <w:sz w:val="24"/>
          </w:rPr>
          <w:t xml:space="preserve">s </w:t>
        </w:r>
      </w:ins>
      <w:del w:id="1154" w:author="Miller, Harvey J." w:date="2020-05-20T12:14:00Z">
        <w:r w:rsidR="0015430B" w:rsidRPr="0015430B" w:rsidDel="00A64F20">
          <w:rPr>
            <w:rFonts w:ascii="Times New Roman" w:hAnsi="Times New Roman" w:cs="Times New Roman"/>
            <w:sz w:val="24"/>
          </w:rPr>
          <w:delText xml:space="preserve"> </w:delText>
        </w:r>
      </w:del>
      <w:ins w:id="1155" w:author="Miller, Harvey J." w:date="2020-05-20T12:12:00Z">
        <w:r w:rsidR="00A64F20">
          <w:rPr>
            <w:rFonts w:ascii="Times New Roman" w:hAnsi="Times New Roman" w:cs="Times New Roman"/>
            <w:sz w:val="24"/>
          </w:rPr>
          <w:t>the rate of transit demand decline</w:t>
        </w:r>
      </w:ins>
      <w:del w:id="1156" w:author="Miller, Harvey J." w:date="2020-05-20T12:12:00Z">
        <w:r w:rsidR="0015430B" w:rsidRPr="0015430B" w:rsidDel="00A64F20">
          <w:rPr>
            <w:rFonts w:ascii="Times New Roman" w:hAnsi="Times New Roman" w:cs="Times New Roman"/>
            <w:sz w:val="24"/>
          </w:rPr>
          <w:delText>how fast the demand curve decreases</w:delText>
        </w:r>
      </w:del>
      <w:del w:id="1157" w:author="Miller, Harvey J." w:date="2020-05-20T12:14:00Z">
        <w:r w:rsidR="0015430B" w:rsidRPr="0015430B" w:rsidDel="00A64F20">
          <w:rPr>
            <w:rFonts w:ascii="Times New Roman" w:hAnsi="Times New Roman" w:cs="Times New Roman"/>
            <w:sz w:val="24"/>
          </w:rPr>
          <w:delText>.</w:delText>
        </w:r>
        <w:r w:rsidR="0015430B"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sz w:val="24"/>
          </w:rPr>
          <w:delText xml:space="preserve">Therefore, we name it </w:delText>
        </w:r>
      </w:del>
      <w:del w:id="1158" w:author="Miller, Harvey J." w:date="2020-05-20T12:18:00Z">
        <w:r w:rsidR="00842165" w:rsidRPr="00E54865" w:rsidDel="00A64F20">
          <w:rPr>
            <w:rFonts w:ascii="Times New Roman" w:hAnsi="Times New Roman" w:cs="Times New Roman"/>
            <w:i/>
            <w:sz w:val="24"/>
            <w:highlight w:val="yellow"/>
          </w:rPr>
          <w:delText>decay rate</w:delText>
        </w:r>
      </w:del>
      <w:r w:rsidR="00842165" w:rsidRPr="00E54865">
        <w:rPr>
          <w:rFonts w:ascii="Times New Roman" w:hAnsi="Times New Roman" w:cs="Times New Roman"/>
          <w:sz w:val="24"/>
        </w:rPr>
        <w:t xml:space="preserve">. </w:t>
      </w:r>
      <w:ins w:id="1159" w:author="Miller, Harvey J." w:date="2020-05-20T12:18:00Z">
        <w:r w:rsidR="00A64F20">
          <w:rPr>
            <w:rFonts w:ascii="Times New Roman" w:hAnsi="Times New Roman" w:cs="Times New Roman"/>
            <w:sz w:val="24"/>
          </w:rPr>
          <w:t xml:space="preserve">This can </w:t>
        </w:r>
      </w:ins>
      <w:del w:id="1160" w:author="Miller, Harvey J." w:date="2020-05-20T12:14:00Z">
        <w:r w:rsidR="00842165" w:rsidRPr="00E54865" w:rsidDel="00A64F20">
          <w:rPr>
            <w:rFonts w:ascii="Times New Roman" w:hAnsi="Times New Roman" w:cs="Times New Roman"/>
            <w:sz w:val="24"/>
          </w:rPr>
          <w:delText>D</w:delText>
        </w:r>
      </w:del>
      <w:del w:id="1161" w:author="Miller, Harvey J." w:date="2020-05-20T12:18:00Z">
        <w:r w:rsidR="00842165" w:rsidRPr="00E54865" w:rsidDel="00A64F20">
          <w:rPr>
            <w:rFonts w:ascii="Times New Roman" w:hAnsi="Times New Roman" w:cs="Times New Roman"/>
            <w:sz w:val="24"/>
          </w:rPr>
          <w:delText xml:space="preserve">ecay rate </w:delText>
        </w:r>
      </w:del>
      <w:del w:id="1162" w:author="Miller, Harvey J." w:date="2020-05-20T12:14:00Z">
        <w:r w:rsidR="00842165" w:rsidRPr="00E54865" w:rsidDel="00A64F20">
          <w:rPr>
            <w:rFonts w:ascii="Times New Roman" w:hAnsi="Times New Roman" w:cs="Times New Roman"/>
            <w:sz w:val="24"/>
          </w:rPr>
          <w:delText xml:space="preserve">can be </w:delText>
        </w:r>
      </w:del>
      <w:del w:id="1163" w:author="Miller, Harvey J." w:date="2020-05-20T12:18:00Z">
        <w:r w:rsidR="00842165" w:rsidRPr="00E54865" w:rsidDel="00A64F20">
          <w:rPr>
            <w:rFonts w:ascii="Times New Roman" w:hAnsi="Times New Roman" w:cs="Times New Roman"/>
            <w:sz w:val="24"/>
          </w:rPr>
          <w:delText xml:space="preserve">an </w:delText>
        </w:r>
      </w:del>
      <w:del w:id="1164" w:author="Miller, Harvey J." w:date="2020-05-20T12:15:00Z">
        <w:r w:rsidR="00842165" w:rsidRPr="00E54865" w:rsidDel="00A64F20">
          <w:rPr>
            <w:rFonts w:ascii="Times New Roman" w:hAnsi="Times New Roman" w:cs="Times New Roman"/>
            <w:sz w:val="24"/>
          </w:rPr>
          <w:delText xml:space="preserve">important </w:delText>
        </w:r>
      </w:del>
      <w:r w:rsidR="00842165" w:rsidRPr="00E54865">
        <w:rPr>
          <w:rFonts w:ascii="Times New Roman" w:hAnsi="Times New Roman" w:cs="Times New Roman"/>
          <w:sz w:val="24"/>
        </w:rPr>
        <w:t>indicat</w:t>
      </w:r>
      <w:ins w:id="1165" w:author="Miller, Harvey J." w:date="2020-05-20T12:18:00Z">
        <w:r w:rsidR="00A64F20">
          <w:rPr>
            <w:rFonts w:ascii="Times New Roman" w:hAnsi="Times New Roman" w:cs="Times New Roman"/>
            <w:sz w:val="24"/>
          </w:rPr>
          <w:t>e</w:t>
        </w:r>
      </w:ins>
      <w:del w:id="1166" w:author="Miller, Harvey J." w:date="2020-05-20T12:18:00Z">
        <w:r w:rsidR="00842165" w:rsidRPr="00E54865" w:rsidDel="00A64F20">
          <w:rPr>
            <w:rFonts w:ascii="Times New Roman" w:hAnsi="Times New Roman" w:cs="Times New Roman"/>
            <w:sz w:val="24"/>
          </w:rPr>
          <w:delText xml:space="preserve">or </w:delText>
        </w:r>
      </w:del>
      <w:ins w:id="1167" w:author="Miller, Harvey J." w:date="2020-05-20T12:15:00Z">
        <w:r w:rsidR="00A64F20">
          <w:rPr>
            <w:rFonts w:ascii="Times New Roman" w:hAnsi="Times New Roman" w:cs="Times New Roman"/>
            <w:sz w:val="24"/>
          </w:rPr>
          <w:t xml:space="preserve"> the </w:t>
        </w:r>
      </w:ins>
      <w:del w:id="1168" w:author="Miller, Harvey J." w:date="2020-05-20T12:15:00Z">
        <w:r w:rsidR="00842165" w:rsidRPr="00E54865" w:rsidDel="00A64F20">
          <w:rPr>
            <w:rFonts w:ascii="Times New Roman" w:hAnsi="Times New Roman" w:cs="Times New Roman"/>
            <w:sz w:val="24"/>
          </w:rPr>
          <w:delText xml:space="preserve">for the actual response </w:delText>
        </w:r>
      </w:del>
      <w:r w:rsidR="00842165" w:rsidRPr="00E54865">
        <w:rPr>
          <w:rFonts w:ascii="Times New Roman" w:hAnsi="Times New Roman" w:cs="Times New Roman"/>
          <w:sz w:val="24"/>
        </w:rPr>
        <w:t xml:space="preserve">speed of </w:t>
      </w:r>
      <w:ins w:id="1169" w:author="Miller, Harvey J." w:date="2020-05-20T12:15:00Z">
        <w:r w:rsidR="00A64F20">
          <w:rPr>
            <w:rFonts w:ascii="Times New Roman" w:hAnsi="Times New Roman" w:cs="Times New Roman"/>
            <w:sz w:val="24"/>
          </w:rPr>
          <w:t xml:space="preserve">response from </w:t>
        </w:r>
      </w:ins>
      <w:del w:id="1170" w:author="Miller, Harvey J." w:date="2020-05-20T12:15:00Z">
        <w:r w:rsidR="00842165" w:rsidRPr="00E54865" w:rsidDel="00A64F20">
          <w:rPr>
            <w:rFonts w:ascii="Times New Roman" w:hAnsi="Times New Roman" w:cs="Times New Roman"/>
            <w:sz w:val="24"/>
          </w:rPr>
          <w:delText>urban residents/</w:delText>
        </w:r>
      </w:del>
      <w:del w:id="1171" w:author="Miller, Harvey J." w:date="2020-05-20T12:16:00Z">
        <w:r w:rsidR="00842165" w:rsidRPr="00E54865" w:rsidDel="00A64F20">
          <w:rPr>
            <w:rFonts w:ascii="Times New Roman" w:hAnsi="Times New Roman" w:cs="Times New Roman"/>
            <w:sz w:val="24"/>
          </w:rPr>
          <w:delText>public transit</w:delText>
        </w:r>
      </w:del>
      <w:del w:id="1172" w:author="Miller, Harvey J." w:date="2020-05-20T12:19:00Z">
        <w:r w:rsidR="00842165" w:rsidRPr="00E54865" w:rsidDel="00A64F20">
          <w:rPr>
            <w:rFonts w:ascii="Times New Roman" w:hAnsi="Times New Roman" w:cs="Times New Roman"/>
            <w:sz w:val="24"/>
          </w:rPr>
          <w:delText xml:space="preserve"> </w:delText>
        </w:r>
      </w:del>
      <w:r w:rsidR="00842165" w:rsidRPr="00E54865">
        <w:rPr>
          <w:rFonts w:ascii="Times New Roman" w:hAnsi="Times New Roman" w:cs="Times New Roman"/>
          <w:sz w:val="24"/>
        </w:rPr>
        <w:t xml:space="preserve">users </w:t>
      </w:r>
      <w:ins w:id="1173" w:author="Miller, Harvey J." w:date="2020-05-20T12:16:00Z">
        <w:r w:rsidR="00A64F20">
          <w:rPr>
            <w:rFonts w:ascii="Times New Roman" w:hAnsi="Times New Roman" w:cs="Times New Roman"/>
            <w:sz w:val="24"/>
          </w:rPr>
          <w:t xml:space="preserve">who have the ability to stay at home or not use public </w:t>
        </w:r>
        <w:r w:rsidR="00A64F20">
          <w:rPr>
            <w:rFonts w:ascii="Times New Roman" w:hAnsi="Times New Roman" w:cs="Times New Roman"/>
            <w:sz w:val="24"/>
          </w:rPr>
          <w:lastRenderedPageBreak/>
          <w:t>transit</w:t>
        </w:r>
      </w:ins>
      <w:del w:id="1174" w:author="Miller, Harvey J." w:date="2020-05-20T12:16:00Z">
        <w:r w:rsidR="00842165" w:rsidRPr="00E54865" w:rsidDel="00A64F20">
          <w:rPr>
            <w:rFonts w:ascii="Times New Roman" w:hAnsi="Times New Roman" w:cs="Times New Roman"/>
            <w:sz w:val="24"/>
          </w:rPr>
          <w:delText>to the pandemic</w:delText>
        </w:r>
      </w:del>
      <w:r w:rsidR="00842165" w:rsidRPr="00E54865">
        <w:rPr>
          <w:rFonts w:ascii="Times New Roman" w:hAnsi="Times New Roman" w:cs="Times New Roman"/>
          <w:sz w:val="24"/>
        </w:rPr>
        <w:t xml:space="preserve">. </w:t>
      </w:r>
      <w:ins w:id="1175" w:author="Miller, Harvey J." w:date="2020-05-20T12:17:00Z">
        <w:r w:rsidR="00A64F20">
          <w:rPr>
            <w:rFonts w:ascii="Times New Roman" w:hAnsi="Times New Roman" w:cs="Times New Roman"/>
            <w:sz w:val="24"/>
          </w:rPr>
          <w:t xml:space="preserve">This </w:t>
        </w:r>
      </w:ins>
      <w:del w:id="1176" w:author="Miller, Harvey J." w:date="2020-05-20T12:17:00Z">
        <w:r w:rsidR="00842165" w:rsidRPr="00E54865" w:rsidDel="00A64F20">
          <w:rPr>
            <w:rFonts w:ascii="Times New Roman" w:hAnsi="Times New Roman" w:cs="Times New Roman"/>
            <w:sz w:val="24"/>
          </w:rPr>
          <w:delText xml:space="preserve">Although the decay rate works well, the </w:delText>
        </w:r>
      </w:del>
      <w:del w:id="1177" w:author="Miller, Harvey J." w:date="2020-05-20T12:19:00Z">
        <w:r w:rsidR="00842165" w:rsidRPr="00E54865" w:rsidDel="00A64F20">
          <w:rPr>
            <w:rFonts w:ascii="Times New Roman" w:hAnsi="Times New Roman" w:cs="Times New Roman"/>
            <w:sz w:val="24"/>
          </w:rPr>
          <w:delText xml:space="preserve">rate value </w:delText>
        </w:r>
      </w:del>
      <w:ins w:id="1178" w:author="Miller, Harvey J." w:date="2020-05-20T12:17:00Z">
        <w:r w:rsidR="00A64F20">
          <w:rPr>
            <w:rFonts w:ascii="Times New Roman" w:hAnsi="Times New Roman" w:cs="Times New Roman"/>
            <w:sz w:val="24"/>
          </w:rPr>
          <w:t xml:space="preserve">by itself </w:t>
        </w:r>
      </w:ins>
      <w:del w:id="1179" w:author="Miller, Harvey J." w:date="2020-05-20T12:17:00Z">
        <w:r w:rsidR="00842165" w:rsidRPr="00E54865" w:rsidDel="00A64F20">
          <w:rPr>
            <w:rFonts w:ascii="Times New Roman" w:hAnsi="Times New Roman" w:cs="Times New Roman"/>
            <w:sz w:val="24"/>
          </w:rPr>
          <w:delText xml:space="preserve">per se </w:delText>
        </w:r>
      </w:del>
      <w:r w:rsidR="00842165" w:rsidRPr="00E54865">
        <w:rPr>
          <w:rFonts w:ascii="Times New Roman" w:hAnsi="Times New Roman" w:cs="Times New Roman"/>
          <w:sz w:val="24"/>
        </w:rPr>
        <w:t>does not have any physical meaning</w:t>
      </w:r>
      <w:ins w:id="1180" w:author="Miller, Harvey J." w:date="2020-05-20T12:19:00Z">
        <w:r w:rsidR="00A64F20">
          <w:rPr>
            <w:rFonts w:ascii="Times New Roman" w:hAnsi="Times New Roman" w:cs="Times New Roman"/>
            <w:sz w:val="24"/>
          </w:rPr>
          <w:t xml:space="preserve">; </w:t>
        </w:r>
      </w:ins>
      <w:del w:id="1181" w:author="Miller, Harvey J." w:date="2020-05-20T12:19:00Z">
        <w:r w:rsidR="00842165" w:rsidRPr="00E54865" w:rsidDel="00A64F20">
          <w:rPr>
            <w:rFonts w:ascii="Times New Roman" w:hAnsi="Times New Roman" w:cs="Times New Roman"/>
            <w:sz w:val="24"/>
          </w:rPr>
          <w:delText>.</w:delText>
        </w:r>
      </w:del>
      <w:ins w:id="1182" w:author="Miller, Harvey J." w:date="2020-05-20T12:19:00Z">
        <w:r w:rsidR="00A64F20">
          <w:rPr>
            <w:rFonts w:ascii="Times New Roman" w:hAnsi="Times New Roman" w:cs="Times New Roman"/>
            <w:sz w:val="24"/>
          </w:rPr>
          <w:t>i</w:t>
        </w:r>
      </w:ins>
      <w:del w:id="1183" w:author="Miller, Harvey J." w:date="2020-05-20T12:19:00Z">
        <w:r w:rsidR="00842165" w:rsidRPr="00E54865" w:rsidDel="00A64F20">
          <w:rPr>
            <w:rFonts w:ascii="Times New Roman" w:hAnsi="Times New Roman" w:cs="Times New Roman"/>
            <w:sz w:val="24"/>
          </w:rPr>
          <w:delText xml:space="preserve"> I</w:delText>
        </w:r>
      </w:del>
      <w:r w:rsidR="00842165" w:rsidRPr="00E54865">
        <w:rPr>
          <w:rFonts w:ascii="Times New Roman" w:hAnsi="Times New Roman" w:cs="Times New Roman"/>
          <w:sz w:val="24"/>
        </w:rPr>
        <w:t xml:space="preserve">nstead, we </w:t>
      </w:r>
      <w:del w:id="1184" w:author="Miller, Harvey J." w:date="2020-05-20T12:19:00Z">
        <w:r w:rsidR="00842165" w:rsidRPr="00E54865" w:rsidDel="00A64F20">
          <w:rPr>
            <w:rFonts w:ascii="Times New Roman" w:hAnsi="Times New Roman" w:cs="Times New Roman"/>
            <w:sz w:val="24"/>
          </w:rPr>
          <w:delText xml:space="preserve">would like to </w:delText>
        </w:r>
      </w:del>
      <w:r w:rsidR="00842165" w:rsidRPr="00E54865">
        <w:rPr>
          <w:rFonts w:ascii="Times New Roman" w:hAnsi="Times New Roman" w:cs="Times New Roman"/>
          <w:sz w:val="24"/>
        </w:rPr>
        <w:t xml:space="preserve">use a temporal indicator to represent the speed and duration of the decline. From the logistic model,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842165" w:rsidRPr="00E54865">
        <w:rPr>
          <w:rFonts w:ascii="Times New Roman" w:hAnsi="Times New Roman" w:cs="Times New Roman"/>
          <w:sz w:val="24"/>
        </w:rPr>
        <w:t xml:space="preserve"> represents the time</w:t>
      </w:r>
      <w:ins w:id="1185" w:author="Miller, Harvey J." w:date="2020-05-20T12:20:00Z">
        <w:r w:rsidR="00A64F20">
          <w:rPr>
            <w:rFonts w:ascii="Times New Roman" w:hAnsi="Times New Roman" w:cs="Times New Roman"/>
            <w:sz w:val="24"/>
          </w:rPr>
          <w:t xml:space="preserve"> </w:t>
        </w:r>
      </w:ins>
      <w:del w:id="1186" w:author="Miller, Harvey J." w:date="2020-05-20T12:20:00Z">
        <w:r w:rsidR="00842165" w:rsidRPr="00E54865" w:rsidDel="00A64F20">
          <w:rPr>
            <w:rFonts w:ascii="Times New Roman" w:hAnsi="Times New Roman" w:cs="Times New Roman"/>
            <w:sz w:val="24"/>
          </w:rPr>
          <w:delText xml:space="preserve">/days </w:delText>
        </w:r>
      </w:del>
      <w:del w:id="1187" w:author="Liu, Luyu" w:date="2020-05-20T22:37:00Z">
        <w:r w:rsidR="00842165" w:rsidRPr="00E54865" w:rsidDel="00E746AC">
          <w:rPr>
            <w:rFonts w:ascii="Times New Roman" w:hAnsi="Times New Roman" w:cs="Times New Roman"/>
            <w:sz w:val="24"/>
          </w:rPr>
          <w:delText xml:space="preserve">from the </w:delText>
        </w:r>
        <w:commentRangeStart w:id="1188"/>
        <w:r w:rsidR="00842165" w:rsidRPr="00E54865" w:rsidDel="00E746AC">
          <w:rPr>
            <w:rFonts w:ascii="Times New Roman" w:hAnsi="Times New Roman" w:cs="Times New Roman"/>
            <w:sz w:val="24"/>
          </w:rPr>
          <w:delText xml:space="preserve">day zero </w:delText>
        </w:r>
        <w:commentRangeEnd w:id="1188"/>
        <w:r w:rsidR="0010328A" w:rsidDel="00E746AC">
          <w:rPr>
            <w:rStyle w:val="CommentReference"/>
          </w:rPr>
          <w:commentReference w:id="1188"/>
        </w:r>
      </w:del>
      <w:r w:rsidR="00842165" w:rsidRPr="00E54865">
        <w:rPr>
          <w:rFonts w:ascii="Times New Roman" w:hAnsi="Times New Roman" w:cs="Times New Roman"/>
          <w:sz w:val="24"/>
        </w:rPr>
        <w:t xml:space="preserve">to the curve reaches the midpoint of the curve. It </w:t>
      </w:r>
      <w:r w:rsidR="00842165" w:rsidRPr="00E54865">
        <w:rPr>
          <w:rFonts w:ascii="Times New Roman" w:hAnsi="Times New Roman" w:cs="Times New Roman" w:hint="eastAsia"/>
          <w:sz w:val="24"/>
        </w:rPr>
        <w:t>ref</w:t>
      </w:r>
      <w:r w:rsidR="00842165" w:rsidRPr="00E54865">
        <w:rPr>
          <w:rFonts w:ascii="Times New Roman" w:hAnsi="Times New Roman" w:cs="Times New Roman"/>
          <w:sz w:val="24"/>
        </w:rPr>
        <w:t xml:space="preserve">lects two major temporal factors for the pandemic: the initial date of epidemic outbreak, which is measured by the </w:t>
      </w:r>
      <w:del w:id="1189" w:author="Liu, Luyu" w:date="2020-05-23T22:35:00Z">
        <w:r w:rsidR="00842165" w:rsidRPr="00E54865" w:rsidDel="008257E8">
          <w:rPr>
            <w:rFonts w:ascii="Times New Roman" w:hAnsi="Times New Roman" w:cs="Times New Roman"/>
            <w:sz w:val="24"/>
          </w:rPr>
          <w:delText>divergent</w:delText>
        </w:r>
      </w:del>
      <w:ins w:id="1190" w:author="Liu, Luyu" w:date="2020-05-23T22:35:00Z">
        <w:r w:rsidR="008257E8">
          <w:rPr>
            <w:rFonts w:ascii="Times New Roman" w:hAnsi="Times New Roman" w:cs="Times New Roman"/>
            <w:sz w:val="24"/>
          </w:rPr>
          <w:t>cliff</w:t>
        </w:r>
      </w:ins>
      <w:r w:rsidR="00842165" w:rsidRPr="00E54865">
        <w:rPr>
          <w:rFonts w:ascii="Times New Roman" w:hAnsi="Times New Roman" w:cs="Times New Roman"/>
          <w:sz w:val="24"/>
        </w:rPr>
        <w:t xml:space="preserve"> point, and the duration of decay. Therefore, we introduce </w:t>
      </w:r>
      <w:r w:rsidR="00842165" w:rsidRPr="00E54865">
        <w:rPr>
          <w:rFonts w:ascii="Times New Roman" w:hAnsi="Times New Roman" w:cs="Times New Roman"/>
          <w:sz w:val="24"/>
          <w:highlight w:val="yellow"/>
        </w:rPr>
        <w:t>decay duration:</w:t>
      </w:r>
    </w:p>
    <w:tbl>
      <w:tblPr>
        <w:tblW w:w="5100" w:type="pct"/>
        <w:jc w:val="center"/>
        <w:tblLook w:val="04A0" w:firstRow="1" w:lastRow="0" w:firstColumn="1" w:lastColumn="0" w:noHBand="0" w:noVBand="1"/>
      </w:tblPr>
      <w:tblGrid>
        <w:gridCol w:w="492"/>
        <w:gridCol w:w="8520"/>
        <w:gridCol w:w="535"/>
      </w:tblGrid>
      <w:tr w:rsidR="00842165" w:rsidRPr="00E714F0" w14:paraId="1D10AE27" w14:textId="77777777" w:rsidTr="00524CCC">
        <w:trPr>
          <w:trHeight w:val="820"/>
          <w:jc w:val="center"/>
        </w:trPr>
        <w:tc>
          <w:tcPr>
            <w:tcW w:w="258" w:type="pct"/>
            <w:vAlign w:val="center"/>
          </w:tcPr>
          <w:p w14:paraId="5C4CB530"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191" w:author="Miller, Harvey J." w:date="2020-05-20T12:10:00Z">
                <w:pPr>
                  <w:spacing w:line="240" w:lineRule="auto"/>
                  <w:jc w:val="center"/>
                </w:pPr>
              </w:pPrChange>
            </w:pPr>
          </w:p>
        </w:tc>
        <w:tc>
          <w:tcPr>
            <w:tcW w:w="4462" w:type="pct"/>
            <w:vAlign w:val="center"/>
            <w:hideMark/>
          </w:tcPr>
          <w:p w14:paraId="05CFE754" w14:textId="77777777" w:rsidR="00842165" w:rsidRPr="00E714F0" w:rsidRDefault="00842165">
            <w:pPr>
              <w:spacing w:line="240" w:lineRule="auto"/>
              <w:jc w:val="both"/>
              <w:rPr>
                <w:rFonts w:ascii="Times New Roman" w:eastAsia="Yu Mincho" w:hAnsi="Times New Roman" w:cs="Times New Roman"/>
                <w:sz w:val="24"/>
                <w:szCs w:val="24"/>
                <w:lang w:eastAsia="ja-JP"/>
              </w:rPr>
            </w:pPr>
            <m:oMathPara>
              <m:oMath>
                <m:r>
                  <m:rPr>
                    <m:sty m:val="p"/>
                  </m:rPr>
                  <w:rPr>
                    <w:rFonts w:ascii="Cambria Math" w:eastAsia="Yu Mincho" w:hAnsi="Cambria Math" w:cs="Times New Roman"/>
                    <w:sz w:val="24"/>
                    <w:szCs w:val="24"/>
                    <w:lang w:eastAsia="ja-JP"/>
                  </w:rPr>
                  <m:t>λ</m:t>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d</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2⋅ln⁡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m:oMathPara>
          </w:p>
        </w:tc>
        <w:tc>
          <w:tcPr>
            <w:tcW w:w="280" w:type="pct"/>
            <w:vAlign w:val="center"/>
            <w:hideMark/>
          </w:tcPr>
          <w:p w14:paraId="13EA42C8" w14:textId="77777777" w:rsidR="00842165" w:rsidRPr="00E714F0" w:rsidRDefault="00842165">
            <w:pPr>
              <w:spacing w:line="240" w:lineRule="auto"/>
              <w:jc w:val="both"/>
              <w:rPr>
                <w:rFonts w:ascii="Times New Roman" w:eastAsia="Yu Mincho" w:hAnsi="Times New Roman" w:cs="Times New Roman"/>
                <w:sz w:val="24"/>
                <w:szCs w:val="24"/>
                <w:lang w:eastAsia="ja-JP"/>
              </w:rPr>
              <w:pPrChange w:id="1192" w:author="Miller, Harvey J." w:date="2020-05-20T12:10:00Z">
                <w:pPr>
                  <w:spacing w:line="240" w:lineRule="auto"/>
                  <w:jc w:val="center"/>
                </w:pPr>
              </w:pPrChange>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5</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3F5CA30" w14:textId="0032790C" w:rsidR="00842165" w:rsidRDefault="00842165">
      <w:pPr>
        <w:jc w:val="both"/>
        <w:rPr>
          <w:rFonts w:ascii="Times New Roman" w:hAnsi="Times New Roman" w:cs="Times New Roman"/>
          <w:sz w:val="24"/>
        </w:rPr>
        <w:pPrChange w:id="1193" w:author="Miller, Harvey J." w:date="2020-05-20T12:10:00Z">
          <w:pPr/>
        </w:pPrChange>
      </w:pPr>
      <w:r>
        <w:rPr>
          <w:rFonts w:ascii="Times New Roman" w:hAnsi="Times New Roman" w:cs="Times New Roman"/>
          <w:sz w:val="24"/>
        </w:rPr>
        <w:t xml:space="preserve">Decay duration is </w:t>
      </w:r>
      <w:del w:id="1194" w:author="Miller, Harvey J." w:date="2020-05-20T12:27:00Z">
        <w:r w:rsidDel="0010328A">
          <w:rPr>
            <w:rFonts w:ascii="Times New Roman" w:hAnsi="Times New Roman" w:cs="Times New Roman"/>
            <w:sz w:val="24"/>
          </w:rPr>
          <w:delText xml:space="preserve">only </w:delText>
        </w:r>
      </w:del>
      <w:r>
        <w:rPr>
          <w:rFonts w:ascii="Times New Roman" w:hAnsi="Times New Roman" w:cs="Times New Roman"/>
          <w:sz w:val="24"/>
        </w:rPr>
        <w:t xml:space="preserve">determined </w:t>
      </w:r>
      <w:ins w:id="1195" w:author="Miller, Harvey J." w:date="2020-05-20T12:27:00Z">
        <w:r w:rsidR="0010328A" w:rsidRPr="0010328A">
          <w:rPr>
            <w:rFonts w:ascii="Times New Roman" w:hAnsi="Times New Roman" w:cs="Times New Roman"/>
            <w:sz w:val="24"/>
          </w:rPr>
          <w:t xml:space="preserve">only </w:t>
        </w:r>
      </w:ins>
      <w:r>
        <w:rPr>
          <w:rFonts w:ascii="Times New Roman" w:hAnsi="Times New Roman" w:cs="Times New Roman"/>
          <w:sz w:val="24"/>
        </w:rPr>
        <w:t xml:space="preserve">by the decay rate. </w:t>
      </w:r>
    </w:p>
    <w:p w14:paraId="249DC65E" w14:textId="336D0103" w:rsidR="00516531" w:rsidRDefault="00516531">
      <w:pPr>
        <w:jc w:val="both"/>
        <w:rPr>
          <w:rFonts w:ascii="Times New Roman" w:hAnsi="Times New Roman" w:cs="Times New Roman"/>
          <w:sz w:val="24"/>
        </w:rPr>
        <w:pPrChange w:id="1196" w:author="Miller, Harvey J." w:date="2020-05-20T12:10:00Z">
          <w:pPr/>
        </w:pPrChange>
      </w:pPr>
      <w:r>
        <w:rPr>
          <w:rFonts w:ascii="Times New Roman" w:hAnsi="Times New Roman" w:cs="Times New Roman"/>
          <w:sz w:val="24"/>
        </w:rPr>
        <w:tab/>
        <w:t xml:space="preserve">Similarly, we conduct linear regression analysis and correlation analyses between the decay rate </w:t>
      </w:r>
      <w:r w:rsidR="000B1E8E">
        <w:rPr>
          <w:rFonts w:ascii="Times New Roman" w:hAnsi="Times New Roman" w:cs="Times New Roman"/>
          <w:sz w:val="24"/>
        </w:rPr>
        <w:t xml:space="preserve">and different social-economic factors, </w:t>
      </w:r>
      <w:del w:id="1197" w:author="Liu, Luyu" w:date="2020-05-23T22:35:00Z">
        <w:r w:rsidR="000B1E8E" w:rsidDel="008257E8">
          <w:rPr>
            <w:rFonts w:ascii="Times New Roman" w:hAnsi="Times New Roman" w:cs="Times New Roman"/>
            <w:sz w:val="24"/>
          </w:rPr>
          <w:delText>divergent</w:delText>
        </w:r>
      </w:del>
      <w:ins w:id="1198" w:author="Liu, Luyu" w:date="2020-05-23T22:35:00Z">
        <w:r w:rsidR="008257E8">
          <w:rPr>
            <w:rFonts w:ascii="Times New Roman" w:hAnsi="Times New Roman" w:cs="Times New Roman"/>
            <w:sz w:val="24"/>
          </w:rPr>
          <w:t>cliff</w:t>
        </w:r>
      </w:ins>
      <w:r w:rsidR="000B1E8E">
        <w:rPr>
          <w:rFonts w:ascii="Times New Roman" w:hAnsi="Times New Roman" w:cs="Times New Roman"/>
          <w:sz w:val="24"/>
        </w:rPr>
        <w:t xml:space="preserve"> point, and people’s awareness. </w:t>
      </w:r>
    </w:p>
    <w:p w14:paraId="570DBAA3" w14:textId="4351ECAF" w:rsidR="00842165" w:rsidRDefault="00842165" w:rsidP="00842165">
      <w:pPr>
        <w:rPr>
          <w:rFonts w:ascii="Times New Roman" w:hAnsi="Times New Roman" w:cs="Times New Roman"/>
          <w:sz w:val="24"/>
        </w:rPr>
      </w:pPr>
    </w:p>
    <w:p w14:paraId="38F1DC00" w14:textId="29759DE5" w:rsidR="00364F98" w:rsidRPr="009C44A2" w:rsidRDefault="00EB534B" w:rsidP="00EB534B">
      <w:pPr>
        <w:pStyle w:val="ListParagraph"/>
        <w:numPr>
          <w:ilvl w:val="1"/>
          <w:numId w:val="2"/>
        </w:numPr>
        <w:rPr>
          <w:rFonts w:ascii="Times New Roman" w:hAnsi="Times New Roman" w:cs="Times New Roman"/>
          <w:b/>
          <w:sz w:val="24"/>
        </w:rPr>
      </w:pPr>
      <w:ins w:id="1199" w:author="Miller, Harvey J." w:date="2020-05-20T12:36:00Z">
        <w:r>
          <w:rPr>
            <w:rFonts w:ascii="Times New Roman" w:hAnsi="Times New Roman" w:cs="Times New Roman"/>
            <w:b/>
            <w:sz w:val="24"/>
          </w:rPr>
          <w:t xml:space="preserve"> </w:t>
        </w:r>
      </w:ins>
      <w:ins w:id="1200" w:author="Miller, Harvey J." w:date="2020-05-20T12:40:00Z">
        <w:r>
          <w:rPr>
            <w:rFonts w:ascii="Times New Roman" w:hAnsi="Times New Roman" w:cs="Times New Roman"/>
            <w:b/>
            <w:sz w:val="24"/>
          </w:rPr>
          <w:t>Response interval</w:t>
        </w:r>
      </w:ins>
      <w:ins w:id="1201" w:author="Miller, Harvey J." w:date="2020-05-20T13:01:00Z">
        <w:r w:rsidR="00A10B4A">
          <w:rPr>
            <w:rFonts w:ascii="Times New Roman" w:hAnsi="Times New Roman" w:cs="Times New Roman"/>
            <w:b/>
            <w:sz w:val="24"/>
          </w:rPr>
          <w:t>s</w:t>
        </w:r>
      </w:ins>
      <w:ins w:id="1202" w:author="Miller, Harvey J." w:date="2020-05-20T14:53:00Z">
        <w:r w:rsidR="002637B3">
          <w:rPr>
            <w:rFonts w:ascii="Times New Roman" w:hAnsi="Times New Roman" w:cs="Times New Roman"/>
            <w:b/>
            <w:sz w:val="24"/>
          </w:rPr>
          <w:t xml:space="preserve"> with incubation lags</w:t>
        </w:r>
      </w:ins>
      <w:del w:id="1203" w:author="Miller, Harvey J." w:date="2020-05-20T12:36:00Z">
        <w:r w:rsidR="00364F98" w:rsidRPr="009C44A2" w:rsidDel="00EB534B">
          <w:rPr>
            <w:rFonts w:ascii="Times New Roman" w:hAnsi="Times New Roman" w:cs="Times New Roman"/>
            <w:b/>
            <w:sz w:val="24"/>
          </w:rPr>
          <w:delText xml:space="preserve">Desynchronization between </w:delText>
        </w:r>
      </w:del>
      <w:del w:id="1204" w:author="Miller, Harvey J." w:date="2020-05-20T12:37:00Z">
        <w:r w:rsidR="00364F98" w:rsidRPr="009C44A2" w:rsidDel="00EB534B">
          <w:rPr>
            <w:rFonts w:ascii="Times New Roman" w:hAnsi="Times New Roman" w:cs="Times New Roman"/>
            <w:b/>
            <w:sz w:val="24"/>
          </w:rPr>
          <w:delText xml:space="preserve">response and </w:delText>
        </w:r>
      </w:del>
      <w:del w:id="1205" w:author="Miller, Harvey J." w:date="2020-05-20T12:40:00Z">
        <w:r w:rsidR="00364F98" w:rsidRPr="009C44A2" w:rsidDel="00EB534B">
          <w:rPr>
            <w:rFonts w:ascii="Times New Roman" w:hAnsi="Times New Roman" w:cs="Times New Roman"/>
            <w:b/>
            <w:sz w:val="24"/>
          </w:rPr>
          <w:delText xml:space="preserve">pandemic </w:delText>
        </w:r>
      </w:del>
      <w:del w:id="1206" w:author="Miller, Harvey J." w:date="2020-05-20T12:36:00Z">
        <w:r w:rsidR="00364F98" w:rsidRPr="009C44A2" w:rsidDel="00EB534B">
          <w:rPr>
            <w:rFonts w:ascii="Times New Roman" w:hAnsi="Times New Roman" w:cs="Times New Roman"/>
            <w:b/>
            <w:sz w:val="24"/>
          </w:rPr>
          <w:delText>evolution</w:delText>
        </w:r>
      </w:del>
    </w:p>
    <w:p w14:paraId="37C347D2" w14:textId="4AE72925" w:rsidR="00D26BC6" w:rsidRDefault="00516531">
      <w:pPr>
        <w:jc w:val="both"/>
        <w:rPr>
          <w:ins w:id="1207" w:author="Liu, Luyu" w:date="2020-05-21T14:24:00Z"/>
          <w:rFonts w:ascii="Times New Roman" w:hAnsi="Times New Roman" w:cs="Times New Roman"/>
          <w:sz w:val="24"/>
        </w:rPr>
      </w:pPr>
      <w:commentRangeStart w:id="1208"/>
      <w:commentRangeStart w:id="1209"/>
      <w:commentRangeStart w:id="1210"/>
      <w:del w:id="1211" w:author="Miller, Harvey J." w:date="2020-05-20T12:27:00Z">
        <w:r w:rsidDel="0010328A">
          <w:rPr>
            <w:rFonts w:ascii="Times New Roman" w:hAnsi="Times New Roman" w:cs="Times New Roman"/>
            <w:sz w:val="24"/>
          </w:rPr>
          <w:delText xml:space="preserve">The process of </w:delText>
        </w:r>
      </w:del>
      <w:ins w:id="1212" w:author="Miller, Harvey J." w:date="2020-05-22T14:32:00Z">
        <w:r w:rsidR="002339DE">
          <w:rPr>
            <w:rFonts w:ascii="Times New Roman" w:hAnsi="Times New Roman" w:cs="Times New Roman"/>
            <w:sz w:val="24"/>
          </w:rPr>
          <w:t>Other measure</w:t>
        </w:r>
      </w:ins>
      <w:ins w:id="1213" w:author="Miller, Harvey J." w:date="2020-05-22T14:37:00Z">
        <w:r w:rsidR="002339DE">
          <w:rPr>
            <w:rFonts w:ascii="Times New Roman" w:hAnsi="Times New Roman" w:cs="Times New Roman"/>
            <w:sz w:val="24"/>
          </w:rPr>
          <w:t>s</w:t>
        </w:r>
      </w:ins>
      <w:ins w:id="1214" w:author="Miller, Harvey J." w:date="2020-05-22T14:32:00Z">
        <w:r w:rsidR="002339DE">
          <w:rPr>
            <w:rFonts w:ascii="Times New Roman" w:hAnsi="Times New Roman" w:cs="Times New Roman"/>
            <w:sz w:val="24"/>
          </w:rPr>
          <w:t xml:space="preserve"> compare the time of community spread with the </w:t>
        </w:r>
      </w:ins>
      <w:ins w:id="1215" w:author="Miller, Harvey J." w:date="2020-05-22T14:34:00Z">
        <w:r w:rsidR="002339DE">
          <w:rPr>
            <w:rFonts w:ascii="Times New Roman" w:hAnsi="Times New Roman" w:cs="Times New Roman"/>
            <w:sz w:val="24"/>
          </w:rPr>
          <w:t>initiation</w:t>
        </w:r>
      </w:ins>
      <w:ins w:id="1216" w:author="Miller, Harvey J." w:date="2020-05-22T14:32:00Z">
        <w:r w:rsidR="002339DE">
          <w:rPr>
            <w:rFonts w:ascii="Times New Roman" w:hAnsi="Times New Roman" w:cs="Times New Roman"/>
            <w:sz w:val="24"/>
          </w:rPr>
          <w:t xml:space="preserve"> </w:t>
        </w:r>
      </w:ins>
      <w:ins w:id="1217" w:author="Miller, Harvey J." w:date="2020-05-22T14:37:00Z">
        <w:r w:rsidR="002339DE">
          <w:rPr>
            <w:rFonts w:ascii="Times New Roman" w:hAnsi="Times New Roman" w:cs="Times New Roman"/>
            <w:sz w:val="24"/>
          </w:rPr>
          <w:t xml:space="preserve">(cliff point) </w:t>
        </w:r>
      </w:ins>
      <w:ins w:id="1218" w:author="Miller, Harvey J." w:date="2020-05-22T14:34:00Z">
        <w:r w:rsidR="002339DE">
          <w:rPr>
            <w:rFonts w:ascii="Times New Roman" w:hAnsi="Times New Roman" w:cs="Times New Roman"/>
            <w:sz w:val="24"/>
          </w:rPr>
          <w:t xml:space="preserve">and conclusion </w:t>
        </w:r>
      </w:ins>
      <w:ins w:id="1219" w:author="Miller, Harvey J." w:date="2020-05-22T14:37:00Z">
        <w:r w:rsidR="002339DE">
          <w:rPr>
            <w:rFonts w:ascii="Times New Roman" w:hAnsi="Times New Roman" w:cs="Times New Roman"/>
            <w:sz w:val="24"/>
          </w:rPr>
          <w:t>(floor point) in</w:t>
        </w:r>
      </w:ins>
      <w:ins w:id="1220" w:author="Miller, Harvey J." w:date="2020-05-22T14:34:00Z">
        <w:r w:rsidR="002339DE">
          <w:rPr>
            <w:rFonts w:ascii="Times New Roman" w:hAnsi="Times New Roman" w:cs="Times New Roman"/>
            <w:sz w:val="24"/>
          </w:rPr>
          <w:t xml:space="preserve"> transit </w:t>
        </w:r>
      </w:ins>
      <w:ins w:id="1221" w:author="Miller, Harvey J." w:date="2020-05-22T14:35:00Z">
        <w:r w:rsidR="002339DE">
          <w:rPr>
            <w:rFonts w:ascii="Times New Roman" w:hAnsi="Times New Roman" w:cs="Times New Roman"/>
            <w:sz w:val="24"/>
          </w:rPr>
          <w:t>demand</w:t>
        </w:r>
      </w:ins>
      <w:ins w:id="1222" w:author="Miller, Harvey J." w:date="2020-05-22T14:38:00Z">
        <w:r w:rsidR="002339DE">
          <w:rPr>
            <w:rFonts w:ascii="Times New Roman" w:hAnsi="Times New Roman" w:cs="Times New Roman"/>
            <w:sz w:val="24"/>
          </w:rPr>
          <w:t xml:space="preserve"> decline in each system</w:t>
        </w:r>
      </w:ins>
      <w:ins w:id="1223" w:author="Miller, Harvey J." w:date="2020-05-22T14:34:00Z">
        <w:r w:rsidR="002339DE">
          <w:rPr>
            <w:rFonts w:ascii="Times New Roman" w:hAnsi="Times New Roman" w:cs="Times New Roman"/>
            <w:sz w:val="24"/>
          </w:rPr>
          <w:t>.</w:t>
        </w:r>
      </w:ins>
      <w:ins w:id="1224" w:author="Miller, Harvey J." w:date="2020-05-22T14:35:00Z">
        <w:r w:rsidR="002339DE">
          <w:rPr>
            <w:rFonts w:ascii="Times New Roman" w:hAnsi="Times New Roman" w:cs="Times New Roman"/>
            <w:sz w:val="24"/>
          </w:rPr>
          <w:t xml:space="preserve">  </w:t>
        </w:r>
      </w:ins>
      <w:ins w:id="1225" w:author="Miller, Harvey J." w:date="2020-05-20T12:27:00Z">
        <w:del w:id="1226" w:author="Miller, Harvey J." w:date="2020-05-22T14:32:00Z">
          <w:r w:rsidR="0010328A" w:rsidDel="002339DE">
            <w:rPr>
              <w:rFonts w:ascii="Times New Roman" w:hAnsi="Times New Roman" w:cs="Times New Roman"/>
              <w:sz w:val="24"/>
            </w:rPr>
            <w:delText>T</w:delText>
          </w:r>
        </w:del>
      </w:ins>
      <w:ins w:id="1227" w:author="Miller, Harvey J." w:date="2020-05-20T12:52:00Z">
        <w:del w:id="1228" w:author="Miller, Harvey J." w:date="2020-05-22T14:32:00Z">
          <w:r w:rsidR="00A10B4A" w:rsidDel="002339DE">
            <w:rPr>
              <w:rFonts w:ascii="Times New Roman" w:hAnsi="Times New Roman" w:cs="Times New Roman"/>
              <w:sz w:val="24"/>
            </w:rPr>
            <w:delText>he t</w:delText>
          </w:r>
        </w:del>
      </w:ins>
      <w:del w:id="1229" w:author="Miller, Harvey J." w:date="2020-05-22T14:32:00Z">
        <w:r w:rsidDel="002339DE">
          <w:rPr>
            <w:rFonts w:ascii="Times New Roman" w:hAnsi="Times New Roman" w:cs="Times New Roman"/>
            <w:sz w:val="24"/>
          </w:rPr>
          <w:delText>transit demand d</w:delText>
        </w:r>
      </w:del>
      <w:ins w:id="1230" w:author="Miller, Harvey J." w:date="2020-05-20T12:53:00Z">
        <w:del w:id="1231" w:author="Miller, Harvey J." w:date="2020-05-22T14:32:00Z">
          <w:r w:rsidR="00A10B4A" w:rsidDel="002339DE">
            <w:rPr>
              <w:rFonts w:ascii="Times New Roman" w:hAnsi="Times New Roman" w:cs="Times New Roman"/>
              <w:sz w:val="24"/>
            </w:rPr>
            <w:delText xml:space="preserve">ynamics of decline and re-stabilization may not be in synch </w:delText>
          </w:r>
        </w:del>
      </w:ins>
      <w:del w:id="1232" w:author="Miller, Harvey J." w:date="2020-05-22T14:32:00Z">
        <w:r w:rsidDel="002339DE">
          <w:rPr>
            <w:rFonts w:ascii="Times New Roman" w:hAnsi="Times New Roman" w:cs="Times New Roman"/>
            <w:sz w:val="24"/>
          </w:rPr>
          <w:delText xml:space="preserve">ecrease </w:delText>
        </w:r>
      </w:del>
      <w:ins w:id="1233" w:author="Miller, Harvey J." w:date="2020-05-20T12:53:00Z">
        <w:del w:id="1234" w:author="Miller, Harvey J." w:date="2020-05-22T14:32:00Z">
          <w:r w:rsidR="00A10B4A" w:rsidDel="002339DE">
            <w:rPr>
              <w:rFonts w:ascii="Times New Roman" w:hAnsi="Times New Roman" w:cs="Times New Roman"/>
              <w:sz w:val="24"/>
            </w:rPr>
            <w:delText>with the dynamics of pandemic spread in a community</w:delText>
          </w:r>
        </w:del>
      </w:ins>
      <w:ins w:id="1235" w:author="Miller, Harvey J." w:date="2020-05-20T12:55:00Z">
        <w:del w:id="1236" w:author="Miller, Harvey J." w:date="2020-05-22T14:32:00Z">
          <w:r w:rsidR="00A10B4A" w:rsidDel="002339DE">
            <w:rPr>
              <w:rFonts w:ascii="Times New Roman" w:hAnsi="Times New Roman" w:cs="Times New Roman"/>
              <w:sz w:val="24"/>
            </w:rPr>
            <w:delText xml:space="preserve">, in particular, the </w:delText>
          </w:r>
        </w:del>
      </w:ins>
      <w:ins w:id="1237" w:author="Miller, Harvey J." w:date="2020-05-20T12:56:00Z">
        <w:del w:id="1238" w:author="Miller, Harvey J." w:date="2020-05-22T14:32:00Z">
          <w:r w:rsidR="00A10B4A" w:rsidDel="002339DE">
            <w:rPr>
              <w:rFonts w:ascii="Times New Roman" w:hAnsi="Times New Roman" w:cs="Times New Roman"/>
              <w:sz w:val="24"/>
            </w:rPr>
            <w:delText>initiation</w:delText>
          </w:r>
        </w:del>
      </w:ins>
      <w:ins w:id="1239" w:author="Miller, Harvey J." w:date="2020-05-20T12:55:00Z">
        <w:del w:id="1240" w:author="Miller, Harvey J." w:date="2020-05-22T14:32:00Z">
          <w:r w:rsidR="00A10B4A" w:rsidDel="002339DE">
            <w:rPr>
              <w:rFonts w:ascii="Times New Roman" w:hAnsi="Times New Roman" w:cs="Times New Roman"/>
              <w:sz w:val="24"/>
            </w:rPr>
            <w:delText xml:space="preserve"> </w:delText>
          </w:r>
        </w:del>
      </w:ins>
      <w:ins w:id="1241" w:author="Miller, Harvey J." w:date="2020-05-20T12:56:00Z">
        <w:del w:id="1242" w:author="Miller, Harvey J." w:date="2020-05-22T14:32:00Z">
          <w:r w:rsidR="00A10B4A" w:rsidDel="002339DE">
            <w:rPr>
              <w:rFonts w:ascii="Times New Roman" w:hAnsi="Times New Roman" w:cs="Times New Roman"/>
              <w:sz w:val="24"/>
            </w:rPr>
            <w:delText>of this spread</w:delText>
          </w:r>
        </w:del>
      </w:ins>
      <w:del w:id="1243" w:author="Miller, Harvey J." w:date="2020-05-22T14:32:00Z">
        <w:r w:rsidDel="002339DE">
          <w:rPr>
            <w:rFonts w:ascii="Times New Roman" w:hAnsi="Times New Roman" w:cs="Times New Roman"/>
            <w:sz w:val="24"/>
          </w:rPr>
          <w:delText xml:space="preserve">is not synchronous with the </w:delText>
        </w:r>
        <w:r w:rsidR="00364F98" w:rsidDel="002339DE">
          <w:rPr>
            <w:rFonts w:ascii="Times New Roman" w:hAnsi="Times New Roman" w:cs="Times New Roman"/>
            <w:sz w:val="24"/>
          </w:rPr>
          <w:delText>evolution</w:delText>
        </w:r>
        <w:r w:rsidDel="002339DE">
          <w:rPr>
            <w:rFonts w:ascii="Times New Roman" w:hAnsi="Times New Roman" w:cs="Times New Roman"/>
            <w:sz w:val="24"/>
          </w:rPr>
          <w:delText xml:space="preserve"> of the pandemic. </w:delText>
        </w:r>
      </w:del>
      <w:ins w:id="1244" w:author="Miller, Harvey J." w:date="2020-05-20T12:52:00Z">
        <w:del w:id="1245" w:author="Miller, Harvey J." w:date="2020-05-22T14:35:00Z">
          <w:r w:rsidR="00AA40C4" w:rsidDel="002339DE">
            <w:rPr>
              <w:rFonts w:ascii="Times New Roman" w:hAnsi="Times New Roman" w:cs="Times New Roman"/>
              <w:sz w:val="24"/>
            </w:rPr>
            <w:delText xml:space="preserve">We </w:delText>
          </w:r>
          <w:r w:rsidR="00A10B4A" w:rsidDel="002339DE">
            <w:rPr>
              <w:rFonts w:ascii="Times New Roman" w:hAnsi="Times New Roman" w:cs="Times New Roman"/>
              <w:sz w:val="24"/>
            </w:rPr>
            <w:delText xml:space="preserve">measure the differences between these </w:delText>
          </w:r>
        </w:del>
      </w:ins>
      <w:ins w:id="1246" w:author="Miller, Harvey J." w:date="2020-05-20T12:56:00Z">
        <w:del w:id="1247" w:author="Miller, Harvey J." w:date="2020-05-22T14:35:00Z">
          <w:r w:rsidR="00A10B4A" w:rsidDel="002339DE">
            <w:rPr>
              <w:rFonts w:ascii="Times New Roman" w:hAnsi="Times New Roman" w:cs="Times New Roman"/>
              <w:sz w:val="24"/>
            </w:rPr>
            <w:delText>the date of the first confirmed case and the cliff point</w:delText>
          </w:r>
        </w:del>
      </w:ins>
      <w:ins w:id="1248" w:author="Liu, Luyu" w:date="2020-05-21T14:28:00Z">
        <w:del w:id="1249" w:author="Miller, Harvey J." w:date="2020-05-22T14:35:00Z">
          <w:r w:rsidR="00D26BC6" w:rsidDel="002339DE">
            <w:rPr>
              <w:rFonts w:ascii="Times New Roman" w:hAnsi="Times New Roman" w:cs="Times New Roman"/>
              <w:sz w:val="24"/>
            </w:rPr>
            <w:delText>/</w:delText>
          </w:r>
        </w:del>
      </w:ins>
      <w:ins w:id="1250" w:author="Miller, Harvey J." w:date="2020-05-20T12:56:00Z">
        <w:del w:id="1251" w:author="Miller, Harvey J." w:date="2020-05-22T14:35:00Z">
          <w:r w:rsidR="00A10B4A" w:rsidDel="002339DE">
            <w:rPr>
              <w:rFonts w:ascii="Times New Roman" w:hAnsi="Times New Roman" w:cs="Times New Roman"/>
              <w:sz w:val="24"/>
            </w:rPr>
            <w:delText xml:space="preserve"> and floor points</w:delText>
          </w:r>
        </w:del>
      </w:ins>
      <w:ins w:id="1252" w:author="Liu, Luyu" w:date="2020-05-21T14:24:00Z">
        <w:del w:id="1253" w:author="Miller, Harvey J." w:date="2020-05-22T14:35:00Z">
          <w:r w:rsidR="00D26BC6" w:rsidDel="002339DE">
            <w:rPr>
              <w:rFonts w:ascii="Times New Roman" w:hAnsi="Times New Roman" w:cs="Times New Roman"/>
              <w:sz w:val="24"/>
            </w:rPr>
            <w:delText>.</w:delText>
          </w:r>
        </w:del>
      </w:ins>
      <w:ins w:id="1254" w:author="Miller, Harvey J." w:date="2020-05-20T12:56:00Z">
        <w:del w:id="1255" w:author="Miller, Harvey J." w:date="2020-05-22T14:35:00Z">
          <w:r w:rsidR="00A10B4A" w:rsidDel="002339DE">
            <w:rPr>
              <w:rFonts w:ascii="Times New Roman" w:hAnsi="Times New Roman" w:cs="Times New Roman"/>
              <w:sz w:val="24"/>
            </w:rPr>
            <w:delText xml:space="preserve">, </w:delText>
          </w:r>
        </w:del>
      </w:ins>
      <w:ins w:id="1256" w:author="Liu, Luyu" w:date="2020-05-21T14:24:00Z">
        <w:del w:id="1257" w:author="Miller, Harvey J." w:date="2020-05-22T14:35:00Z">
          <w:r w:rsidR="00D26BC6" w:rsidDel="002339DE">
            <w:rPr>
              <w:rFonts w:ascii="Times New Roman" w:hAnsi="Times New Roman" w:cs="Times New Roman"/>
              <w:sz w:val="24"/>
            </w:rPr>
            <w:delText xml:space="preserve"> </w:delText>
          </w:r>
        </w:del>
      </w:ins>
      <w:ins w:id="1258" w:author="Miller, Harvey J." w:date="2020-05-22T13:51:00Z">
        <w:r w:rsidR="005322AA">
          <w:rPr>
            <w:rFonts w:ascii="Times New Roman" w:hAnsi="Times New Roman" w:cs="Times New Roman"/>
            <w:sz w:val="24"/>
          </w:rPr>
          <w:t xml:space="preserve">We justify </w:t>
        </w:r>
      </w:ins>
      <w:ins w:id="1259" w:author="Miller, Harvey J." w:date="2020-05-22T14:35:00Z">
        <w:r w:rsidR="002339DE">
          <w:rPr>
            <w:rFonts w:ascii="Times New Roman" w:hAnsi="Times New Roman" w:cs="Times New Roman"/>
            <w:sz w:val="24"/>
          </w:rPr>
          <w:t xml:space="preserve">this </w:t>
        </w:r>
      </w:ins>
      <w:ins w:id="1260" w:author="Miller, Harvey J." w:date="2020-05-22T13:51:00Z">
        <w:del w:id="1261" w:author="Miller, Harvey J." w:date="2020-05-22T14:35:00Z">
          <w:r w:rsidR="005322AA" w:rsidDel="002339DE">
            <w:rPr>
              <w:rFonts w:ascii="Times New Roman" w:hAnsi="Times New Roman" w:cs="Times New Roman"/>
              <w:sz w:val="24"/>
            </w:rPr>
            <w:delText xml:space="preserve">these measures </w:delText>
          </w:r>
        </w:del>
        <w:r w:rsidR="005322AA">
          <w:rPr>
            <w:rFonts w:ascii="Times New Roman" w:hAnsi="Times New Roman" w:cs="Times New Roman"/>
            <w:sz w:val="24"/>
          </w:rPr>
          <w:t xml:space="preserve">with </w:t>
        </w:r>
      </w:ins>
      <w:ins w:id="1262" w:author="Liu, Luyu" w:date="2020-05-21T14:29:00Z">
        <w:del w:id="1263" w:author="Miller, Harvey J." w:date="2020-05-22T13:51:00Z">
          <w:r w:rsidR="00D26BC6" w:rsidDel="005322AA">
            <w:rPr>
              <w:rFonts w:ascii="Times New Roman" w:hAnsi="Times New Roman" w:cs="Times New Roman"/>
              <w:sz w:val="24"/>
            </w:rPr>
            <w:delText xml:space="preserve">The reason of using both cliff and floor points can </w:delText>
          </w:r>
        </w:del>
        <w:del w:id="1264" w:author="Miller, Harvey J." w:date="2020-05-22T13:54:00Z">
          <w:r w:rsidR="00D26BC6" w:rsidDel="005322AA">
            <w:rPr>
              <w:rFonts w:ascii="Times New Roman" w:hAnsi="Times New Roman" w:cs="Times New Roman"/>
              <w:sz w:val="24"/>
            </w:rPr>
            <w:delText xml:space="preserve">be justified by </w:delText>
          </w:r>
        </w:del>
        <w:r w:rsidR="00D26BC6">
          <w:rPr>
            <w:rFonts w:ascii="Times New Roman" w:hAnsi="Times New Roman" w:cs="Times New Roman"/>
            <w:sz w:val="24"/>
          </w:rPr>
          <w:t>an analogy</w:t>
        </w:r>
      </w:ins>
      <w:ins w:id="1265" w:author="Miller, Harvey J." w:date="2020-05-22T13:49:00Z">
        <w:r w:rsidR="005322AA">
          <w:rPr>
            <w:rFonts w:ascii="Times New Roman" w:hAnsi="Times New Roman" w:cs="Times New Roman"/>
            <w:sz w:val="24"/>
          </w:rPr>
          <w:t xml:space="preserve">. </w:t>
        </w:r>
      </w:ins>
      <w:ins w:id="1266" w:author="Liu, Luyu" w:date="2020-05-21T14:29:00Z">
        <w:del w:id="1267" w:author="Miller, Harvey J." w:date="2020-05-22T13:49:00Z">
          <w:r w:rsidR="00D26BC6" w:rsidDel="005322AA">
            <w:rPr>
              <w:rFonts w:ascii="Times New Roman" w:hAnsi="Times New Roman" w:cs="Times New Roman"/>
              <w:sz w:val="24"/>
            </w:rPr>
            <w:delText xml:space="preserve">: </w:delText>
          </w:r>
        </w:del>
        <w:del w:id="1268" w:author="Miller, Harvey J." w:date="2020-05-22T13:52:00Z">
          <w:r w:rsidR="00D26BC6" w:rsidDel="005322AA">
            <w:rPr>
              <w:rFonts w:ascii="Times New Roman" w:hAnsi="Times New Roman" w:cs="Times New Roman"/>
              <w:sz w:val="24"/>
            </w:rPr>
            <w:delText>p</w:delText>
          </w:r>
        </w:del>
      </w:ins>
      <w:ins w:id="1269" w:author="Liu, Luyu" w:date="2020-05-21T14:24:00Z">
        <w:del w:id="1270" w:author="Miller, Harvey J." w:date="2020-05-22T13:52:00Z">
          <w:r w:rsidR="00D26BC6" w:rsidDel="005322AA">
            <w:rPr>
              <w:rFonts w:ascii="Times New Roman" w:hAnsi="Times New Roman" w:cs="Times New Roman"/>
              <w:sz w:val="24"/>
            </w:rPr>
            <w:delText xml:space="preserve">ublic transit systems </w:delText>
          </w:r>
        </w:del>
        <w:del w:id="1271" w:author="Miller, Harvey J." w:date="2020-05-22T13:49:00Z">
          <w:r w:rsidR="00D26BC6" w:rsidDel="005322AA">
            <w:rPr>
              <w:rFonts w:ascii="Times New Roman" w:hAnsi="Times New Roman" w:cs="Times New Roman"/>
              <w:sz w:val="24"/>
            </w:rPr>
            <w:delText xml:space="preserve">during the pandemic ensemble </w:delText>
          </w:r>
        </w:del>
      </w:ins>
      <w:ins w:id="1272" w:author="Liu, Luyu" w:date="2020-05-21T14:32:00Z">
        <w:del w:id="1273" w:author="Miller, Harvey J." w:date="2020-05-22T13:49:00Z">
          <w:r w:rsidR="00D26BC6" w:rsidDel="005322AA">
            <w:rPr>
              <w:rFonts w:ascii="Times New Roman" w:hAnsi="Times New Roman" w:cs="Times New Roman"/>
              <w:sz w:val="24"/>
            </w:rPr>
            <w:delText>different</w:delText>
          </w:r>
        </w:del>
      </w:ins>
      <w:ins w:id="1274" w:author="Liu, Luyu" w:date="2020-05-21T14:24:00Z">
        <w:del w:id="1275" w:author="Miller, Harvey J." w:date="2020-05-22T13:49:00Z">
          <w:r w:rsidR="00D26BC6" w:rsidDel="005322AA">
            <w:rPr>
              <w:rFonts w:ascii="Times New Roman" w:hAnsi="Times New Roman" w:cs="Times New Roman"/>
              <w:sz w:val="24"/>
            </w:rPr>
            <w:delText xml:space="preserve"> </w:delText>
          </w:r>
        </w:del>
        <w:del w:id="1276" w:author="Miller, Harvey J." w:date="2020-05-22T13:50:00Z">
          <w:r w:rsidR="00D26BC6" w:rsidDel="005322AA">
            <w:rPr>
              <w:rFonts w:ascii="Times New Roman" w:hAnsi="Times New Roman" w:cs="Times New Roman"/>
              <w:sz w:val="24"/>
            </w:rPr>
            <w:delText>houses on fire</w:delText>
          </w:r>
        </w:del>
        <w:del w:id="1277" w:author="Miller, Harvey J." w:date="2020-05-22T13:55:00Z">
          <w:r w:rsidR="00D26BC6" w:rsidDel="005322AA">
            <w:rPr>
              <w:rFonts w:ascii="Times New Roman" w:hAnsi="Times New Roman" w:cs="Times New Roman"/>
              <w:sz w:val="24"/>
            </w:rPr>
            <w:delText xml:space="preserve">. </w:delText>
          </w:r>
        </w:del>
        <w:r w:rsidR="00D26BC6">
          <w:rPr>
            <w:rFonts w:ascii="Times New Roman" w:hAnsi="Times New Roman" w:cs="Times New Roman"/>
            <w:sz w:val="24"/>
          </w:rPr>
          <w:t xml:space="preserve">When </w:t>
        </w:r>
      </w:ins>
      <w:ins w:id="1278" w:author="Miller, Harvey J." w:date="2020-05-22T13:55:00Z">
        <w:r w:rsidR="005322AA">
          <w:rPr>
            <w:rFonts w:ascii="Times New Roman" w:hAnsi="Times New Roman" w:cs="Times New Roman"/>
            <w:sz w:val="24"/>
          </w:rPr>
          <w:t>the</w:t>
        </w:r>
      </w:ins>
      <w:ins w:id="1279" w:author="Liu, Luyu" w:date="2020-05-21T14:32:00Z">
        <w:del w:id="1280" w:author="Miller, Harvey J." w:date="2020-05-22T13:55:00Z">
          <w:r w:rsidR="00D26BC6" w:rsidDel="005322AA">
            <w:rPr>
              <w:rFonts w:ascii="Times New Roman" w:hAnsi="Times New Roman" w:cs="Times New Roman"/>
              <w:sz w:val="24"/>
            </w:rPr>
            <w:delText>the</w:delText>
          </w:r>
        </w:del>
        <w:r w:rsidR="00D26BC6">
          <w:rPr>
            <w:rFonts w:ascii="Times New Roman" w:hAnsi="Times New Roman" w:cs="Times New Roman"/>
            <w:sz w:val="24"/>
          </w:rPr>
          <w:t xml:space="preserve"> </w:t>
        </w:r>
      </w:ins>
      <w:ins w:id="1281" w:author="Liu, Luyu" w:date="2020-05-21T14:30:00Z">
        <w:r w:rsidR="00D26BC6">
          <w:rPr>
            <w:rFonts w:ascii="Times New Roman" w:hAnsi="Times New Roman" w:cs="Times New Roman"/>
            <w:sz w:val="24"/>
          </w:rPr>
          <w:t xml:space="preserve">fire department </w:t>
        </w:r>
      </w:ins>
      <w:ins w:id="1282" w:author="Liu, Luyu" w:date="2020-05-21T14:34:00Z">
        <w:r w:rsidR="00D26BC6">
          <w:rPr>
            <w:rFonts w:ascii="Times New Roman" w:hAnsi="Times New Roman" w:cs="Times New Roman"/>
            <w:sz w:val="24"/>
          </w:rPr>
          <w:t>investigates</w:t>
        </w:r>
        <w:del w:id="1283" w:author="Miller, Harvey J." w:date="2020-05-22T13:56:00Z">
          <w:r w:rsidR="00D26BC6" w:rsidDel="005322AA">
            <w:rPr>
              <w:rFonts w:ascii="Times New Roman" w:hAnsi="Times New Roman" w:cs="Times New Roman"/>
              <w:sz w:val="24"/>
            </w:rPr>
            <w:delText xml:space="preserve"> </w:delText>
          </w:r>
        </w:del>
      </w:ins>
      <w:ins w:id="1284" w:author="Miller, Harvey J." w:date="2020-05-22T13:57:00Z">
        <w:r w:rsidR="00957D93">
          <w:rPr>
            <w:rFonts w:ascii="Times New Roman" w:hAnsi="Times New Roman" w:cs="Times New Roman"/>
            <w:sz w:val="24"/>
          </w:rPr>
          <w:t xml:space="preserve"> the evacuation of building after an alarm, </w:t>
        </w:r>
      </w:ins>
      <w:ins w:id="1285" w:author="Liu, Luyu" w:date="2020-05-21T14:24:00Z">
        <w:del w:id="1286" w:author="Miller, Harvey J." w:date="2020-05-22T13:56:00Z">
          <w:r w:rsidR="00D26BC6" w:rsidDel="005322AA">
            <w:rPr>
              <w:rFonts w:ascii="Times New Roman" w:hAnsi="Times New Roman" w:cs="Times New Roman"/>
              <w:sz w:val="24"/>
            </w:rPr>
            <w:delText xml:space="preserve">whether </w:delText>
          </w:r>
        </w:del>
      </w:ins>
      <w:ins w:id="1287" w:author="Liu, Luyu" w:date="2020-05-21T14:33:00Z">
        <w:del w:id="1288" w:author="Miller, Harvey J." w:date="2020-05-22T13:56:00Z">
          <w:r w:rsidR="00D26BC6" w:rsidDel="005322AA">
            <w:rPr>
              <w:rFonts w:ascii="Times New Roman" w:hAnsi="Times New Roman" w:cs="Times New Roman"/>
              <w:sz w:val="24"/>
            </w:rPr>
            <w:delText xml:space="preserve">different house units </w:delText>
          </w:r>
        </w:del>
      </w:ins>
      <w:ins w:id="1289" w:author="Liu, Luyu" w:date="2020-05-21T14:24:00Z">
        <w:del w:id="1290" w:author="Miller, Harvey J." w:date="2020-05-22T13:56:00Z">
          <w:r w:rsidR="00D26BC6" w:rsidDel="005322AA">
            <w:rPr>
              <w:rFonts w:ascii="Times New Roman" w:hAnsi="Times New Roman" w:cs="Times New Roman"/>
              <w:sz w:val="24"/>
            </w:rPr>
            <w:delText>can timely react to the fire</w:delText>
          </w:r>
        </w:del>
        <w:del w:id="1291" w:author="Miller, Harvey J." w:date="2020-05-22T13:57:00Z">
          <w:r w:rsidR="00D26BC6" w:rsidDel="00957D93">
            <w:rPr>
              <w:rFonts w:ascii="Times New Roman" w:hAnsi="Times New Roman" w:cs="Times New Roman"/>
              <w:sz w:val="24"/>
            </w:rPr>
            <w:delText xml:space="preserve">, </w:delText>
          </w:r>
        </w:del>
      </w:ins>
      <w:ins w:id="1292" w:author="Liu, Luyu" w:date="2020-05-21T14:30:00Z">
        <w:r w:rsidR="00D26BC6">
          <w:rPr>
            <w:rFonts w:ascii="Times New Roman" w:hAnsi="Times New Roman" w:cs="Times New Roman"/>
            <w:sz w:val="24"/>
          </w:rPr>
          <w:t xml:space="preserve">they </w:t>
        </w:r>
      </w:ins>
      <w:ins w:id="1293" w:author="Liu, Luyu" w:date="2020-05-21T14:34:00Z">
        <w:del w:id="1294" w:author="Miller, Harvey J." w:date="2020-05-22T13:57:00Z">
          <w:r w:rsidR="00E213E6" w:rsidDel="00957D93">
            <w:rPr>
              <w:rFonts w:ascii="Times New Roman" w:hAnsi="Times New Roman" w:cs="Times New Roman"/>
              <w:sz w:val="24"/>
            </w:rPr>
            <w:delText xml:space="preserve">first </w:delText>
          </w:r>
        </w:del>
        <w:del w:id="1295" w:author="Miller, Harvey J." w:date="2020-05-22T14:35:00Z">
          <w:r w:rsidR="00E213E6" w:rsidDel="002339DE">
            <w:rPr>
              <w:rFonts w:ascii="Times New Roman" w:hAnsi="Times New Roman" w:cs="Times New Roman"/>
              <w:sz w:val="24"/>
            </w:rPr>
            <w:delText xml:space="preserve">need to </w:delText>
          </w:r>
        </w:del>
      </w:ins>
      <w:ins w:id="1296" w:author="Liu, Luyu" w:date="2020-05-21T14:24:00Z">
        <w:r w:rsidR="00D26BC6">
          <w:rPr>
            <w:rFonts w:ascii="Times New Roman" w:hAnsi="Times New Roman" w:cs="Times New Roman"/>
            <w:sz w:val="24"/>
          </w:rPr>
          <w:t>compare</w:t>
        </w:r>
      </w:ins>
      <w:ins w:id="1297" w:author="Miller, Harvey J." w:date="2020-05-22T13:58:00Z">
        <w:r w:rsidR="00957D93">
          <w:rPr>
            <w:rFonts w:ascii="Times New Roman" w:hAnsi="Times New Roman" w:cs="Times New Roman"/>
            <w:sz w:val="24"/>
          </w:rPr>
          <w:t>: i)</w:t>
        </w:r>
      </w:ins>
      <w:ins w:id="1298" w:author="Liu, Luyu" w:date="2020-05-21T14:24:00Z">
        <w:r w:rsidR="00D26BC6">
          <w:rPr>
            <w:rFonts w:ascii="Times New Roman" w:hAnsi="Times New Roman" w:cs="Times New Roman"/>
            <w:sz w:val="24"/>
          </w:rPr>
          <w:t xml:space="preserve"> </w:t>
        </w:r>
      </w:ins>
      <w:ins w:id="1299" w:author="Liu, Luyu" w:date="2020-05-21T14:36:00Z">
        <w:r w:rsidR="00E213E6">
          <w:rPr>
            <w:rFonts w:ascii="Times New Roman" w:hAnsi="Times New Roman" w:cs="Times New Roman"/>
            <w:sz w:val="24"/>
          </w:rPr>
          <w:t xml:space="preserve">when the </w:t>
        </w:r>
      </w:ins>
      <w:ins w:id="1300" w:author="Liu, Luyu" w:date="2020-05-21T14:24:00Z">
        <w:del w:id="1301" w:author="Miller, Harvey J." w:date="2020-05-22T13:58:00Z">
          <w:r w:rsidR="00D26BC6" w:rsidDel="00957D93">
            <w:rPr>
              <w:rFonts w:ascii="Times New Roman" w:hAnsi="Times New Roman" w:cs="Times New Roman"/>
              <w:sz w:val="24"/>
            </w:rPr>
            <w:delText xml:space="preserve">fire </w:delText>
          </w:r>
        </w:del>
      </w:ins>
      <w:ins w:id="1302" w:author="Miller, Harvey J." w:date="2020-05-22T13:58:00Z">
        <w:r w:rsidR="00957D93">
          <w:rPr>
            <w:rFonts w:ascii="Times New Roman" w:hAnsi="Times New Roman" w:cs="Times New Roman"/>
            <w:sz w:val="24"/>
          </w:rPr>
          <w:t>alarm occurred</w:t>
        </w:r>
      </w:ins>
      <w:ins w:id="1303" w:author="Liu, Luyu" w:date="2020-05-21T14:36:00Z">
        <w:del w:id="1304" w:author="Miller, Harvey J." w:date="2020-05-22T13:58:00Z">
          <w:r w:rsidR="00E213E6" w:rsidDel="00957D93">
            <w:rPr>
              <w:rFonts w:ascii="Times New Roman" w:hAnsi="Times New Roman" w:cs="Times New Roman"/>
              <w:sz w:val="24"/>
            </w:rPr>
            <w:delText>happened</w:delText>
          </w:r>
        </w:del>
        <w:r w:rsidR="00E213E6">
          <w:rPr>
            <w:rFonts w:ascii="Times New Roman" w:hAnsi="Times New Roman" w:cs="Times New Roman"/>
            <w:sz w:val="24"/>
          </w:rPr>
          <w:t xml:space="preserve"> </w:t>
        </w:r>
      </w:ins>
      <w:ins w:id="1305" w:author="Liu, Luyu" w:date="2020-05-21T14:24:00Z">
        <w:r w:rsidR="00D26BC6">
          <w:rPr>
            <w:rFonts w:ascii="Times New Roman" w:hAnsi="Times New Roman" w:cs="Times New Roman"/>
            <w:sz w:val="24"/>
          </w:rPr>
          <w:t>(first community spread)</w:t>
        </w:r>
      </w:ins>
      <w:ins w:id="1306" w:author="Miller, Harvey J." w:date="2020-05-22T13:58:00Z">
        <w:r w:rsidR="00957D93">
          <w:rPr>
            <w:rFonts w:ascii="Times New Roman" w:hAnsi="Times New Roman" w:cs="Times New Roman"/>
            <w:sz w:val="24"/>
          </w:rPr>
          <w:t xml:space="preserve">; ii) </w:t>
        </w:r>
      </w:ins>
      <w:ins w:id="1307" w:author="Liu, Luyu" w:date="2020-05-21T14:24:00Z">
        <w:del w:id="1308" w:author="Miller, Harvey J." w:date="2020-05-22T13:58:00Z">
          <w:r w:rsidR="00D26BC6" w:rsidDel="00957D93">
            <w:rPr>
              <w:rFonts w:ascii="Times New Roman" w:hAnsi="Times New Roman" w:cs="Times New Roman"/>
              <w:sz w:val="24"/>
            </w:rPr>
            <w:delText xml:space="preserve"> and</w:delText>
          </w:r>
        </w:del>
        <w:r w:rsidR="00D26BC6">
          <w:rPr>
            <w:rFonts w:ascii="Times New Roman" w:hAnsi="Times New Roman" w:cs="Times New Roman"/>
            <w:sz w:val="24"/>
          </w:rPr>
          <w:t xml:space="preserve"> </w:t>
        </w:r>
        <w:del w:id="1309" w:author="Miller, Harvey J." w:date="2020-05-22T14:30:00Z">
          <w:r w:rsidR="00D26BC6" w:rsidDel="002339DE">
            <w:rPr>
              <w:rFonts w:ascii="Times New Roman" w:hAnsi="Times New Roman" w:cs="Times New Roman"/>
              <w:sz w:val="24"/>
            </w:rPr>
            <w:delText xml:space="preserve">the time </w:delText>
          </w:r>
        </w:del>
        <w:r w:rsidR="00D26BC6">
          <w:rPr>
            <w:rFonts w:ascii="Times New Roman" w:hAnsi="Times New Roman" w:cs="Times New Roman"/>
            <w:sz w:val="24"/>
          </w:rPr>
          <w:t xml:space="preserve">when </w:t>
        </w:r>
      </w:ins>
      <w:ins w:id="1310" w:author="Miller, Harvey J." w:date="2020-05-22T13:59:00Z">
        <w:r w:rsidR="00957D93">
          <w:rPr>
            <w:rFonts w:ascii="Times New Roman" w:hAnsi="Times New Roman" w:cs="Times New Roman"/>
            <w:sz w:val="24"/>
          </w:rPr>
          <w:t xml:space="preserve">people began to evacuate </w:t>
        </w:r>
      </w:ins>
      <w:ins w:id="1311" w:author="Liu, Luyu" w:date="2020-05-21T14:24:00Z">
        <w:del w:id="1312" w:author="Miller, Harvey J." w:date="2020-05-22T13:59:00Z">
          <w:r w:rsidR="00D26BC6" w:rsidDel="00957D93">
            <w:rPr>
              <w:rFonts w:ascii="Times New Roman" w:hAnsi="Times New Roman" w:cs="Times New Roman"/>
              <w:sz w:val="24"/>
            </w:rPr>
            <w:delText>the ve</w:delText>
          </w:r>
        </w:del>
        <w:del w:id="1313" w:author="Miller, Harvey J." w:date="2020-05-22T13:58:00Z">
          <w:r w:rsidR="00D26BC6" w:rsidDel="00957D93">
            <w:rPr>
              <w:rFonts w:ascii="Times New Roman" w:hAnsi="Times New Roman" w:cs="Times New Roman"/>
              <w:sz w:val="24"/>
            </w:rPr>
            <w:delText xml:space="preserve">ry first few people began to evacuate due to the </w:delText>
          </w:r>
        </w:del>
        <w:del w:id="1314" w:author="Miller, Harvey J." w:date="2020-05-22T13:59:00Z">
          <w:r w:rsidR="00D26BC6" w:rsidDel="00957D93">
            <w:rPr>
              <w:rFonts w:ascii="Times New Roman" w:hAnsi="Times New Roman" w:cs="Times New Roman"/>
              <w:sz w:val="24"/>
            </w:rPr>
            <w:delText xml:space="preserve">fire alarm </w:delText>
          </w:r>
        </w:del>
        <w:r w:rsidR="00D26BC6">
          <w:rPr>
            <w:rFonts w:ascii="Times New Roman" w:hAnsi="Times New Roman" w:cs="Times New Roman"/>
            <w:sz w:val="24"/>
          </w:rPr>
          <w:t>(cliff point)</w:t>
        </w:r>
      </w:ins>
      <w:ins w:id="1315" w:author="Miller, Harvey J." w:date="2020-05-22T13:59:00Z">
        <w:r w:rsidR="00957D93">
          <w:rPr>
            <w:rFonts w:ascii="Times New Roman" w:hAnsi="Times New Roman" w:cs="Times New Roman"/>
            <w:sz w:val="24"/>
          </w:rPr>
          <w:t xml:space="preserve"> and; iii) when the </w:t>
        </w:r>
      </w:ins>
      <w:ins w:id="1316" w:author="Miller, Harvey J." w:date="2020-05-22T14:30:00Z">
        <w:r w:rsidR="002339DE">
          <w:rPr>
            <w:rFonts w:ascii="Times New Roman" w:hAnsi="Times New Roman" w:cs="Times New Roman"/>
            <w:sz w:val="24"/>
          </w:rPr>
          <w:t xml:space="preserve">building was </w:t>
        </w:r>
      </w:ins>
      <w:ins w:id="1317" w:author="Liu, Luyu" w:date="2020-05-21T14:24:00Z">
        <w:del w:id="1318" w:author="Miller, Harvey J." w:date="2020-05-22T13:59:00Z">
          <w:r w:rsidR="00D26BC6" w:rsidDel="00957D93">
            <w:rPr>
              <w:rFonts w:ascii="Times New Roman" w:hAnsi="Times New Roman" w:cs="Times New Roman"/>
              <w:sz w:val="24"/>
            </w:rPr>
            <w:delText xml:space="preserve">. Moreover, </w:delText>
          </w:r>
        </w:del>
      </w:ins>
      <w:ins w:id="1319" w:author="Liu, Luyu" w:date="2020-05-21T14:30:00Z">
        <w:del w:id="1320" w:author="Miller, Harvey J." w:date="2020-05-22T13:59:00Z">
          <w:r w:rsidR="00D26BC6" w:rsidDel="00957D93">
            <w:rPr>
              <w:rFonts w:ascii="Times New Roman" w:hAnsi="Times New Roman" w:cs="Times New Roman"/>
              <w:sz w:val="24"/>
            </w:rPr>
            <w:delText>it is also necessary to find out when the very l</w:delText>
          </w:r>
        </w:del>
        <w:del w:id="1321" w:author="Miller, Harvey J." w:date="2020-05-22T14:30:00Z">
          <w:r w:rsidR="00D26BC6" w:rsidDel="002339DE">
            <w:rPr>
              <w:rFonts w:ascii="Times New Roman" w:hAnsi="Times New Roman" w:cs="Times New Roman"/>
              <w:sz w:val="24"/>
            </w:rPr>
            <w:delText>as</w:delText>
          </w:r>
        </w:del>
        <w:del w:id="1322" w:author="Miller, Harvey J." w:date="2020-05-22T14:00:00Z">
          <w:r w:rsidR="00D26BC6" w:rsidDel="00957D93">
            <w:rPr>
              <w:rFonts w:ascii="Times New Roman" w:hAnsi="Times New Roman" w:cs="Times New Roman"/>
              <w:sz w:val="24"/>
            </w:rPr>
            <w:delText>t</w:delText>
          </w:r>
        </w:del>
        <w:del w:id="1323" w:author="Miller, Harvey J." w:date="2020-05-22T13:59:00Z">
          <w:r w:rsidR="00D26BC6" w:rsidDel="00957D93">
            <w:rPr>
              <w:rFonts w:ascii="Times New Roman" w:hAnsi="Times New Roman" w:cs="Times New Roman"/>
              <w:sz w:val="24"/>
            </w:rPr>
            <w:delText xml:space="preserve"> few </w:delText>
          </w:r>
        </w:del>
        <w:del w:id="1324" w:author="Miller, Harvey J." w:date="2020-05-22T14:30:00Z">
          <w:r w:rsidR="00D26BC6" w:rsidDel="002339DE">
            <w:rPr>
              <w:rFonts w:ascii="Times New Roman" w:hAnsi="Times New Roman" w:cs="Times New Roman"/>
              <w:sz w:val="24"/>
            </w:rPr>
            <w:delText xml:space="preserve">people </w:delText>
          </w:r>
        </w:del>
      </w:ins>
      <w:ins w:id="1325" w:author="Miller, Harvey J." w:date="2020-05-22T14:02:00Z">
        <w:r w:rsidR="00957D93">
          <w:rPr>
            <w:rFonts w:ascii="Times New Roman" w:hAnsi="Times New Roman" w:cs="Times New Roman"/>
            <w:sz w:val="24"/>
          </w:rPr>
          <w:t xml:space="preserve">vacated </w:t>
        </w:r>
      </w:ins>
      <w:ins w:id="1326" w:author="Liu, Luyu" w:date="2020-05-21T14:30:00Z">
        <w:del w:id="1327" w:author="Miller, Harvey J." w:date="2020-05-22T14:02:00Z">
          <w:r w:rsidR="00D26BC6" w:rsidDel="00957D93">
            <w:rPr>
              <w:rFonts w:ascii="Times New Roman" w:hAnsi="Times New Roman" w:cs="Times New Roman"/>
              <w:sz w:val="24"/>
            </w:rPr>
            <w:delText>manage</w:delText>
          </w:r>
        </w:del>
      </w:ins>
      <w:ins w:id="1328" w:author="Liu, Luyu" w:date="2020-05-21T14:31:00Z">
        <w:del w:id="1329" w:author="Miller, Harvey J." w:date="2020-05-22T14:02:00Z">
          <w:r w:rsidR="00D26BC6" w:rsidDel="00957D93">
            <w:rPr>
              <w:rFonts w:ascii="Times New Roman" w:hAnsi="Times New Roman" w:cs="Times New Roman"/>
              <w:sz w:val="24"/>
            </w:rPr>
            <w:delText xml:space="preserve">d to evacuate </w:delText>
          </w:r>
        </w:del>
        <w:r w:rsidR="00D26BC6">
          <w:rPr>
            <w:rFonts w:ascii="Times New Roman" w:hAnsi="Times New Roman" w:cs="Times New Roman"/>
            <w:sz w:val="24"/>
          </w:rPr>
          <w:t>(floor point)</w:t>
        </w:r>
      </w:ins>
      <w:ins w:id="1330" w:author="Liu, Luyu" w:date="2020-05-21T14:34:00Z">
        <w:del w:id="1331" w:author="Miller, Harvey J." w:date="2020-05-22T14:02:00Z">
          <w:r w:rsidR="00E213E6" w:rsidDel="00957D93">
            <w:rPr>
              <w:rFonts w:ascii="Times New Roman" w:hAnsi="Times New Roman" w:cs="Times New Roman"/>
              <w:sz w:val="24"/>
            </w:rPr>
            <w:delText xml:space="preserve"> when the fire </w:delText>
          </w:r>
        </w:del>
      </w:ins>
      <w:ins w:id="1332" w:author="Liu, Luyu" w:date="2020-05-21T14:35:00Z">
        <w:del w:id="1333" w:author="Miller, Harvey J." w:date="2020-05-22T14:02:00Z">
          <w:r w:rsidR="00E213E6" w:rsidDel="00957D93">
            <w:rPr>
              <w:rFonts w:ascii="Times New Roman" w:hAnsi="Times New Roman" w:cs="Times New Roman"/>
              <w:sz w:val="24"/>
            </w:rPr>
            <w:delText>happened</w:delText>
          </w:r>
        </w:del>
      </w:ins>
      <w:ins w:id="1334" w:author="Liu, Luyu" w:date="2020-05-21T15:13:00Z">
        <w:r w:rsidR="008818D1">
          <w:rPr>
            <w:rFonts w:ascii="Times New Roman" w:hAnsi="Times New Roman" w:cs="Times New Roman"/>
            <w:sz w:val="24"/>
          </w:rPr>
          <w:t xml:space="preserve">. </w:t>
        </w:r>
      </w:ins>
      <w:ins w:id="1335" w:author="Miller, Harvey J." w:date="2020-05-22T14:36:00Z">
        <w:r w:rsidR="002339DE">
          <w:rPr>
            <w:rFonts w:ascii="Times New Roman" w:hAnsi="Times New Roman" w:cs="Times New Roman"/>
            <w:sz w:val="24"/>
          </w:rPr>
          <w:t>In our case, it is also possible for people to vacate</w:t>
        </w:r>
      </w:ins>
      <w:ins w:id="1336" w:author="Miller, Harvey J." w:date="2020-05-22T14:38:00Z">
        <w:r w:rsidR="002339DE">
          <w:rPr>
            <w:rFonts w:ascii="Times New Roman" w:hAnsi="Times New Roman" w:cs="Times New Roman"/>
            <w:sz w:val="24"/>
          </w:rPr>
          <w:t xml:space="preserve"> before the alarm: </w:t>
        </w:r>
      </w:ins>
      <w:ins w:id="1337" w:author="Miller, Harvey J." w:date="2020-05-22T14:36:00Z">
        <w:r w:rsidR="002339DE">
          <w:rPr>
            <w:rFonts w:ascii="Times New Roman" w:hAnsi="Times New Roman" w:cs="Times New Roman"/>
            <w:sz w:val="24"/>
          </w:rPr>
          <w:t xml:space="preserve"> </w:t>
        </w:r>
      </w:ins>
      <w:ins w:id="1338" w:author="Liu, Luyu" w:date="2020-05-21T15:13:00Z">
        <w:del w:id="1339" w:author="Miller, Harvey J." w:date="2020-05-22T14:04:00Z">
          <w:r w:rsidR="008818D1" w:rsidDel="00957D93">
            <w:rPr>
              <w:rFonts w:ascii="Times New Roman" w:hAnsi="Times New Roman" w:cs="Times New Roman"/>
              <w:sz w:val="24"/>
            </w:rPr>
            <w:delText xml:space="preserve">The most </w:delText>
          </w:r>
        </w:del>
        <w:del w:id="1340" w:author="Miller, Harvey J." w:date="2020-05-22T14:35:00Z">
          <w:r w:rsidR="008818D1" w:rsidDel="002339DE">
            <w:rPr>
              <w:rFonts w:ascii="Times New Roman" w:hAnsi="Times New Roman" w:cs="Times New Roman"/>
              <w:sz w:val="24"/>
            </w:rPr>
            <w:delText xml:space="preserve">ideal scenario </w:delText>
          </w:r>
        </w:del>
        <w:del w:id="1341" w:author="Miller, Harvey J." w:date="2020-05-22T14:23:00Z">
          <w:r w:rsidR="008818D1" w:rsidDel="00A3580E">
            <w:rPr>
              <w:rFonts w:ascii="Times New Roman" w:hAnsi="Times New Roman" w:cs="Times New Roman"/>
              <w:sz w:val="24"/>
            </w:rPr>
            <w:delText xml:space="preserve">is </w:delText>
          </w:r>
        </w:del>
      </w:ins>
      <w:ins w:id="1342" w:author="Liu, Luyu" w:date="2020-05-21T15:26:00Z">
        <w:del w:id="1343" w:author="Miller, Harvey J." w:date="2020-05-22T14:23:00Z">
          <w:r w:rsidR="00F91099" w:rsidDel="00A3580E">
            <w:rPr>
              <w:rFonts w:ascii="Times New Roman" w:hAnsi="Times New Roman" w:cs="Times New Roman"/>
              <w:sz w:val="24"/>
            </w:rPr>
            <w:delText xml:space="preserve">the floor point </w:delText>
          </w:r>
        </w:del>
        <w:del w:id="1344" w:author="Miller, Harvey J." w:date="2020-05-22T14:07:00Z">
          <w:r w:rsidR="00F91099" w:rsidDel="003C1E1F">
            <w:rPr>
              <w:rFonts w:ascii="Times New Roman" w:hAnsi="Times New Roman" w:cs="Times New Roman"/>
              <w:sz w:val="24"/>
            </w:rPr>
            <w:delText xml:space="preserve">is </w:delText>
          </w:r>
        </w:del>
      </w:ins>
      <w:ins w:id="1345" w:author="Liu, Luyu" w:date="2020-05-21T15:19:00Z">
        <w:del w:id="1346" w:author="Miller, Harvey J." w:date="2020-05-22T14:23:00Z">
          <w:r w:rsidR="0038029A" w:rsidDel="00A3580E">
            <w:rPr>
              <w:rFonts w:ascii="Times New Roman" w:hAnsi="Times New Roman" w:cs="Times New Roman"/>
              <w:sz w:val="24"/>
            </w:rPr>
            <w:delText xml:space="preserve">before </w:delText>
          </w:r>
        </w:del>
        <w:del w:id="1347" w:author="Miller, Harvey J." w:date="2020-05-22T14:04:00Z">
          <w:r w:rsidR="0038029A" w:rsidDel="00957D93">
            <w:rPr>
              <w:rFonts w:ascii="Times New Roman" w:hAnsi="Times New Roman" w:cs="Times New Roman"/>
              <w:sz w:val="24"/>
            </w:rPr>
            <w:delText xml:space="preserve">the </w:delText>
          </w:r>
        </w:del>
        <w:del w:id="1348" w:author="Miller, Harvey J." w:date="2020-05-22T14:23:00Z">
          <w:r w:rsidR="0038029A" w:rsidDel="00A3580E">
            <w:rPr>
              <w:rFonts w:ascii="Times New Roman" w:hAnsi="Times New Roman" w:cs="Times New Roman"/>
              <w:sz w:val="24"/>
            </w:rPr>
            <w:delText>local</w:delText>
          </w:r>
        </w:del>
      </w:ins>
      <w:ins w:id="1349" w:author="Liu, Luyu" w:date="2020-05-21T15:21:00Z">
        <w:del w:id="1350" w:author="Miller, Harvey J." w:date="2020-05-22T14:23:00Z">
          <w:r w:rsidR="0038029A" w:rsidDel="00A3580E">
            <w:rPr>
              <w:rFonts w:ascii="Times New Roman" w:hAnsi="Times New Roman" w:cs="Times New Roman"/>
              <w:sz w:val="24"/>
            </w:rPr>
            <w:delText xml:space="preserve"> spread </w:delText>
          </w:r>
        </w:del>
        <w:del w:id="1351" w:author="Miller, Harvey J." w:date="2020-05-22T14:08:00Z">
          <w:r w:rsidR="0038029A" w:rsidDel="003C1E1F">
            <w:rPr>
              <w:rFonts w:ascii="Times New Roman" w:hAnsi="Times New Roman" w:cs="Times New Roman"/>
              <w:sz w:val="24"/>
            </w:rPr>
            <w:delText>b</w:delText>
          </w:r>
        </w:del>
        <w:del w:id="1352" w:author="Miller, Harvey J." w:date="2020-05-22T14:07:00Z">
          <w:r w:rsidR="0038029A" w:rsidDel="003C1E1F">
            <w:rPr>
              <w:rFonts w:ascii="Times New Roman" w:hAnsi="Times New Roman" w:cs="Times New Roman"/>
              <w:sz w:val="24"/>
            </w:rPr>
            <w:delText>eg</w:delText>
          </w:r>
        </w:del>
      </w:ins>
      <w:ins w:id="1353" w:author="Miller, Harvey J." w:date="2020-05-22T14:05:00Z">
        <w:r w:rsidR="00957D93">
          <w:rPr>
            <w:rFonts w:ascii="Times New Roman" w:hAnsi="Times New Roman" w:cs="Times New Roman"/>
            <w:sz w:val="24"/>
          </w:rPr>
          <w:t>peop</w:t>
        </w:r>
      </w:ins>
      <w:ins w:id="1354" w:author="Miller, Harvey J." w:date="2020-05-22T14:08:00Z">
        <w:r w:rsidR="003C1E1F">
          <w:rPr>
            <w:rFonts w:ascii="Times New Roman" w:hAnsi="Times New Roman" w:cs="Times New Roman"/>
            <w:sz w:val="24"/>
          </w:rPr>
          <w:t xml:space="preserve">le </w:t>
        </w:r>
      </w:ins>
      <w:ins w:id="1355" w:author="Miller, Harvey J." w:date="2020-05-22T14:38:00Z">
        <w:r w:rsidR="00EA327A">
          <w:rPr>
            <w:rFonts w:ascii="Times New Roman" w:hAnsi="Times New Roman" w:cs="Times New Roman"/>
            <w:sz w:val="24"/>
          </w:rPr>
          <w:t xml:space="preserve">may </w:t>
        </w:r>
      </w:ins>
      <w:ins w:id="1356" w:author="Miller, Harvey J." w:date="2020-05-22T14:09:00Z">
        <w:r w:rsidR="003C1E1F">
          <w:rPr>
            <w:rFonts w:ascii="Times New Roman" w:hAnsi="Times New Roman" w:cs="Times New Roman"/>
            <w:sz w:val="24"/>
          </w:rPr>
          <w:t>hear alarms from other buildings</w:t>
        </w:r>
      </w:ins>
      <w:ins w:id="1357" w:author="Liu, Luyu" w:date="2020-05-21T15:21:00Z">
        <w:del w:id="1358" w:author="Miller, Harvey J." w:date="2020-05-22T14:04:00Z">
          <w:r w:rsidR="0038029A" w:rsidDel="00957D93">
            <w:rPr>
              <w:rFonts w:ascii="Times New Roman" w:hAnsi="Times New Roman" w:cs="Times New Roman"/>
              <w:sz w:val="24"/>
            </w:rPr>
            <w:delText>an</w:delText>
          </w:r>
        </w:del>
      </w:ins>
      <w:ins w:id="1359" w:author="Miller, Harvey J." w:date="2020-05-22T14:18:00Z">
        <w:r w:rsidR="003C1E1F">
          <w:rPr>
            <w:rFonts w:ascii="Times New Roman" w:hAnsi="Times New Roman" w:cs="Times New Roman"/>
            <w:sz w:val="24"/>
          </w:rPr>
          <w:t xml:space="preserve"> (</w:t>
        </w:r>
      </w:ins>
      <w:ins w:id="1360" w:author="Liu, Luyu" w:date="2020-05-21T15:20:00Z">
        <w:del w:id="1361" w:author="Miller, Harvey J." w:date="2020-05-22T14:18:00Z">
          <w:r w:rsidR="0038029A" w:rsidDel="003C1E1F">
            <w:rPr>
              <w:rFonts w:ascii="Times New Roman" w:hAnsi="Times New Roman" w:cs="Times New Roman"/>
              <w:sz w:val="24"/>
            </w:rPr>
            <w:delText>,</w:delText>
          </w:r>
        </w:del>
      </w:ins>
      <w:ins w:id="1362" w:author="Miller, Harvey J." w:date="2020-05-22T14:10:00Z">
        <w:r w:rsidR="003C1E1F">
          <w:rPr>
            <w:rFonts w:ascii="Times New Roman" w:hAnsi="Times New Roman" w:cs="Times New Roman"/>
            <w:sz w:val="24"/>
          </w:rPr>
          <w:t xml:space="preserve">media reports </w:t>
        </w:r>
      </w:ins>
      <w:ins w:id="1363" w:author="Miller, Harvey J." w:date="2020-05-22T14:12:00Z">
        <w:r w:rsidR="003C1E1F">
          <w:rPr>
            <w:rFonts w:ascii="Times New Roman" w:hAnsi="Times New Roman" w:cs="Times New Roman"/>
            <w:sz w:val="24"/>
          </w:rPr>
          <w:t xml:space="preserve">about spread </w:t>
        </w:r>
      </w:ins>
      <w:ins w:id="1364" w:author="Miller, Harvey J." w:date="2020-05-22T14:10:00Z">
        <w:r w:rsidR="003C1E1F">
          <w:rPr>
            <w:rFonts w:ascii="Times New Roman" w:hAnsi="Times New Roman" w:cs="Times New Roman"/>
            <w:sz w:val="24"/>
          </w:rPr>
          <w:t xml:space="preserve">in </w:t>
        </w:r>
      </w:ins>
      <w:ins w:id="1365" w:author="Miller, Harvey J." w:date="2020-05-22T14:11:00Z">
        <w:r w:rsidR="003C1E1F">
          <w:rPr>
            <w:rFonts w:ascii="Times New Roman" w:hAnsi="Times New Roman" w:cs="Times New Roman"/>
            <w:sz w:val="24"/>
          </w:rPr>
          <w:t>other communitie</w:t>
        </w:r>
      </w:ins>
      <w:ins w:id="1366" w:author="Miller, Harvey J." w:date="2020-05-22T14:17:00Z">
        <w:r w:rsidR="003C1E1F">
          <w:rPr>
            <w:rFonts w:ascii="Times New Roman" w:hAnsi="Times New Roman" w:cs="Times New Roman"/>
            <w:sz w:val="24"/>
          </w:rPr>
          <w:t>s)</w:t>
        </w:r>
        <w:r w:rsidR="00A3580E">
          <w:rPr>
            <w:rFonts w:ascii="Times New Roman" w:hAnsi="Times New Roman" w:cs="Times New Roman"/>
            <w:sz w:val="24"/>
          </w:rPr>
          <w:t xml:space="preserve"> and </w:t>
        </w:r>
      </w:ins>
      <w:ins w:id="1367" w:author="Miller, Harvey J." w:date="2020-05-22T14:19:00Z">
        <w:r w:rsidR="00A3580E">
          <w:rPr>
            <w:rFonts w:ascii="Times New Roman" w:hAnsi="Times New Roman" w:cs="Times New Roman"/>
            <w:sz w:val="24"/>
          </w:rPr>
          <w:t>prophylactical</w:t>
        </w:r>
      </w:ins>
      <w:ins w:id="1368" w:author="Miller, Harvey J." w:date="2020-05-22T14:20:00Z">
        <w:r w:rsidR="00A3580E">
          <w:rPr>
            <w:rFonts w:ascii="Times New Roman" w:hAnsi="Times New Roman" w:cs="Times New Roman"/>
            <w:sz w:val="24"/>
          </w:rPr>
          <w:t>ly</w:t>
        </w:r>
      </w:ins>
      <w:ins w:id="1369" w:author="Miller, Harvey J." w:date="2020-05-22T14:11:00Z">
        <w:r w:rsidR="003C1E1F">
          <w:rPr>
            <w:rFonts w:ascii="Times New Roman" w:hAnsi="Times New Roman" w:cs="Times New Roman"/>
            <w:sz w:val="24"/>
          </w:rPr>
          <w:t xml:space="preserve"> </w:t>
        </w:r>
      </w:ins>
      <w:ins w:id="1370" w:author="Miller, Harvey J." w:date="2020-05-22T14:18:00Z">
        <w:r w:rsidR="00EA327A">
          <w:rPr>
            <w:rFonts w:ascii="Times New Roman" w:hAnsi="Times New Roman" w:cs="Times New Roman"/>
            <w:sz w:val="24"/>
          </w:rPr>
          <w:t>vacate</w:t>
        </w:r>
        <w:r w:rsidR="003C1E1F">
          <w:rPr>
            <w:rFonts w:ascii="Times New Roman" w:hAnsi="Times New Roman" w:cs="Times New Roman"/>
            <w:sz w:val="24"/>
          </w:rPr>
          <w:t xml:space="preserve"> their building</w:t>
        </w:r>
      </w:ins>
      <w:ins w:id="1371" w:author="Liu, Luyu" w:date="2020-05-21T15:20:00Z">
        <w:del w:id="1372" w:author="Miller, Harvey J." w:date="2020-05-22T14:10:00Z">
          <w:r w:rsidR="0038029A" w:rsidDel="003C1E1F">
            <w:rPr>
              <w:rFonts w:ascii="Times New Roman" w:hAnsi="Times New Roman" w:cs="Times New Roman"/>
              <w:sz w:val="24"/>
            </w:rPr>
            <w:delText xml:space="preserve"> just like</w:delText>
          </w:r>
        </w:del>
      </w:ins>
      <w:ins w:id="1373" w:author="Liu, Luyu" w:date="2020-05-21T15:13:00Z">
        <w:del w:id="1374" w:author="Miller, Harvey J." w:date="2020-05-22T14:10:00Z">
          <w:r w:rsidR="008818D1" w:rsidDel="003C1E1F">
            <w:rPr>
              <w:rFonts w:ascii="Times New Roman" w:hAnsi="Times New Roman" w:cs="Times New Roman"/>
              <w:sz w:val="24"/>
            </w:rPr>
            <w:delText xml:space="preserve"> </w:delText>
          </w:r>
        </w:del>
      </w:ins>
      <w:ins w:id="1375" w:author="Liu, Luyu" w:date="2020-05-21T15:14:00Z">
        <w:del w:id="1376" w:author="Miller, Harvey J." w:date="2020-05-22T14:10:00Z">
          <w:r w:rsidR="008818D1" w:rsidDel="003C1E1F">
            <w:rPr>
              <w:rFonts w:ascii="Times New Roman" w:hAnsi="Times New Roman" w:cs="Times New Roman"/>
              <w:sz w:val="24"/>
            </w:rPr>
            <w:delText xml:space="preserve">most </w:delText>
          </w:r>
        </w:del>
      </w:ins>
      <w:ins w:id="1377" w:author="Liu, Luyu" w:date="2020-05-21T15:13:00Z">
        <w:del w:id="1378" w:author="Miller, Harvey J." w:date="2020-05-22T14:10:00Z">
          <w:r w:rsidR="008818D1" w:rsidDel="003C1E1F">
            <w:rPr>
              <w:rFonts w:ascii="Times New Roman" w:hAnsi="Times New Roman" w:cs="Times New Roman"/>
              <w:sz w:val="24"/>
            </w:rPr>
            <w:delText xml:space="preserve">people already evacuated </w:delText>
          </w:r>
        </w:del>
      </w:ins>
      <w:ins w:id="1379" w:author="Liu, Luyu" w:date="2020-05-21T15:22:00Z">
        <w:del w:id="1380" w:author="Miller, Harvey J." w:date="2020-05-22T14:10:00Z">
          <w:r w:rsidR="0038029A" w:rsidDel="003C1E1F">
            <w:rPr>
              <w:rFonts w:ascii="Times New Roman" w:hAnsi="Times New Roman" w:cs="Times New Roman"/>
              <w:sz w:val="24"/>
            </w:rPr>
            <w:delText xml:space="preserve">the house </w:delText>
          </w:r>
        </w:del>
      </w:ins>
      <w:ins w:id="1381" w:author="Liu, Luyu" w:date="2020-05-21T15:13:00Z">
        <w:del w:id="1382" w:author="Miller, Harvey J." w:date="2020-05-22T14:10:00Z">
          <w:r w:rsidR="008818D1" w:rsidDel="003C1E1F">
            <w:rPr>
              <w:rFonts w:ascii="Times New Roman" w:hAnsi="Times New Roman" w:cs="Times New Roman"/>
              <w:sz w:val="24"/>
            </w:rPr>
            <w:delText xml:space="preserve">when the </w:delText>
          </w:r>
        </w:del>
      </w:ins>
      <w:ins w:id="1383" w:author="Liu, Luyu" w:date="2020-05-21T15:14:00Z">
        <w:del w:id="1384" w:author="Miller, Harvey J." w:date="2020-05-22T14:10:00Z">
          <w:r w:rsidR="008818D1" w:rsidDel="003C1E1F">
            <w:rPr>
              <w:rFonts w:ascii="Times New Roman" w:hAnsi="Times New Roman" w:cs="Times New Roman"/>
              <w:sz w:val="24"/>
            </w:rPr>
            <w:delText>fire happened</w:delText>
          </w:r>
        </w:del>
      </w:ins>
      <w:ins w:id="1385" w:author="Miller, Harvey J." w:date="2020-05-22T14:11:00Z">
        <w:r w:rsidR="003C1E1F">
          <w:rPr>
            <w:rFonts w:ascii="Times New Roman" w:hAnsi="Times New Roman" w:cs="Times New Roman"/>
            <w:sz w:val="24"/>
          </w:rPr>
          <w:t>.</w:t>
        </w:r>
      </w:ins>
      <w:ins w:id="1386" w:author="Miller, Harvey J." w:date="2020-05-22T14:38:00Z">
        <w:r w:rsidR="00EA327A">
          <w:rPr>
            <w:rFonts w:ascii="Times New Roman" w:hAnsi="Times New Roman" w:cs="Times New Roman"/>
            <w:sz w:val="24"/>
          </w:rPr>
          <w:t xml:space="preserve">  These response intervals </w:t>
        </w:r>
      </w:ins>
      <w:ins w:id="1387" w:author="Miller, Harvey J." w:date="2020-05-22T14:39:00Z">
        <w:r w:rsidR="00EA327A">
          <w:rPr>
            <w:rFonts w:ascii="Times New Roman" w:hAnsi="Times New Roman" w:cs="Times New Roman"/>
            <w:sz w:val="24"/>
          </w:rPr>
          <w:t>have implications for</w:t>
        </w:r>
      </w:ins>
      <w:ins w:id="1388" w:author="Miller, Harvey J." w:date="2020-05-22T14:40:00Z">
        <w:r w:rsidR="00EA327A">
          <w:rPr>
            <w:rFonts w:ascii="Times New Roman" w:hAnsi="Times New Roman" w:cs="Times New Roman"/>
            <w:sz w:val="24"/>
          </w:rPr>
          <w:t xml:space="preserve"> </w:t>
        </w:r>
      </w:ins>
      <w:ins w:id="1389" w:author="Miller, Harvey J." w:date="2020-05-22T14:41:00Z">
        <w:r w:rsidR="00EA327A">
          <w:rPr>
            <w:rFonts w:ascii="Times New Roman" w:hAnsi="Times New Roman" w:cs="Times New Roman"/>
            <w:sz w:val="24"/>
          </w:rPr>
          <w:t xml:space="preserve">possible </w:t>
        </w:r>
      </w:ins>
      <w:ins w:id="1390" w:author="Miller, Harvey J." w:date="2020-05-22T14:40:00Z">
        <w:r w:rsidR="00EA327A">
          <w:rPr>
            <w:rFonts w:ascii="Times New Roman" w:hAnsi="Times New Roman" w:cs="Times New Roman"/>
            <w:sz w:val="24"/>
          </w:rPr>
          <w:t xml:space="preserve">exposure to </w:t>
        </w:r>
      </w:ins>
      <w:ins w:id="1391" w:author="Miller, Harvey J." w:date="2020-05-22T14:43:00Z">
        <w:r w:rsidR="00EA327A">
          <w:rPr>
            <w:rFonts w:ascii="Times New Roman" w:hAnsi="Times New Roman" w:cs="Times New Roman"/>
            <w:sz w:val="24"/>
          </w:rPr>
          <w:t xml:space="preserve">the </w:t>
        </w:r>
      </w:ins>
      <w:ins w:id="1392" w:author="Miller, Harvey J." w:date="2020-05-22T14:40:00Z">
        <w:r w:rsidR="00EA327A">
          <w:rPr>
            <w:rFonts w:ascii="Times New Roman" w:hAnsi="Times New Roman" w:cs="Times New Roman"/>
            <w:sz w:val="24"/>
          </w:rPr>
          <w:t>virus on public transit in a community</w:t>
        </w:r>
      </w:ins>
      <w:ins w:id="1393" w:author="Miller, Harvey J." w:date="2020-05-22T14:41:00Z">
        <w:r w:rsidR="00EA327A">
          <w:rPr>
            <w:rFonts w:ascii="Times New Roman" w:hAnsi="Times New Roman" w:cs="Times New Roman"/>
            <w:sz w:val="24"/>
          </w:rPr>
          <w:t>, and the ability for social distance</w:t>
        </w:r>
      </w:ins>
      <w:ins w:id="1394" w:author="Miller, Harvey J." w:date="2020-05-22T14:42:00Z">
        <w:r w:rsidR="00EA327A">
          <w:rPr>
            <w:rFonts w:ascii="Times New Roman" w:hAnsi="Times New Roman" w:cs="Times New Roman"/>
            <w:sz w:val="24"/>
          </w:rPr>
          <w:t xml:space="preserve"> with less crowding</w:t>
        </w:r>
      </w:ins>
      <w:ins w:id="1395" w:author="Miller, Harvey J." w:date="2020-05-22T14:43:00Z">
        <w:r w:rsidR="00EA327A">
          <w:rPr>
            <w:rFonts w:ascii="Times New Roman" w:hAnsi="Times New Roman" w:cs="Times New Roman"/>
            <w:sz w:val="24"/>
          </w:rPr>
          <w:t xml:space="preserve"> on the vehicles</w:t>
        </w:r>
      </w:ins>
      <w:ins w:id="1396" w:author="Miller, Harvey J." w:date="2020-05-22T14:41:00Z">
        <w:r w:rsidR="00EA327A">
          <w:rPr>
            <w:rFonts w:ascii="Times New Roman" w:hAnsi="Times New Roman" w:cs="Times New Roman"/>
            <w:sz w:val="24"/>
          </w:rPr>
          <w:t>.</w:t>
        </w:r>
      </w:ins>
      <w:ins w:id="1397" w:author="Miller, Harvey J." w:date="2020-05-22T14:40:00Z">
        <w:r w:rsidR="00EA327A">
          <w:rPr>
            <w:rFonts w:ascii="Times New Roman" w:hAnsi="Times New Roman" w:cs="Times New Roman"/>
            <w:sz w:val="24"/>
          </w:rPr>
          <w:t xml:space="preserve">  </w:t>
        </w:r>
      </w:ins>
      <w:ins w:id="1398" w:author="Miller, Harvey J." w:date="2020-05-22T14:39:00Z">
        <w:r w:rsidR="00EA327A">
          <w:rPr>
            <w:rFonts w:ascii="Times New Roman" w:hAnsi="Times New Roman" w:cs="Times New Roman"/>
            <w:sz w:val="24"/>
          </w:rPr>
          <w:t xml:space="preserve"> </w:t>
        </w:r>
      </w:ins>
      <w:ins w:id="1399" w:author="Miller, Harvey J." w:date="2020-05-22T14:11:00Z">
        <w:r w:rsidR="003C1E1F">
          <w:rPr>
            <w:rFonts w:ascii="Times New Roman" w:hAnsi="Times New Roman" w:cs="Times New Roman"/>
            <w:sz w:val="24"/>
          </w:rPr>
          <w:t xml:space="preserve">  </w:t>
        </w:r>
      </w:ins>
      <w:ins w:id="1400" w:author="Liu, Luyu" w:date="2020-05-21T15:14:00Z">
        <w:del w:id="1401" w:author="Miller, Harvey J." w:date="2020-05-22T14:11:00Z">
          <w:r w:rsidR="008818D1" w:rsidDel="003C1E1F">
            <w:rPr>
              <w:rFonts w:ascii="Times New Roman" w:hAnsi="Times New Roman" w:cs="Times New Roman"/>
              <w:sz w:val="24"/>
            </w:rPr>
            <w:delText>;</w:delText>
          </w:r>
        </w:del>
        <w:r w:rsidR="008818D1">
          <w:rPr>
            <w:rFonts w:ascii="Times New Roman" w:hAnsi="Times New Roman" w:cs="Times New Roman"/>
            <w:sz w:val="24"/>
          </w:rPr>
          <w:t xml:space="preserve"> </w:t>
        </w:r>
        <w:del w:id="1402" w:author="Miller, Harvey J." w:date="2020-05-22T14:11:00Z">
          <w:r w:rsidR="008818D1" w:rsidDel="003C1E1F">
            <w:rPr>
              <w:rFonts w:ascii="Times New Roman" w:hAnsi="Times New Roman" w:cs="Times New Roman"/>
              <w:sz w:val="24"/>
            </w:rPr>
            <w:delText xml:space="preserve">the </w:delText>
          </w:r>
        </w:del>
        <w:del w:id="1403" w:author="Miller, Harvey J." w:date="2020-05-22T14:13:00Z">
          <w:r w:rsidR="008818D1" w:rsidDel="003C1E1F">
            <w:rPr>
              <w:rFonts w:ascii="Times New Roman" w:hAnsi="Times New Roman" w:cs="Times New Roman"/>
              <w:sz w:val="24"/>
            </w:rPr>
            <w:delText xml:space="preserve">worst scenario is </w:delText>
          </w:r>
        </w:del>
      </w:ins>
      <w:ins w:id="1404" w:author="Liu, Luyu" w:date="2020-05-21T15:26:00Z">
        <w:del w:id="1405" w:author="Miller, Harvey J." w:date="2020-05-22T14:23:00Z">
          <w:r w:rsidR="00397CD2" w:rsidDel="00A3580E">
            <w:rPr>
              <w:rFonts w:ascii="Times New Roman" w:hAnsi="Times New Roman" w:cs="Times New Roman"/>
              <w:sz w:val="24"/>
            </w:rPr>
            <w:delText xml:space="preserve">the </w:delText>
          </w:r>
        </w:del>
      </w:ins>
      <w:ins w:id="1406" w:author="Liu, Luyu" w:date="2020-05-21T15:27:00Z">
        <w:del w:id="1407" w:author="Miller, Harvey J." w:date="2020-05-22T14:23:00Z">
          <w:r w:rsidR="00397CD2" w:rsidDel="00A3580E">
            <w:rPr>
              <w:rFonts w:ascii="Times New Roman" w:hAnsi="Times New Roman" w:cs="Times New Roman"/>
              <w:sz w:val="24"/>
            </w:rPr>
            <w:delText>cliff point</w:delText>
          </w:r>
        </w:del>
        <w:del w:id="1408" w:author="Miller, Harvey J." w:date="2020-05-22T14:13:00Z">
          <w:r w:rsidR="00397CD2" w:rsidDel="003C1E1F">
            <w:rPr>
              <w:rFonts w:ascii="Times New Roman" w:hAnsi="Times New Roman" w:cs="Times New Roman"/>
              <w:sz w:val="24"/>
            </w:rPr>
            <w:delText xml:space="preserve"> is after the local spread began, just like </w:delText>
          </w:r>
        </w:del>
      </w:ins>
      <w:ins w:id="1409" w:author="Liu, Luyu" w:date="2020-05-21T15:14:00Z">
        <w:del w:id="1410" w:author="Miller, Harvey J." w:date="2020-05-22T14:13:00Z">
          <w:r w:rsidR="008818D1" w:rsidDel="003C1E1F">
            <w:rPr>
              <w:rFonts w:ascii="Times New Roman" w:hAnsi="Times New Roman" w:cs="Times New Roman"/>
              <w:sz w:val="24"/>
            </w:rPr>
            <w:delText xml:space="preserve">no people haven’t </w:delText>
          </w:r>
        </w:del>
      </w:ins>
      <w:ins w:id="1411" w:author="Liu, Luyu" w:date="2020-05-21T15:16:00Z">
        <w:del w:id="1412" w:author="Miller, Harvey J." w:date="2020-05-22T14:13:00Z">
          <w:r w:rsidR="0038029A" w:rsidDel="003C1E1F">
            <w:rPr>
              <w:rFonts w:ascii="Times New Roman" w:hAnsi="Times New Roman" w:cs="Times New Roman"/>
              <w:sz w:val="24"/>
            </w:rPr>
            <w:delText xml:space="preserve">started to </w:delText>
          </w:r>
        </w:del>
      </w:ins>
      <w:ins w:id="1413" w:author="Liu, Luyu" w:date="2020-05-21T15:14:00Z">
        <w:del w:id="1414" w:author="Miller, Harvey J." w:date="2020-05-22T14:13:00Z">
          <w:r w:rsidR="008818D1" w:rsidDel="003C1E1F">
            <w:rPr>
              <w:rFonts w:ascii="Times New Roman" w:hAnsi="Times New Roman" w:cs="Times New Roman"/>
              <w:sz w:val="24"/>
            </w:rPr>
            <w:delText>e</w:delText>
          </w:r>
          <w:r w:rsidR="0038029A" w:rsidDel="003C1E1F">
            <w:rPr>
              <w:rFonts w:ascii="Times New Roman" w:hAnsi="Times New Roman" w:cs="Times New Roman"/>
              <w:sz w:val="24"/>
            </w:rPr>
            <w:delText>vacuate</w:delText>
          </w:r>
          <w:r w:rsidR="008818D1" w:rsidDel="003C1E1F">
            <w:rPr>
              <w:rFonts w:ascii="Times New Roman" w:hAnsi="Times New Roman" w:cs="Times New Roman"/>
              <w:sz w:val="24"/>
            </w:rPr>
            <w:delText xml:space="preserve"> when the fire happ</w:delText>
          </w:r>
          <w:r w:rsidR="005B1608" w:rsidDel="003C1E1F">
            <w:rPr>
              <w:rFonts w:ascii="Times New Roman" w:hAnsi="Times New Roman" w:cs="Times New Roman"/>
              <w:sz w:val="24"/>
            </w:rPr>
            <w:delText>en</w:delText>
          </w:r>
          <w:r w:rsidR="008818D1" w:rsidDel="003C1E1F">
            <w:rPr>
              <w:rFonts w:ascii="Times New Roman" w:hAnsi="Times New Roman" w:cs="Times New Roman"/>
              <w:sz w:val="24"/>
            </w:rPr>
            <w:delText>ed</w:delText>
          </w:r>
        </w:del>
        <w:del w:id="1415" w:author="Miller, Harvey J." w:date="2020-05-22T14:23:00Z">
          <w:r w:rsidR="008818D1" w:rsidDel="00A3580E">
            <w:rPr>
              <w:rFonts w:ascii="Times New Roman" w:hAnsi="Times New Roman" w:cs="Times New Roman"/>
              <w:sz w:val="24"/>
            </w:rPr>
            <w:delText>.</w:delText>
          </w:r>
        </w:del>
      </w:ins>
    </w:p>
    <w:p w14:paraId="1F580A44" w14:textId="7EF6AF5D" w:rsidR="007B68AC" w:rsidDel="00EB534B" w:rsidRDefault="00EA327A">
      <w:pPr>
        <w:ind w:firstLine="720"/>
        <w:jc w:val="both"/>
        <w:rPr>
          <w:del w:id="1416" w:author="Miller, Harvey J." w:date="2020-05-20T12:38:00Z"/>
          <w:rFonts w:ascii="Times New Roman" w:hAnsi="Times New Roman" w:cs="Times New Roman"/>
          <w:sz w:val="24"/>
        </w:rPr>
        <w:pPrChange w:id="1417" w:author="Liu, Luyu" w:date="2020-05-21T14:32:00Z">
          <w:pPr/>
        </w:pPrChange>
      </w:pPr>
      <w:ins w:id="1418" w:author="Miller, Harvey J." w:date="2020-05-22T14:43:00Z">
        <w:r>
          <w:rPr>
            <w:rFonts w:ascii="Times New Roman" w:hAnsi="Times New Roman" w:cs="Times New Roman"/>
            <w:sz w:val="24"/>
          </w:rPr>
          <w:t xml:space="preserve">However, the date of first reported community spread is not necessarily the first date of actual spread due to </w:t>
        </w:r>
      </w:ins>
      <w:ins w:id="1419" w:author="Liu, Luyu" w:date="2020-05-21T14:31:00Z">
        <w:del w:id="1420" w:author="Miller, Harvey J." w:date="2020-05-22T14:44:00Z">
          <w:r w:rsidR="00D26BC6" w:rsidDel="00EA327A">
            <w:rPr>
              <w:rFonts w:ascii="Times New Roman" w:hAnsi="Times New Roman" w:cs="Times New Roman"/>
              <w:sz w:val="24"/>
            </w:rPr>
            <w:delText xml:space="preserve">We also </w:delText>
          </w:r>
        </w:del>
      </w:ins>
      <w:ins w:id="1421" w:author="Miller, Harvey J." w:date="2020-05-20T12:56:00Z">
        <w:del w:id="1422" w:author="Liu, Luyu" w:date="2020-05-21T14:32:00Z">
          <w:r w:rsidR="00A10B4A" w:rsidDel="00D26BC6">
            <w:rPr>
              <w:rFonts w:ascii="Times New Roman" w:hAnsi="Times New Roman" w:cs="Times New Roman"/>
              <w:sz w:val="24"/>
            </w:rPr>
            <w:delText>tak</w:delText>
          </w:r>
        </w:del>
        <w:del w:id="1423" w:author="Liu, Luyu" w:date="2020-05-21T14:31:00Z">
          <w:r w:rsidR="00A10B4A" w:rsidDel="00D26BC6">
            <w:rPr>
              <w:rFonts w:ascii="Times New Roman" w:hAnsi="Times New Roman" w:cs="Times New Roman"/>
              <w:sz w:val="24"/>
            </w:rPr>
            <w:delText>ing</w:delText>
          </w:r>
        </w:del>
        <w:del w:id="1424" w:author="Liu, Luyu" w:date="2020-05-21T14:32:00Z">
          <w:r w:rsidR="00A10B4A" w:rsidDel="00D26BC6">
            <w:rPr>
              <w:rFonts w:ascii="Times New Roman" w:hAnsi="Times New Roman" w:cs="Times New Roman"/>
              <w:sz w:val="24"/>
            </w:rPr>
            <w:delText xml:space="preserve"> into account</w:delText>
          </w:r>
        </w:del>
      </w:ins>
      <w:ins w:id="1425" w:author="Liu, Luyu" w:date="2020-05-21T14:32:00Z">
        <w:del w:id="1426" w:author="Miller, Harvey J." w:date="2020-05-22T14:44:00Z">
          <w:r w:rsidR="00D26BC6" w:rsidDel="00EA327A">
            <w:rPr>
              <w:rFonts w:ascii="Times New Roman" w:hAnsi="Times New Roman" w:cs="Times New Roman"/>
              <w:sz w:val="24"/>
            </w:rPr>
            <w:delText>consider</w:delText>
          </w:r>
        </w:del>
      </w:ins>
      <w:ins w:id="1427" w:author="Miller, Harvey J." w:date="2020-05-20T12:56:00Z">
        <w:del w:id="1428" w:author="Miller, Harvey J." w:date="2020-05-22T14:44:00Z">
          <w:r w:rsidR="00A10B4A" w:rsidDel="00EA327A">
            <w:rPr>
              <w:rFonts w:ascii="Times New Roman" w:hAnsi="Times New Roman" w:cs="Times New Roman"/>
              <w:sz w:val="24"/>
            </w:rPr>
            <w:delText xml:space="preserve"> </w:delText>
          </w:r>
        </w:del>
        <w:r w:rsidR="00A10B4A">
          <w:rPr>
            <w:rFonts w:ascii="Times New Roman" w:hAnsi="Times New Roman" w:cs="Times New Roman"/>
            <w:sz w:val="24"/>
          </w:rPr>
          <w:t xml:space="preserve">the </w:t>
        </w:r>
      </w:ins>
      <w:ins w:id="1429" w:author="Miller, Harvey J." w:date="2020-05-20T12:52:00Z">
        <w:r w:rsidR="00A10B4A">
          <w:rPr>
            <w:rFonts w:ascii="Times New Roman" w:hAnsi="Times New Roman" w:cs="Times New Roman"/>
            <w:sz w:val="24"/>
          </w:rPr>
          <w:t>incubation period for the disease</w:t>
        </w:r>
      </w:ins>
      <w:ins w:id="1430" w:author="Liu, Luyu" w:date="2020-05-23T16:01:00Z">
        <w:r w:rsidR="00A024B9">
          <w:rPr>
            <w:rFonts w:ascii="Times New Roman" w:hAnsi="Times New Roman" w:cs="Times New Roman"/>
            <w:sz w:val="24"/>
          </w:rPr>
          <w:t xml:space="preserve">, just like the </w:t>
        </w:r>
      </w:ins>
      <w:ins w:id="1431" w:author="Liu, Luyu" w:date="2020-05-23T16:03:00Z">
        <w:r w:rsidR="00A024B9">
          <w:rPr>
            <w:rFonts w:ascii="Times New Roman" w:hAnsi="Times New Roman" w:cs="Times New Roman"/>
            <w:sz w:val="24"/>
          </w:rPr>
          <w:t>fire alarm only occurs after the actual fire</w:t>
        </w:r>
      </w:ins>
      <w:ins w:id="1432" w:author="Liu, Luyu" w:date="2020-05-23T16:05:00Z">
        <w:r w:rsidR="00A024B9">
          <w:rPr>
            <w:rFonts w:ascii="Times New Roman" w:hAnsi="Times New Roman" w:cs="Times New Roman"/>
            <w:sz w:val="24"/>
          </w:rPr>
          <w:t>4</w:t>
        </w:r>
      </w:ins>
      <w:ins w:id="1433" w:author="Miller, Harvey J." w:date="2020-05-20T12:52:00Z">
        <w:del w:id="1434" w:author="Liu, Luyu" w:date="2020-05-23T16:02:00Z">
          <w:r w:rsidR="00A10B4A" w:rsidDel="00A024B9">
            <w:rPr>
              <w:rFonts w:ascii="Times New Roman" w:hAnsi="Times New Roman" w:cs="Times New Roman"/>
              <w:sz w:val="24"/>
            </w:rPr>
            <w:delText xml:space="preserve"> </w:delText>
          </w:r>
        </w:del>
        <w:del w:id="1435" w:author="Miller, Harvey J." w:date="2020-05-22T14:41:00Z">
          <w:r w:rsidR="00A10B4A" w:rsidDel="00EA327A">
            <w:rPr>
              <w:rFonts w:ascii="Times New Roman" w:hAnsi="Times New Roman" w:cs="Times New Roman"/>
              <w:sz w:val="24"/>
            </w:rPr>
            <w:delText>due to the implication for community spread</w:delText>
          </w:r>
        </w:del>
        <w:r w:rsidR="00A10B4A">
          <w:rPr>
            <w:rFonts w:ascii="Times New Roman" w:hAnsi="Times New Roman" w:cs="Times New Roman"/>
            <w:sz w:val="24"/>
          </w:rPr>
          <w:t xml:space="preserve">. </w:t>
        </w:r>
        <w:del w:id="1436" w:author="Liu, Luyu" w:date="2020-05-21T14:32:00Z">
          <w:r w:rsidR="00A10B4A" w:rsidDel="00D26BC6">
            <w:rPr>
              <w:rFonts w:ascii="Times New Roman" w:hAnsi="Times New Roman" w:cs="Times New Roman"/>
              <w:sz w:val="24"/>
            </w:rPr>
            <w:delText xml:space="preserve"> </w:delText>
          </w:r>
          <w:r w:rsidR="00AA40C4" w:rsidDel="00D26BC6">
            <w:rPr>
              <w:rFonts w:ascii="Times New Roman" w:hAnsi="Times New Roman" w:cs="Times New Roman"/>
              <w:sz w:val="24"/>
            </w:rPr>
            <w:delText xml:space="preserve"> </w:delText>
          </w:r>
        </w:del>
      </w:ins>
      <w:del w:id="1437" w:author="Miller, Harvey J." w:date="2020-05-20T12:28:00Z">
        <w:r w:rsidR="007B68AC" w:rsidRPr="0010328A" w:rsidDel="0010328A">
          <w:rPr>
            <w:rFonts w:ascii="Times New Roman" w:hAnsi="Times New Roman" w:cs="Times New Roman"/>
            <w:sz w:val="24"/>
          </w:rPr>
          <w:delText xml:space="preserve">The transit demand decline process is indicated by the </w:delText>
        </w:r>
      </w:del>
      <w:del w:id="1438" w:author="Miller, Harvey J." w:date="2020-05-20T12:29:00Z">
        <w:r w:rsidR="007B68AC" w:rsidRPr="0010328A" w:rsidDel="0010328A">
          <w:rPr>
            <w:rFonts w:ascii="Times New Roman" w:hAnsi="Times New Roman" w:cs="Times New Roman"/>
            <w:sz w:val="24"/>
            <w:rPrChange w:id="1439" w:author="Miller, Harvey J." w:date="2020-05-20T12:29:00Z">
              <w:rPr>
                <w:rFonts w:ascii="Times New Roman" w:hAnsi="Times New Roman" w:cs="Times New Roman"/>
                <w:i/>
                <w:sz w:val="24"/>
              </w:rPr>
            </w:rPrChange>
          </w:rPr>
          <w:delText>divergent point</w:delText>
        </w:r>
        <w:r w:rsidR="007B68AC" w:rsidRPr="0010328A" w:rsidDel="0010328A">
          <w:rPr>
            <w:rFonts w:ascii="Times New Roman" w:hAnsi="Times New Roman" w:cs="Times New Roman"/>
            <w:sz w:val="24"/>
          </w:rPr>
          <w:delText xml:space="preserve">; </w:delText>
        </w:r>
      </w:del>
      <w:del w:id="1440" w:author="Miller, Harvey J." w:date="2020-05-20T12:31:00Z">
        <w:r w:rsidR="007B68AC" w:rsidRPr="0010328A" w:rsidDel="0010328A">
          <w:rPr>
            <w:rFonts w:ascii="Times New Roman" w:hAnsi="Times New Roman" w:cs="Times New Roman"/>
            <w:sz w:val="24"/>
          </w:rPr>
          <w:delText>the</w:delText>
        </w:r>
        <w:r w:rsidR="007B68AC" w:rsidDel="0010328A">
          <w:rPr>
            <w:rFonts w:ascii="Times New Roman" w:hAnsi="Times New Roman" w:cs="Times New Roman"/>
            <w:sz w:val="24"/>
          </w:rPr>
          <w:delText xml:space="preserve"> evolution of pandemic can be indicated by the </w:delText>
        </w:r>
        <w:r w:rsidR="007B68AC" w:rsidRPr="00381703" w:rsidDel="0010328A">
          <w:rPr>
            <w:rFonts w:ascii="Times New Roman" w:hAnsi="Times New Roman" w:cs="Times New Roman"/>
            <w:i/>
            <w:sz w:val="24"/>
          </w:rPr>
          <w:delText>first date of community spread</w:delText>
        </w:r>
        <w:r w:rsidR="007B68AC" w:rsidDel="0010328A">
          <w:rPr>
            <w:rFonts w:ascii="Times New Roman" w:hAnsi="Times New Roman" w:cs="Times New Roman"/>
            <w:sz w:val="24"/>
          </w:rPr>
          <w:delText xml:space="preserve">, when the first people </w:delText>
        </w:r>
        <w:r w:rsidR="00381703" w:rsidDel="0010328A">
          <w:rPr>
            <w:rFonts w:ascii="Times New Roman" w:hAnsi="Times New Roman" w:cs="Times New Roman"/>
            <w:sz w:val="24"/>
          </w:rPr>
          <w:delText xml:space="preserve">caught </w:delText>
        </w:r>
        <w:r w:rsidR="007B68AC" w:rsidDel="0010328A">
          <w:rPr>
            <w:rFonts w:ascii="Times New Roman" w:hAnsi="Times New Roman" w:cs="Times New Roman"/>
            <w:sz w:val="24"/>
          </w:rPr>
          <w:delText xml:space="preserve">the virus. </w:delText>
        </w:r>
      </w:del>
      <w:del w:id="1441" w:author="Miller, Harvey J." w:date="2020-05-20T12:37:00Z">
        <w:r w:rsidR="007B68AC" w:rsidDel="00EB534B">
          <w:rPr>
            <w:rFonts w:ascii="Times New Roman" w:hAnsi="Times New Roman" w:cs="Times New Roman"/>
            <w:sz w:val="24"/>
          </w:rPr>
          <w:delText>Th</w:delText>
        </w:r>
      </w:del>
      <w:del w:id="1442" w:author="Miller, Harvey J." w:date="2020-05-20T12:31:00Z">
        <w:r w:rsidR="007B68AC" w:rsidDel="0010328A">
          <w:rPr>
            <w:rFonts w:ascii="Times New Roman" w:hAnsi="Times New Roman" w:cs="Times New Roman"/>
            <w:sz w:val="24"/>
          </w:rPr>
          <w:delText>e</w:delText>
        </w:r>
      </w:del>
      <w:del w:id="1443" w:author="Miller, Harvey J." w:date="2020-05-20T12:37:00Z">
        <w:r w:rsidR="007B68AC" w:rsidDel="00EB534B">
          <w:rPr>
            <w:rFonts w:ascii="Times New Roman" w:hAnsi="Times New Roman" w:cs="Times New Roman"/>
            <w:sz w:val="24"/>
          </w:rPr>
          <w:delText xml:space="preserve"> </w:delText>
        </w:r>
      </w:del>
      <w:del w:id="1444" w:author="Miller, Harvey J." w:date="2020-05-20T12:31:00Z">
        <w:r w:rsidR="007B68AC" w:rsidDel="0010328A">
          <w:rPr>
            <w:rFonts w:ascii="Times New Roman" w:hAnsi="Times New Roman" w:cs="Times New Roman"/>
            <w:sz w:val="24"/>
          </w:rPr>
          <w:delText xml:space="preserve">exact </w:delText>
        </w:r>
      </w:del>
      <w:del w:id="1445" w:author="Miller, Harvey J." w:date="2020-05-20T12:37:00Z">
        <w:r w:rsidR="007B68AC" w:rsidDel="00EB534B">
          <w:rPr>
            <w:rFonts w:ascii="Times New Roman" w:hAnsi="Times New Roman" w:cs="Times New Roman"/>
            <w:sz w:val="24"/>
          </w:rPr>
          <w:delText xml:space="preserve">date </w:delText>
        </w:r>
      </w:del>
      <w:del w:id="1446" w:author="Miller, Harvey J." w:date="2020-05-20T12:31:00Z">
        <w:r w:rsidR="007B68AC" w:rsidDel="0010328A">
          <w:rPr>
            <w:rFonts w:ascii="Times New Roman" w:hAnsi="Times New Roman" w:cs="Times New Roman"/>
            <w:sz w:val="24"/>
          </w:rPr>
          <w:delText>of first community spread is extremely hard to catch, however, it can be approached by</w:delText>
        </w:r>
      </w:del>
      <w:del w:id="1447" w:author="Miller, Harvey J." w:date="2020-05-20T12:32:00Z">
        <w:r w:rsidR="007B68AC" w:rsidDel="00EB534B">
          <w:rPr>
            <w:rFonts w:ascii="Times New Roman" w:hAnsi="Times New Roman" w:cs="Times New Roman"/>
            <w:sz w:val="24"/>
          </w:rPr>
          <w:delText xml:space="preserve"> </w:delText>
        </w:r>
      </w:del>
      <w:del w:id="1448" w:author="Miller, Harvey J." w:date="2020-05-20T12:37:00Z">
        <w:r w:rsidR="007B68AC" w:rsidDel="00EB534B">
          <w:rPr>
            <w:rFonts w:ascii="Times New Roman" w:hAnsi="Times New Roman" w:cs="Times New Roman"/>
            <w:sz w:val="24"/>
          </w:rPr>
          <w:delText xml:space="preserve">the first date of confirmed case. </w:delText>
        </w:r>
      </w:del>
    </w:p>
    <w:p w14:paraId="1DE5637D" w14:textId="5FE6A534" w:rsidR="00516531" w:rsidDel="00EB534B" w:rsidRDefault="00A47815">
      <w:pPr>
        <w:ind w:firstLine="720"/>
        <w:jc w:val="both"/>
        <w:rPr>
          <w:del w:id="1449" w:author="Miller, Harvey J." w:date="2020-05-20T12:35:00Z"/>
          <w:rFonts w:ascii="Times New Roman" w:hAnsi="Times New Roman" w:cs="Times New Roman"/>
          <w:sz w:val="24"/>
        </w:rPr>
        <w:pPrChange w:id="1450" w:author="Liu, Luyu" w:date="2020-05-21T14:32:00Z">
          <w:pPr>
            <w:ind w:firstLine="720"/>
          </w:pPr>
        </w:pPrChange>
      </w:pPr>
      <w:del w:id="1451" w:author="Miller, Harvey J." w:date="2020-05-20T12:35:00Z">
        <w:r w:rsidDel="00EB534B">
          <w:rPr>
            <w:rFonts w:ascii="Times New Roman" w:hAnsi="Times New Roman" w:cs="Times New Roman"/>
            <w:sz w:val="24"/>
          </w:rPr>
          <w:delText>T</w:delText>
        </w:r>
        <w:r w:rsidR="00516531" w:rsidDel="00EB534B">
          <w:rPr>
            <w:rFonts w:ascii="Times New Roman" w:hAnsi="Times New Roman" w:cs="Times New Roman"/>
            <w:sz w:val="24"/>
          </w:rPr>
          <w:delText>he difference between the two</w:delText>
        </w:r>
        <w:r w:rsidR="00E060C6" w:rsidDel="00EB534B">
          <w:rPr>
            <w:rFonts w:ascii="Times New Roman" w:hAnsi="Times New Roman" w:cs="Times New Roman"/>
            <w:sz w:val="24"/>
          </w:rPr>
          <w:delText xml:space="preserve"> processes</w:delText>
        </w:r>
        <w:r w:rsidDel="00EB534B">
          <w:rPr>
            <w:rFonts w:ascii="Times New Roman" w:hAnsi="Times New Roman" w:cs="Times New Roman"/>
            <w:sz w:val="24"/>
          </w:rPr>
          <w:delText xml:space="preserve"> </w:delText>
        </w:r>
        <w:r w:rsidR="00516531" w:rsidDel="00EB534B">
          <w:rPr>
            <w:rFonts w:ascii="Times New Roman" w:hAnsi="Times New Roman" w:cs="Times New Roman"/>
            <w:sz w:val="24"/>
          </w:rPr>
          <w:delText xml:space="preserve">indicates the transit users’ responses compared to the </w:delText>
        </w:r>
        <w:r w:rsidDel="00EB534B">
          <w:rPr>
            <w:rFonts w:ascii="Times New Roman" w:hAnsi="Times New Roman" w:cs="Times New Roman"/>
            <w:sz w:val="24"/>
          </w:rPr>
          <w:delText xml:space="preserve">evolution </w:delText>
        </w:r>
        <w:r w:rsidR="00516531" w:rsidDel="00EB534B">
          <w:rPr>
            <w:rFonts w:ascii="Times New Roman" w:hAnsi="Times New Roman" w:cs="Times New Roman"/>
            <w:sz w:val="24"/>
          </w:rPr>
          <w:delText>of the pandemic. If the value is smaller than 0, it means most transit users are still using the transit systems as their usual routine; if the value is bigger than 0, it means the transit user commun</w:delText>
        </w:r>
        <w:r w:rsidR="00E060C6" w:rsidDel="00EB534B">
          <w:rPr>
            <w:rFonts w:ascii="Times New Roman" w:hAnsi="Times New Roman" w:cs="Times New Roman"/>
            <w:sz w:val="24"/>
          </w:rPr>
          <w:delText xml:space="preserve">ity started to make a response </w:delText>
        </w:r>
        <w:r w:rsidR="00516531" w:rsidDel="00EB534B">
          <w:rPr>
            <w:rFonts w:ascii="Times New Roman" w:hAnsi="Times New Roman" w:cs="Times New Roman"/>
            <w:sz w:val="24"/>
          </w:rPr>
          <w:delText>prior to the confirmation of the local outbreak. Another similar</w:delText>
        </w:r>
        <w:r w:rsidR="001D0576" w:rsidDel="00EB534B">
          <w:rPr>
            <w:rFonts w:ascii="Times New Roman" w:hAnsi="Times New Roman" w:cs="Times New Roman"/>
            <w:sz w:val="24"/>
          </w:rPr>
          <w:delText xml:space="preserve"> but equally important</w:delText>
        </w:r>
        <w:r w:rsidR="00516531" w:rsidDel="00EB534B">
          <w:rPr>
            <w:rFonts w:ascii="Times New Roman" w:hAnsi="Times New Roman" w:cs="Times New Roman"/>
            <w:sz w:val="24"/>
          </w:rPr>
          <w:delText xml:space="preserve"> metric is </w:delText>
        </w:r>
        <w:r w:rsidR="00516531" w:rsidRPr="001D0576" w:rsidDel="00EB534B">
          <w:rPr>
            <w:rFonts w:ascii="Times New Roman" w:hAnsi="Times New Roman" w:cs="Times New Roman"/>
            <w:sz w:val="24"/>
            <w:highlight w:val="yellow"/>
          </w:rPr>
          <w:delText xml:space="preserve">the difference between </w:delText>
        </w:r>
        <w:r w:rsidRPr="001D0576" w:rsidDel="00EB534B">
          <w:rPr>
            <w:rFonts w:ascii="Times New Roman" w:hAnsi="Times New Roman" w:cs="Times New Roman"/>
            <w:sz w:val="24"/>
            <w:highlight w:val="yellow"/>
          </w:rPr>
          <w:delText xml:space="preserve">the convergent </w:delText>
        </w:r>
        <w:commentRangeStart w:id="1452"/>
        <w:r w:rsidRPr="001D0576" w:rsidDel="00EB534B">
          <w:rPr>
            <w:rFonts w:ascii="Times New Roman" w:hAnsi="Times New Roman" w:cs="Times New Roman"/>
            <w:sz w:val="24"/>
            <w:highlight w:val="yellow"/>
          </w:rPr>
          <w:delText>point</w:delText>
        </w:r>
        <w:commentRangeEnd w:id="1452"/>
        <w:r w:rsidDel="00EB534B">
          <w:rPr>
            <w:rStyle w:val="CommentReference"/>
          </w:rPr>
          <w:commentReference w:id="1452"/>
        </w:r>
        <w:r w:rsidDel="00EB534B">
          <w:rPr>
            <w:rFonts w:ascii="Times New Roman" w:hAnsi="Times New Roman" w:cs="Times New Roman"/>
            <w:sz w:val="24"/>
            <w:highlight w:val="yellow"/>
          </w:rPr>
          <w:delText xml:space="preserve"> and </w:delText>
        </w:r>
        <w:r w:rsidR="00516531" w:rsidRPr="001D0576" w:rsidDel="00EB534B">
          <w:rPr>
            <w:rFonts w:ascii="Times New Roman" w:hAnsi="Times New Roman" w:cs="Times New Roman"/>
            <w:sz w:val="24"/>
            <w:highlight w:val="yellow"/>
          </w:rPr>
          <w:delText xml:space="preserve">the date of </w:delText>
        </w:r>
        <w:r w:rsidDel="00EB534B">
          <w:rPr>
            <w:rFonts w:ascii="Times New Roman" w:hAnsi="Times New Roman" w:cs="Times New Roman"/>
            <w:sz w:val="24"/>
            <w:highlight w:val="yellow"/>
          </w:rPr>
          <w:delText>first community spread/</w:delText>
        </w:r>
        <w:r w:rsidR="00516531" w:rsidRPr="001D0576" w:rsidDel="00EB534B">
          <w:rPr>
            <w:rFonts w:ascii="Times New Roman" w:hAnsi="Times New Roman" w:cs="Times New Roman"/>
            <w:sz w:val="24"/>
            <w:highlight w:val="yellow"/>
          </w:rPr>
          <w:delText>first confirmed case</w:delText>
        </w:r>
        <w:r w:rsidR="00516531" w:rsidDel="00EB534B">
          <w:rPr>
            <w:rFonts w:ascii="Times New Roman" w:hAnsi="Times New Roman" w:cs="Times New Roman"/>
            <w:sz w:val="24"/>
          </w:rPr>
          <w:delText xml:space="preserve">, which shows whether the user can </w:delText>
        </w:r>
        <w:r w:rsidR="00E060C6" w:rsidDel="00EB534B">
          <w:rPr>
            <w:rFonts w:ascii="Times New Roman" w:hAnsi="Times New Roman" w:cs="Times New Roman"/>
            <w:sz w:val="24"/>
          </w:rPr>
          <w:delText>mostly</w:delText>
        </w:r>
        <w:r w:rsidR="00516531" w:rsidDel="00EB534B">
          <w:rPr>
            <w:rFonts w:ascii="Times New Roman" w:hAnsi="Times New Roman" w:cs="Times New Roman"/>
            <w:sz w:val="24"/>
          </w:rPr>
          <w:delText xml:space="preserve"> avoid the transit trips when the epidemic arrives.</w:delText>
        </w:r>
        <w:r w:rsidR="00E060C6" w:rsidDel="00EB534B">
          <w:rPr>
            <w:rFonts w:ascii="Times New Roman" w:hAnsi="Times New Roman" w:cs="Times New Roman"/>
            <w:sz w:val="24"/>
          </w:rPr>
          <w:delText xml:space="preserve"> </w:delText>
        </w:r>
        <w:commentRangeEnd w:id="1208"/>
        <w:r w:rsidR="001D0576" w:rsidDel="00EB534B">
          <w:rPr>
            <w:rStyle w:val="CommentReference"/>
          </w:rPr>
          <w:commentReference w:id="1208"/>
        </w:r>
        <w:commentRangeEnd w:id="1209"/>
        <w:r w:rsidR="0010328A" w:rsidDel="00EB534B">
          <w:rPr>
            <w:rStyle w:val="CommentReference"/>
          </w:rPr>
          <w:commentReference w:id="1209"/>
        </w:r>
      </w:del>
      <w:commentRangeEnd w:id="1210"/>
      <w:r w:rsidR="0098158F">
        <w:rPr>
          <w:rStyle w:val="CommentReference"/>
        </w:rPr>
        <w:commentReference w:id="1210"/>
      </w:r>
    </w:p>
    <w:p w14:paraId="04266298" w14:textId="22B8D601" w:rsidR="00516531" w:rsidRDefault="00516531">
      <w:pPr>
        <w:ind w:firstLine="720"/>
        <w:jc w:val="both"/>
        <w:rPr>
          <w:rFonts w:ascii="Times New Roman" w:hAnsi="Times New Roman" w:cs="Times New Roman"/>
          <w:sz w:val="24"/>
        </w:rPr>
        <w:pPrChange w:id="1453" w:author="Liu, Luyu" w:date="2020-05-21T14:32:00Z">
          <w:pPr>
            <w:ind w:firstLine="720"/>
          </w:pPr>
        </w:pPrChange>
      </w:pPr>
      <w:del w:id="1454" w:author="Miller, Harvey J." w:date="2020-05-20T12:51:00Z">
        <w:r w:rsidDel="00AA40C4">
          <w:rPr>
            <w:rFonts w:ascii="Times New Roman" w:hAnsi="Times New Roman" w:cs="Times New Roman"/>
            <w:sz w:val="24"/>
          </w:rPr>
          <w:delText>However,</w:delText>
        </w:r>
        <w:r w:rsidR="001D0576" w:rsidDel="00AA40C4">
          <w:rPr>
            <w:rFonts w:ascii="Times New Roman" w:hAnsi="Times New Roman" w:cs="Times New Roman"/>
            <w:sz w:val="24"/>
          </w:rPr>
          <w:delText xml:space="preserve"> </w:delText>
        </w:r>
        <w:r w:rsidR="00E8071F" w:rsidDel="00AA40C4">
          <w:rPr>
            <w:rFonts w:ascii="Times New Roman" w:hAnsi="Times New Roman" w:cs="Times New Roman"/>
            <w:sz w:val="24"/>
          </w:rPr>
          <w:delText xml:space="preserve">the </w:delText>
        </w:r>
      </w:del>
      <w:del w:id="1455" w:author="Miller, Harvey J." w:date="2020-05-20T12:38:00Z">
        <w:r w:rsidR="00E8071F" w:rsidDel="00EB534B">
          <w:rPr>
            <w:rFonts w:ascii="Times New Roman" w:hAnsi="Times New Roman" w:cs="Times New Roman"/>
            <w:sz w:val="24"/>
          </w:rPr>
          <w:delText xml:space="preserve">date of </w:delText>
        </w:r>
      </w:del>
      <w:del w:id="1456" w:author="Miller, Harvey J." w:date="2020-05-20T12:51:00Z">
        <w:r w:rsidR="00E8071F" w:rsidDel="00AA40C4">
          <w:rPr>
            <w:rFonts w:ascii="Times New Roman" w:hAnsi="Times New Roman" w:cs="Times New Roman"/>
            <w:sz w:val="24"/>
          </w:rPr>
          <w:delText xml:space="preserve">first confirmed case </w:delText>
        </w:r>
      </w:del>
      <w:del w:id="1457" w:author="Miller, Harvey J." w:date="2020-05-20T12:41:00Z">
        <w:r w:rsidR="00E8071F" w:rsidDel="00EB534B">
          <w:rPr>
            <w:rFonts w:ascii="Times New Roman" w:hAnsi="Times New Roman" w:cs="Times New Roman"/>
            <w:sz w:val="24"/>
          </w:rPr>
          <w:delText xml:space="preserve">can be </w:delText>
        </w:r>
      </w:del>
      <w:del w:id="1458" w:author="Miller, Harvey J." w:date="2020-05-20T12:38:00Z">
        <w:r w:rsidR="00E8071F" w:rsidDel="00EB534B">
          <w:rPr>
            <w:rFonts w:ascii="Times New Roman" w:hAnsi="Times New Roman" w:cs="Times New Roman"/>
            <w:sz w:val="24"/>
          </w:rPr>
          <w:delText xml:space="preserve">very </w:delText>
        </w:r>
      </w:del>
      <w:del w:id="1459" w:author="Miller, Harvey J." w:date="2020-05-20T12:51:00Z">
        <w:r w:rsidR="00E8071F" w:rsidDel="00AA40C4">
          <w:rPr>
            <w:rFonts w:ascii="Times New Roman" w:hAnsi="Times New Roman" w:cs="Times New Roman"/>
            <w:sz w:val="24"/>
          </w:rPr>
          <w:delText xml:space="preserve">different from </w:delText>
        </w:r>
      </w:del>
      <w:del w:id="1460" w:author="Miller, Harvey J." w:date="2020-05-20T12:41:00Z">
        <w:r w:rsidR="00E8071F" w:rsidDel="00EB534B">
          <w:rPr>
            <w:rFonts w:ascii="Times New Roman" w:hAnsi="Times New Roman" w:cs="Times New Roman"/>
            <w:sz w:val="24"/>
          </w:rPr>
          <w:delText xml:space="preserve">the day </w:delText>
        </w:r>
      </w:del>
      <w:del w:id="1461" w:author="Miller, Harvey J." w:date="2020-05-20T12:51:00Z">
        <w:r w:rsidR="00E8071F" w:rsidDel="00AA40C4">
          <w:rPr>
            <w:rFonts w:ascii="Times New Roman" w:hAnsi="Times New Roman" w:cs="Times New Roman"/>
            <w:sz w:val="24"/>
          </w:rPr>
          <w:delText>when the community spread started</w:delText>
        </w:r>
      </w:del>
      <w:del w:id="1462" w:author="Miller, Harvey J." w:date="2020-05-20T12:39:00Z">
        <w:r w:rsidR="00E8071F" w:rsidDel="00EB534B">
          <w:rPr>
            <w:rFonts w:ascii="Times New Roman" w:hAnsi="Times New Roman" w:cs="Times New Roman"/>
            <w:sz w:val="24"/>
          </w:rPr>
          <w:delText xml:space="preserve">. </w:delText>
        </w:r>
        <w:r w:rsidR="00A47815" w:rsidRPr="00AA40C4" w:rsidDel="00EB534B">
          <w:rPr>
            <w:rFonts w:ascii="Times New Roman" w:hAnsi="Times New Roman" w:cs="Times New Roman"/>
            <w:sz w:val="24"/>
          </w:rPr>
          <w:delText>There are several factors that postponed the</w:delText>
        </w:r>
        <w:r w:rsidR="004356B1" w:rsidRPr="00AA40C4" w:rsidDel="00EB534B">
          <w:rPr>
            <w:rFonts w:ascii="Times New Roman" w:hAnsi="Times New Roman" w:cs="Times New Roman"/>
            <w:sz w:val="24"/>
          </w:rPr>
          <w:delText xml:space="preserve"> first case being confirmed</w:delText>
        </w:r>
        <w:r w:rsidR="00A47815" w:rsidRPr="00AA40C4" w:rsidDel="00EB534B">
          <w:rPr>
            <w:rFonts w:ascii="Times New Roman" w:hAnsi="Times New Roman" w:cs="Times New Roman"/>
            <w:sz w:val="24"/>
          </w:rPr>
          <w:delText xml:space="preserve">. </w:delText>
        </w:r>
      </w:del>
      <w:del w:id="1463" w:author="Miller, Harvey J." w:date="2020-05-20T12:42:00Z">
        <w:r w:rsidR="00381703" w:rsidRPr="00AA40C4" w:rsidDel="00AA40C4">
          <w:rPr>
            <w:rFonts w:ascii="Times New Roman" w:hAnsi="Times New Roman" w:cs="Times New Roman"/>
            <w:sz w:val="24"/>
            <w:rPrChange w:id="1464" w:author="Miller, Harvey J." w:date="2020-05-20T12:42:00Z">
              <w:rPr>
                <w:rFonts w:ascii="Times New Roman" w:hAnsi="Times New Roman" w:cs="Times New Roman"/>
                <w:i/>
                <w:sz w:val="24"/>
              </w:rPr>
            </w:rPrChange>
          </w:rPr>
          <w:delText>I</w:delText>
        </w:r>
      </w:del>
      <w:del w:id="1465" w:author="Miller, Harvey J." w:date="2020-05-20T12:52:00Z">
        <w:r w:rsidR="00381703" w:rsidRPr="00AA40C4" w:rsidDel="00AA40C4">
          <w:rPr>
            <w:rFonts w:ascii="Times New Roman" w:hAnsi="Times New Roman" w:cs="Times New Roman"/>
            <w:sz w:val="24"/>
            <w:rPrChange w:id="1466" w:author="Miller, Harvey J." w:date="2020-05-20T12:42:00Z">
              <w:rPr>
                <w:rFonts w:ascii="Times New Roman" w:hAnsi="Times New Roman" w:cs="Times New Roman"/>
                <w:i/>
                <w:sz w:val="24"/>
              </w:rPr>
            </w:rPrChange>
          </w:rPr>
          <w:delText>ncubation period</w:delText>
        </w:r>
        <w:r w:rsidR="00381703" w:rsidDel="00AA40C4">
          <w:rPr>
            <w:rFonts w:ascii="Times New Roman" w:hAnsi="Times New Roman" w:cs="Times New Roman"/>
            <w:sz w:val="24"/>
          </w:rPr>
          <w:delText xml:space="preserve"> </w:delText>
        </w:r>
      </w:del>
      <w:del w:id="1467" w:author="Miller, Harvey J." w:date="2020-05-20T12:43:00Z">
        <w:r w:rsidDel="00AA40C4">
          <w:rPr>
            <w:rFonts w:ascii="Times New Roman" w:hAnsi="Times New Roman" w:cs="Times New Roman"/>
            <w:sz w:val="24"/>
          </w:rPr>
          <w:delText xml:space="preserve">is </w:delText>
        </w:r>
      </w:del>
      <w:del w:id="1468" w:author="Miller, Harvey J." w:date="2020-05-20T12:42:00Z">
        <w:r w:rsidR="00381703" w:rsidDel="00AA40C4">
          <w:rPr>
            <w:rFonts w:ascii="Times New Roman" w:hAnsi="Times New Roman" w:cs="Times New Roman"/>
            <w:sz w:val="24"/>
          </w:rPr>
          <w:delText xml:space="preserve">the most </w:delText>
        </w:r>
      </w:del>
      <w:del w:id="1469" w:author="Miller, Harvey J." w:date="2020-05-20T12:43:00Z">
        <w:r w:rsidR="00381703" w:rsidDel="00AA40C4">
          <w:rPr>
            <w:rFonts w:ascii="Times New Roman" w:hAnsi="Times New Roman" w:cs="Times New Roman"/>
            <w:sz w:val="24"/>
          </w:rPr>
          <w:delText xml:space="preserve">important </w:delText>
        </w:r>
        <w:r w:rsidDel="00AA40C4">
          <w:rPr>
            <w:rFonts w:ascii="Times New Roman" w:hAnsi="Times New Roman" w:cs="Times New Roman"/>
            <w:sz w:val="24"/>
          </w:rPr>
          <w:delText xml:space="preserve">factor that should be taken into </w:delText>
        </w:r>
      </w:del>
      <w:del w:id="1470" w:author="Miller, Harvey J." w:date="2020-05-20T12:44:00Z">
        <w:r w:rsidDel="00AA40C4">
          <w:rPr>
            <w:rFonts w:ascii="Times New Roman" w:hAnsi="Times New Roman" w:cs="Times New Roman"/>
            <w:sz w:val="24"/>
          </w:rPr>
          <w:delText>consideration</w:delText>
        </w:r>
        <w:r w:rsidR="004356B1" w:rsidDel="00AA40C4">
          <w:rPr>
            <w:rFonts w:ascii="Times New Roman" w:hAnsi="Times New Roman" w:cs="Times New Roman"/>
            <w:sz w:val="24"/>
          </w:rPr>
          <w:delText xml:space="preserve"> defined by: </w:delText>
        </w:r>
      </w:del>
      <w:del w:id="1471" w:author="Miller, Harvey J." w:date="2020-05-20T12:52:00Z">
        <w:r w:rsidR="004356B1" w:rsidDel="00AA40C4">
          <w:rPr>
            <w:rFonts w:ascii="Times New Roman" w:hAnsi="Times New Roman" w:cs="Times New Roman"/>
            <w:sz w:val="24"/>
          </w:rPr>
          <w:delText xml:space="preserve">from the first moment that the patient was infected by the virus, no symptoms will be shown for several days. </w:delText>
        </w:r>
      </w:del>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(29)</w:t>
      </w:r>
      <w:r>
        <w:rPr>
          <w:rFonts w:ascii="Times New Roman" w:hAnsi="Times New Roman" w:cs="Times New Roman"/>
          <w:sz w:val="24"/>
        </w:rPr>
        <w:fldChar w:fldCharType="end"/>
      </w:r>
      <w:ins w:id="1472" w:author="Miller, Harvey J." w:date="2020-05-20T12:58:00Z">
        <w:r w:rsidR="00A10B4A">
          <w:rPr>
            <w:rFonts w:ascii="Times New Roman" w:hAnsi="Times New Roman" w:cs="Times New Roman"/>
            <w:sz w:val="24"/>
          </w:rPr>
          <w:t xml:space="preserve">; </w:t>
        </w:r>
      </w:ins>
      <w:del w:id="1473" w:author="Miller, Harvey J." w:date="2020-05-20T12:58:00Z">
        <w:r w:rsidDel="00A10B4A">
          <w:rPr>
            <w:rFonts w:ascii="Times New Roman" w:hAnsi="Times New Roman" w:cs="Times New Roman"/>
            <w:sz w:val="24"/>
          </w:rPr>
          <w:delText xml:space="preserve">. Meanwhile, numerous studies have proven that </w:delText>
        </w:r>
      </w:del>
      <w:r>
        <w:rPr>
          <w:rFonts w:ascii="Times New Roman" w:hAnsi="Times New Roman" w:cs="Times New Roman"/>
          <w:sz w:val="24"/>
        </w:rPr>
        <w:t xml:space="preserve">the virus can spread asymptomatically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w:t>
      </w:r>
      <w:del w:id="1474" w:author="Miller, Harvey J." w:date="2020-05-22T14:45:00Z">
        <w:r w:rsidDel="00EA327A">
          <w:rPr>
            <w:rFonts w:ascii="Times New Roman" w:hAnsi="Times New Roman" w:cs="Times New Roman"/>
            <w:sz w:val="24"/>
          </w:rPr>
          <w:delText xml:space="preserve"> Therefore, the actual initial date when the virus began to spread in the local community can be traced back to 4 - 14 days ago</w:delText>
        </w:r>
      </w:del>
      <w:ins w:id="1475" w:author="Miller, Harvey J." w:date="2020-05-22T14:45:00Z">
        <w:r w:rsidR="00EA327A">
          <w:rPr>
            <w:rFonts w:ascii="Times New Roman" w:hAnsi="Times New Roman" w:cs="Times New Roman"/>
            <w:sz w:val="24"/>
          </w:rPr>
          <w:t xml:space="preserve"> </w:t>
        </w:r>
      </w:ins>
      <w:del w:id="1476" w:author="Miller, Harvey J." w:date="2020-05-22T14:45:00Z">
        <w:r w:rsidDel="00EA327A">
          <w:rPr>
            <w:rFonts w:ascii="Times New Roman" w:hAnsi="Times New Roman" w:cs="Times New Roman"/>
            <w:sz w:val="24"/>
          </w:rPr>
          <w:delText xml:space="preserve">. </w:delText>
        </w:r>
      </w:del>
      <w:r>
        <w:rPr>
          <w:rFonts w:ascii="Times New Roman" w:hAnsi="Times New Roman" w:cs="Times New Roman"/>
          <w:sz w:val="24"/>
        </w:rPr>
        <w:t>Th</w:t>
      </w:r>
      <w:ins w:id="1477" w:author="Miller, Harvey J." w:date="2020-05-20T13:00:00Z">
        <w:r w:rsidR="00A10B4A">
          <w:rPr>
            <w:rFonts w:ascii="Times New Roman" w:hAnsi="Times New Roman" w:cs="Times New Roman"/>
            <w:sz w:val="24"/>
          </w:rPr>
          <w:t xml:space="preserve">e incubation lag </w:t>
        </w:r>
      </w:ins>
      <w:del w:id="1478" w:author="Miller, Harvey J." w:date="2020-05-20T13:00:00Z">
        <w:r w:rsidDel="00A10B4A">
          <w:rPr>
            <w:rFonts w:ascii="Times New Roman" w:hAnsi="Times New Roman" w:cs="Times New Roman"/>
            <w:sz w:val="24"/>
          </w:rPr>
          <w:delText xml:space="preserve">is lag </w:delText>
        </w:r>
      </w:del>
      <w:ins w:id="1479" w:author="Miller, Harvey J." w:date="2020-05-22T14:46:00Z">
        <w:r w:rsidR="00EA327A">
          <w:rPr>
            <w:rFonts w:ascii="Times New Roman" w:hAnsi="Times New Roman" w:cs="Times New Roman"/>
            <w:sz w:val="24"/>
          </w:rPr>
          <w:t xml:space="preserve">may </w:t>
        </w:r>
      </w:ins>
      <w:del w:id="1480" w:author="Miller, Harvey J." w:date="2020-05-22T14:46:00Z">
        <w:r w:rsidDel="00EA327A">
          <w:rPr>
            <w:rFonts w:ascii="Times New Roman" w:hAnsi="Times New Roman" w:cs="Times New Roman"/>
            <w:sz w:val="24"/>
          </w:rPr>
          <w:delText xml:space="preserve">can </w:delText>
        </w:r>
      </w:del>
      <w:r>
        <w:rPr>
          <w:rFonts w:ascii="Times New Roman" w:hAnsi="Times New Roman" w:cs="Times New Roman"/>
          <w:sz w:val="24"/>
        </w:rPr>
        <w:t xml:space="preserve">be even longer </w:t>
      </w:r>
      <w:ins w:id="1481" w:author="Miller, Harvey J." w:date="2020-05-22T14:46:00Z">
        <w:r w:rsidR="00EA327A">
          <w:rPr>
            <w:rFonts w:ascii="Times New Roman" w:hAnsi="Times New Roman" w:cs="Times New Roman"/>
            <w:sz w:val="24"/>
          </w:rPr>
          <w:t xml:space="preserve">based on availability </w:t>
        </w:r>
      </w:ins>
      <w:del w:id="1482" w:author="Miller, Harvey J." w:date="2020-05-22T14:46:00Z">
        <w:r w:rsidDel="00EA327A">
          <w:rPr>
            <w:rFonts w:ascii="Times New Roman" w:hAnsi="Times New Roman" w:cs="Times New Roman"/>
            <w:sz w:val="24"/>
          </w:rPr>
          <w:delText xml:space="preserve">considering the lack </w:delText>
        </w:r>
      </w:del>
      <w:r>
        <w:rPr>
          <w:rFonts w:ascii="Times New Roman" w:hAnsi="Times New Roman" w:cs="Times New Roman"/>
          <w:sz w:val="24"/>
        </w:rPr>
        <w:t xml:space="preserve">of testing kits and </w:t>
      </w:r>
      <w:del w:id="1483" w:author="Miller, Harvey J." w:date="2020-05-22T14:46:00Z">
        <w:r w:rsidDel="00EA327A">
          <w:rPr>
            <w:rFonts w:ascii="Times New Roman" w:hAnsi="Times New Roman" w:cs="Times New Roman"/>
            <w:sz w:val="24"/>
          </w:rPr>
          <w:delText xml:space="preserve">slow </w:delText>
        </w:r>
      </w:del>
      <w:r>
        <w:rPr>
          <w:rFonts w:ascii="Times New Roman" w:hAnsi="Times New Roman" w:cs="Times New Roman"/>
          <w:sz w:val="24"/>
        </w:rPr>
        <w:t>response</w:t>
      </w:r>
      <w:ins w:id="1484" w:author="Miller, Harvey J." w:date="2020-05-22T14:47:00Z">
        <w:r w:rsidR="00EA327A">
          <w:rPr>
            <w:rFonts w:ascii="Times New Roman" w:hAnsi="Times New Roman" w:cs="Times New Roman"/>
            <w:sz w:val="24"/>
          </w:rPr>
          <w:t xml:space="preserve"> times</w:t>
        </w:r>
      </w:ins>
      <w:r>
        <w:rPr>
          <w:rFonts w:ascii="Times New Roman" w:hAnsi="Times New Roman" w:cs="Times New Roman"/>
          <w:sz w:val="24"/>
        </w:rPr>
        <w:t xml:space="preserve"> f</w:t>
      </w:r>
      <w:ins w:id="1485" w:author="Miller, Harvey J." w:date="2020-05-22T14:47:00Z">
        <w:r w:rsidR="00EA327A">
          <w:rPr>
            <w:rFonts w:ascii="Times New Roman" w:hAnsi="Times New Roman" w:cs="Times New Roman"/>
            <w:sz w:val="24"/>
          </w:rPr>
          <w:t xml:space="preserve">rom </w:t>
        </w:r>
      </w:ins>
      <w:del w:id="1486" w:author="Miller, Harvey J." w:date="2020-05-22T14:47:00Z">
        <w:r w:rsidDel="00EA327A">
          <w:rPr>
            <w:rFonts w:ascii="Times New Roman" w:hAnsi="Times New Roman" w:cs="Times New Roman"/>
            <w:sz w:val="24"/>
          </w:rPr>
          <w:delText xml:space="preserve">or the </w:delText>
        </w:r>
      </w:del>
      <w:r>
        <w:rPr>
          <w:rFonts w:ascii="Times New Roman" w:hAnsi="Times New Roman" w:cs="Times New Roman"/>
          <w:sz w:val="24"/>
        </w:rPr>
        <w:t>local authorit</w:t>
      </w:r>
      <w:ins w:id="1487" w:author="Miller, Harvey J." w:date="2020-05-22T14:47:00Z">
        <w:r w:rsidR="00EA327A">
          <w:rPr>
            <w:rFonts w:ascii="Times New Roman" w:hAnsi="Times New Roman" w:cs="Times New Roman"/>
            <w:sz w:val="24"/>
          </w:rPr>
          <w:t>ies</w:t>
        </w:r>
      </w:ins>
      <w:del w:id="1488" w:author="Miller, Harvey J." w:date="2020-05-22T14:47:00Z">
        <w:r w:rsidDel="00EA327A">
          <w:rPr>
            <w:rFonts w:ascii="Times New Roman" w:hAnsi="Times New Roman" w:cs="Times New Roman"/>
            <w:sz w:val="24"/>
          </w:rPr>
          <w:delText>y</w:delText>
        </w:r>
      </w:del>
      <w:r>
        <w:rPr>
          <w:rFonts w:ascii="Times New Roman" w:hAnsi="Times New Roman" w:cs="Times New Roman"/>
          <w:sz w:val="24"/>
        </w:rPr>
        <w:t xml:space="preserve">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w:t>
      </w:r>
      <w:ins w:id="1489" w:author="Miller, Harvey J." w:date="2020-05-20T13:01:00Z">
        <w:r w:rsidR="00A10B4A">
          <w:rPr>
            <w:rFonts w:ascii="Times New Roman" w:hAnsi="Times New Roman" w:cs="Times New Roman"/>
            <w:sz w:val="24"/>
          </w:rPr>
          <w:t xml:space="preserve">  Since the </w:t>
        </w:r>
        <w:del w:id="1490" w:author="Miller, Harvey J." w:date="2020-05-22T14:48:00Z">
          <w:r w:rsidR="00A10B4A" w:rsidDel="00EA327A">
            <w:rPr>
              <w:rFonts w:ascii="Times New Roman" w:hAnsi="Times New Roman" w:cs="Times New Roman"/>
              <w:sz w:val="24"/>
            </w:rPr>
            <w:delText xml:space="preserve">exact </w:delText>
          </w:r>
        </w:del>
        <w:r w:rsidR="00A10B4A">
          <w:rPr>
            <w:rFonts w:ascii="Times New Roman" w:hAnsi="Times New Roman" w:cs="Times New Roman"/>
            <w:sz w:val="24"/>
          </w:rPr>
          <w:t xml:space="preserve">incubation period is unclear, </w:t>
        </w:r>
      </w:ins>
      <w:del w:id="1491" w:author="Miller, Harvey J." w:date="2020-05-20T13:01:00Z">
        <w:r w:rsidDel="00A10B4A">
          <w:rPr>
            <w:rFonts w:ascii="Times New Roman" w:hAnsi="Times New Roman" w:cs="Times New Roman"/>
            <w:sz w:val="24"/>
          </w:rPr>
          <w:delText xml:space="preserve"> </w:delText>
        </w:r>
      </w:del>
      <w:del w:id="1492" w:author="Miller, Harvey J." w:date="2020-05-20T13:00:00Z">
        <w:r w:rsidDel="00A10B4A">
          <w:rPr>
            <w:rFonts w:ascii="Times New Roman" w:hAnsi="Times New Roman" w:cs="Times New Roman"/>
            <w:sz w:val="24"/>
          </w:rPr>
          <w:delText>Therefore, it is necessary to consider this temporal lag ahead of the first confirmed date</w:delText>
        </w:r>
        <w:r w:rsidR="00A12BBC" w:rsidDel="00A10B4A">
          <w:rPr>
            <w:rFonts w:ascii="Times New Roman" w:hAnsi="Times New Roman" w:cs="Times New Roman"/>
            <w:sz w:val="24"/>
          </w:rPr>
          <w:delText xml:space="preserve"> to more accurately capture the first date of local community spread</w:delText>
        </w:r>
        <w:r w:rsidDel="00A10B4A">
          <w:rPr>
            <w:rFonts w:ascii="Times New Roman" w:hAnsi="Times New Roman" w:cs="Times New Roman"/>
            <w:sz w:val="24"/>
          </w:rPr>
          <w:delText xml:space="preserve">. </w:delText>
        </w:r>
      </w:del>
      <w:ins w:id="1493" w:author="Miller, Harvey J." w:date="2020-05-20T13:01:00Z">
        <w:r w:rsidR="00A10B4A">
          <w:rPr>
            <w:rFonts w:ascii="Times New Roman" w:hAnsi="Times New Roman" w:cs="Times New Roman"/>
            <w:sz w:val="24"/>
          </w:rPr>
          <w:t>w</w:t>
        </w:r>
      </w:ins>
      <w:del w:id="1494" w:author="Miller, Harvey J." w:date="2020-05-20T13:01:00Z">
        <w:r w:rsidR="00A12BBC" w:rsidDel="00A10B4A">
          <w:rPr>
            <w:rFonts w:ascii="Times New Roman" w:hAnsi="Times New Roman" w:cs="Times New Roman"/>
            <w:sz w:val="24"/>
          </w:rPr>
          <w:delText>W</w:delText>
        </w:r>
      </w:del>
      <w:r>
        <w:rPr>
          <w:rFonts w:ascii="Times New Roman" w:hAnsi="Times New Roman" w:cs="Times New Roman"/>
          <w:sz w:val="24"/>
        </w:rPr>
        <w:t xml:space="preserve">e introduce </w:t>
      </w:r>
      <w:del w:id="1495" w:author="Miller, Harvey J." w:date="2020-05-22T14:45:00Z">
        <w:r w:rsidDel="00EA327A">
          <w:rPr>
            <w:rFonts w:ascii="Times New Roman" w:hAnsi="Times New Roman" w:cs="Times New Roman"/>
            <w:sz w:val="24"/>
          </w:rPr>
          <w:delText xml:space="preserve">an </w:delText>
        </w:r>
      </w:del>
      <w:r w:rsidRPr="001907EC">
        <w:rPr>
          <w:rFonts w:ascii="Times New Roman" w:hAnsi="Times New Roman" w:cs="Times New Roman"/>
          <w:sz w:val="24"/>
          <w:rPrChange w:id="1496" w:author="Liu, Luyu" w:date="2020-05-21T16:07:00Z">
            <w:rPr>
              <w:rFonts w:ascii="Times New Roman" w:hAnsi="Times New Roman" w:cs="Times New Roman"/>
              <w:i/>
              <w:sz w:val="24"/>
            </w:rPr>
          </w:rPrChange>
        </w:rPr>
        <w:t>incubation lag</w:t>
      </w:r>
      <w:r>
        <w:rPr>
          <w:rFonts w:ascii="Times New Roman" w:hAnsi="Times New Roman" w:cs="Times New Roman"/>
          <w:sz w:val="24"/>
        </w:rPr>
        <w:t xml:space="preserve"> </w:t>
      </w:r>
      <w:ins w:id="1497" w:author="Miller, Harvey J." w:date="2020-05-22T14:46:00Z">
        <w:r w:rsidR="00EA327A">
          <w:rPr>
            <w:rFonts w:ascii="Times New Roman" w:hAnsi="Times New Roman" w:cs="Times New Roman"/>
            <w:sz w:val="24"/>
          </w:rPr>
          <w:t xml:space="preserve">as a </w:t>
        </w:r>
      </w:ins>
      <w:r>
        <w:rPr>
          <w:rFonts w:ascii="Times New Roman" w:hAnsi="Times New Roman" w:cs="Times New Roman"/>
          <w:sz w:val="24"/>
        </w:rPr>
        <w:t>parameter</w:t>
      </w:r>
      <w:ins w:id="1498" w:author="Miller, Harvey J." w:date="2020-05-20T13:01:00Z">
        <w:r w:rsidR="00A10B4A">
          <w:rPr>
            <w:rFonts w:ascii="Times New Roman" w:hAnsi="Times New Roman" w:cs="Times New Roman"/>
            <w:sz w:val="24"/>
          </w:rPr>
          <w:t xml:space="preserve"> into </w:t>
        </w:r>
      </w:ins>
      <w:del w:id="1499" w:author="Miller, Harvey J." w:date="2020-05-20T13:01:00Z">
        <w:r w:rsidDel="00A10B4A">
          <w:rPr>
            <w:rFonts w:ascii="Times New Roman" w:hAnsi="Times New Roman" w:cs="Times New Roman"/>
            <w:sz w:val="24"/>
          </w:rPr>
          <w:delText xml:space="preserve"> in the measures; it measures the temporal delay factors beyond the first case confirmed, such as incubation period and testing delay. Here, we introduce the definition of </w:delText>
        </w:r>
      </w:del>
      <w:commentRangeStart w:id="1500"/>
      <w:r w:rsidRPr="001907EC">
        <w:rPr>
          <w:rFonts w:ascii="Times New Roman" w:hAnsi="Times New Roman" w:cs="Times New Roman"/>
          <w:sz w:val="24"/>
          <w:rPrChange w:id="1501" w:author="Liu, Luyu" w:date="2020-05-21T16:07:00Z">
            <w:rPr>
              <w:rFonts w:ascii="Times New Roman" w:hAnsi="Times New Roman" w:cs="Times New Roman"/>
              <w:i/>
              <w:sz w:val="24"/>
              <w:highlight w:val="yellow"/>
            </w:rPr>
          </w:rPrChange>
        </w:rPr>
        <w:t>response interval</w:t>
      </w:r>
      <w:ins w:id="1502" w:author="Miller, Harvey J." w:date="2020-05-20T13:01:00Z">
        <w:r w:rsidR="00A10B4A" w:rsidRPr="001907EC">
          <w:rPr>
            <w:rFonts w:ascii="Times New Roman" w:hAnsi="Times New Roman" w:cs="Times New Roman"/>
            <w:sz w:val="24"/>
            <w:rPrChange w:id="1503" w:author="Liu, Luyu" w:date="2020-05-21T16:07:00Z">
              <w:rPr>
                <w:rFonts w:ascii="Times New Roman" w:hAnsi="Times New Roman" w:cs="Times New Roman"/>
                <w:i/>
                <w:sz w:val="24"/>
                <w:highlight w:val="yellow"/>
              </w:rPr>
            </w:rPrChange>
          </w:rPr>
          <w:t>s</w:t>
        </w:r>
      </w:ins>
      <w:r w:rsidRPr="001907EC">
        <w:rPr>
          <w:rFonts w:ascii="Times New Roman" w:hAnsi="Times New Roman" w:cs="Times New Roman"/>
          <w:sz w:val="24"/>
          <w:rPrChange w:id="1504" w:author="Liu, Luyu" w:date="2020-05-21T16:07:00Z">
            <w:rPr>
              <w:rFonts w:ascii="Times New Roman" w:hAnsi="Times New Roman" w:cs="Times New Roman"/>
              <w:sz w:val="24"/>
              <w:highlight w:val="yellow"/>
            </w:rPr>
          </w:rPrChange>
        </w:rPr>
        <w:t xml:space="preserve"> </w:t>
      </w:r>
      <w:ins w:id="1505" w:author="Miller, Harvey J." w:date="2020-05-20T13:02:00Z">
        <w:r w:rsidR="00A10B4A" w:rsidRPr="001907EC">
          <w:rPr>
            <w:rFonts w:ascii="Times New Roman" w:hAnsi="Times New Roman" w:cs="Times New Roman"/>
            <w:sz w:val="24"/>
            <w:rPrChange w:id="1506" w:author="Liu, Luyu" w:date="2020-05-21T16:07:00Z">
              <w:rPr>
                <w:rFonts w:ascii="Times New Roman" w:hAnsi="Times New Roman" w:cs="Times New Roman"/>
                <w:sz w:val="24"/>
                <w:highlight w:val="yellow"/>
              </w:rPr>
            </w:rPrChange>
          </w:rPr>
          <w:t xml:space="preserve">relative to the </w:t>
        </w:r>
      </w:ins>
      <w:del w:id="1507" w:author="Miller, Harvey J." w:date="2020-05-20T13:02:00Z">
        <w:r w:rsidRPr="001907EC" w:rsidDel="00A10B4A">
          <w:rPr>
            <w:rFonts w:ascii="Times New Roman" w:hAnsi="Times New Roman" w:cs="Times New Roman"/>
            <w:sz w:val="24"/>
            <w:rPrChange w:id="1508" w:author="Liu, Luyu" w:date="2020-05-21T16:07:00Z">
              <w:rPr>
                <w:rFonts w:ascii="Times New Roman" w:hAnsi="Times New Roman" w:cs="Times New Roman"/>
                <w:sz w:val="24"/>
                <w:highlight w:val="yellow"/>
              </w:rPr>
            </w:rPrChange>
          </w:rPr>
          <w:delText>from</w:delText>
        </w:r>
      </w:del>
      <w:ins w:id="1509" w:author="Miller, Harvey J." w:date="2020-05-20T13:02:00Z">
        <w:r w:rsidR="00A10B4A" w:rsidRPr="001907EC">
          <w:rPr>
            <w:rFonts w:ascii="Times New Roman" w:hAnsi="Times New Roman" w:cs="Times New Roman"/>
            <w:sz w:val="24"/>
            <w:rPrChange w:id="1510" w:author="Liu, Luyu" w:date="2020-05-21T16:07:00Z">
              <w:rPr>
                <w:rFonts w:ascii="Times New Roman" w:hAnsi="Times New Roman" w:cs="Times New Roman"/>
                <w:sz w:val="24"/>
                <w:highlight w:val="yellow"/>
              </w:rPr>
            </w:rPrChange>
          </w:rPr>
          <w:t>cliff</w:t>
        </w:r>
      </w:ins>
      <w:del w:id="1511" w:author="Miller, Harvey J." w:date="2020-05-20T13:02:00Z">
        <w:r w:rsidRPr="001907EC" w:rsidDel="00A10B4A">
          <w:rPr>
            <w:rFonts w:ascii="Times New Roman" w:hAnsi="Times New Roman" w:cs="Times New Roman"/>
            <w:sz w:val="24"/>
            <w:rPrChange w:id="1512" w:author="Liu, Luyu" w:date="2020-05-21T16:07:00Z">
              <w:rPr>
                <w:rFonts w:ascii="Times New Roman" w:hAnsi="Times New Roman" w:cs="Times New Roman"/>
                <w:sz w:val="24"/>
                <w:highlight w:val="yellow"/>
              </w:rPr>
            </w:rPrChange>
          </w:rPr>
          <w:delText xml:space="preserve"> divergent</w:delText>
        </w:r>
      </w:del>
      <w:r w:rsidRPr="001907EC">
        <w:rPr>
          <w:rFonts w:ascii="Times New Roman" w:hAnsi="Times New Roman" w:cs="Times New Roman"/>
          <w:sz w:val="24"/>
          <w:rPrChange w:id="1513" w:author="Liu, Luyu" w:date="2020-05-21T16:07:00Z">
            <w:rPr>
              <w:rFonts w:ascii="Times New Roman" w:hAnsi="Times New Roman" w:cs="Times New Roman"/>
              <w:sz w:val="24"/>
              <w:highlight w:val="yellow"/>
            </w:rPr>
          </w:rPrChange>
        </w:rPr>
        <w:t xml:space="preserve"> </w:t>
      </w:r>
      <w:ins w:id="1514" w:author="Miller, Harvey J." w:date="2020-05-20T13:02:00Z">
        <w:r w:rsidR="00A10B4A" w:rsidRPr="001907EC">
          <w:rPr>
            <w:rFonts w:ascii="Times New Roman" w:hAnsi="Times New Roman" w:cs="Times New Roman"/>
            <w:sz w:val="24"/>
            <w:rPrChange w:id="1515" w:author="Liu, Luyu" w:date="2020-05-21T16:07:00Z">
              <w:rPr>
                <w:rFonts w:ascii="Times New Roman" w:hAnsi="Times New Roman" w:cs="Times New Roman"/>
                <w:sz w:val="24"/>
                <w:highlight w:val="yellow"/>
              </w:rPr>
            </w:rPrChange>
          </w:rPr>
          <w:t>and</w:t>
        </w:r>
      </w:ins>
      <w:del w:id="1516" w:author="Miller, Harvey J." w:date="2020-05-20T13:02:00Z">
        <w:r w:rsidRPr="001907EC" w:rsidDel="00A10B4A">
          <w:rPr>
            <w:rFonts w:ascii="Times New Roman" w:hAnsi="Times New Roman" w:cs="Times New Roman"/>
            <w:sz w:val="24"/>
            <w:rPrChange w:id="1517" w:author="Liu, Luyu" w:date="2020-05-21T16:07:00Z">
              <w:rPr>
                <w:rFonts w:ascii="Times New Roman" w:hAnsi="Times New Roman" w:cs="Times New Roman"/>
                <w:sz w:val="24"/>
                <w:highlight w:val="yellow"/>
              </w:rPr>
            </w:rPrChange>
          </w:rPr>
          <w:delText>point and convergent</w:delText>
        </w:r>
      </w:del>
      <w:r w:rsidRPr="001907EC">
        <w:rPr>
          <w:rFonts w:ascii="Times New Roman" w:hAnsi="Times New Roman" w:cs="Times New Roman"/>
          <w:sz w:val="24"/>
          <w:rPrChange w:id="1518" w:author="Liu, Luyu" w:date="2020-05-21T16:07:00Z">
            <w:rPr>
              <w:rFonts w:ascii="Times New Roman" w:hAnsi="Times New Roman" w:cs="Times New Roman"/>
              <w:sz w:val="24"/>
              <w:highlight w:val="yellow"/>
            </w:rPr>
          </w:rPrChange>
        </w:rPr>
        <w:t xml:space="preserve"> </w:t>
      </w:r>
      <w:ins w:id="1519" w:author="Miller, Harvey J." w:date="2020-05-20T13:02:00Z">
        <w:r w:rsidR="00A10B4A" w:rsidRPr="001907EC">
          <w:rPr>
            <w:rFonts w:ascii="Times New Roman" w:hAnsi="Times New Roman" w:cs="Times New Roman"/>
            <w:sz w:val="24"/>
            <w:rPrChange w:id="1520" w:author="Liu, Luyu" w:date="2020-05-21T16:07:00Z">
              <w:rPr>
                <w:rFonts w:ascii="Times New Roman" w:hAnsi="Times New Roman" w:cs="Times New Roman"/>
                <w:sz w:val="24"/>
                <w:highlight w:val="yellow"/>
              </w:rPr>
            </w:rPrChange>
          </w:rPr>
          <w:t xml:space="preserve">floor </w:t>
        </w:r>
      </w:ins>
      <w:r w:rsidRPr="001907EC">
        <w:rPr>
          <w:rFonts w:ascii="Times New Roman" w:hAnsi="Times New Roman" w:cs="Times New Roman"/>
          <w:sz w:val="24"/>
          <w:rPrChange w:id="1521" w:author="Liu, Luyu" w:date="2020-05-21T16:07:00Z">
            <w:rPr>
              <w:rFonts w:ascii="Times New Roman" w:hAnsi="Times New Roman" w:cs="Times New Roman"/>
              <w:sz w:val="24"/>
              <w:highlight w:val="yellow"/>
            </w:rPr>
          </w:rPrChange>
        </w:rPr>
        <w:t>point</w:t>
      </w:r>
      <w:ins w:id="1522" w:author="Miller, Harvey J." w:date="2020-05-20T13:02:00Z">
        <w:r w:rsidR="00A10B4A">
          <w:rPr>
            <w:rFonts w:ascii="Times New Roman" w:hAnsi="Times New Roman" w:cs="Times New Roman"/>
            <w:sz w:val="24"/>
          </w:rPr>
          <w:t>s</w:t>
        </w:r>
      </w:ins>
      <w:r>
        <w:rPr>
          <w:rFonts w:ascii="Times New Roman" w:hAnsi="Times New Roman" w:cs="Times New Roman"/>
          <w:sz w:val="24"/>
        </w:rPr>
        <w:t>:</w:t>
      </w:r>
      <w:commentRangeEnd w:id="1500"/>
      <w:r w:rsidRPr="001907EC">
        <w:rPr>
          <w:rFonts w:ascii="Times New Roman" w:hAnsi="Times New Roman" w:cs="Times New Roman"/>
          <w:sz w:val="24"/>
          <w:rPrChange w:id="1523" w:author="Liu, Luyu" w:date="2020-05-21T16:07:00Z">
            <w:rPr>
              <w:rStyle w:val="CommentReference"/>
            </w:rPr>
          </w:rPrChange>
        </w:rPr>
        <w:commentReference w:id="1500"/>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176FD5C0" w:rsidR="00516531" w:rsidRPr="0053358D" w:rsidRDefault="00516531" w:rsidP="00524CCC">
            <w:pPr>
              <w:spacing w:line="240" w:lineRule="auto"/>
              <w:jc w:val="both"/>
              <w:rPr>
                <w:rFonts w:ascii="Times New Roman" w:eastAsia="Yu Mincho" w:hAnsi="Times New Roman" w:cs="Times New Roman"/>
                <w:sz w:val="24"/>
                <w:szCs w:val="24"/>
                <w:lang w:eastAsia="ja-JP"/>
              </w:rPr>
            </w:pPr>
            <w:commentRangeStart w:id="1524"/>
            <m:oMathPara>
              <m:oMath>
                <m:r>
                  <w:del w:id="1525" w:author="Liu, Luyu" w:date="2020-05-21T15:46:00Z">
                    <m:rPr>
                      <m:sty m:val="p"/>
                    </m:rPr>
                    <w:rPr>
                      <w:rFonts w:ascii="Cambria Math" w:eastAsia="Yu Mincho" w:hAnsi="Cambria Math" w:cs="Times New Roman"/>
                      <w:sz w:val="24"/>
                      <w:szCs w:val="24"/>
                      <w:lang w:eastAsia="ja-JP"/>
                    </w:rPr>
                    <m:t>Δ</m:t>
                  </w:del>
                </m:r>
                <m:sSub>
                  <m:sSubPr>
                    <m:ctrlPr>
                      <w:del w:id="1526" w:author="Liu, Luyu" w:date="2020-05-21T15:46:00Z">
                        <w:rPr>
                          <w:rFonts w:ascii="Cambria Math" w:eastAsia="Yu Mincho" w:hAnsi="Cambria Math" w:cs="Times New Roman"/>
                          <w:i/>
                          <w:sz w:val="24"/>
                          <w:szCs w:val="24"/>
                          <w:lang w:eastAsia="ja-JP"/>
                        </w:rPr>
                      </w:del>
                    </m:ctrlPr>
                  </m:sSubPr>
                  <m:e>
                    <m:r>
                      <w:del w:id="1527" w:author="Liu, Luyu" w:date="2020-05-21T15:46:00Z">
                        <w:rPr>
                          <w:rFonts w:ascii="Cambria Math" w:eastAsia="Yu Mincho" w:hAnsi="Cambria Math" w:cs="Times New Roman"/>
                          <w:sz w:val="24"/>
                          <w:szCs w:val="24"/>
                          <w:lang w:eastAsia="ja-JP"/>
                        </w:rPr>
                        <m:t>t</m:t>
                      </w:del>
                    </m:r>
                  </m:e>
                  <m:sub>
                    <m:r>
                      <w:del w:id="1528" w:author="Liu, Luyu" w:date="2020-05-21T15:46:00Z">
                        <w:rPr>
                          <w:rFonts w:ascii="Cambria Math" w:eastAsia="Yu Mincho" w:hAnsi="Cambria Math" w:cs="Times New Roman"/>
                          <w:sz w:val="24"/>
                          <w:szCs w:val="24"/>
                          <w:lang w:eastAsia="ja-JP"/>
                        </w:rPr>
                        <m:t>d</m:t>
                      </w:del>
                    </m:r>
                  </m:sub>
                </m:sSub>
                <m:sSub>
                  <m:sSubPr>
                    <m:ctrlPr>
                      <w:ins w:id="1529" w:author="Liu, Luyu" w:date="2020-05-21T15:46:00Z">
                        <w:rPr>
                          <w:rFonts w:ascii="Cambria Math" w:eastAsia="Yu Mincho" w:hAnsi="Cambria Math" w:cs="Times New Roman"/>
                          <w:sz w:val="24"/>
                          <w:szCs w:val="24"/>
                          <w:lang w:eastAsia="ja-JP"/>
                        </w:rPr>
                      </w:ins>
                    </m:ctrlPr>
                  </m:sSubPr>
                  <m:e>
                    <m:r>
                      <w:ins w:id="1530" w:author="Liu, Luyu" w:date="2020-05-21T15:46:00Z">
                        <m:rPr>
                          <m:sty m:val="p"/>
                        </m:rPr>
                        <w:rPr>
                          <w:rFonts w:ascii="Cambria Math" w:eastAsia="Yu Mincho" w:hAnsi="Cambria Math" w:cs="Times New Roman"/>
                          <w:sz w:val="24"/>
                          <w:szCs w:val="24"/>
                          <w:lang w:eastAsia="ja-JP"/>
                        </w:rPr>
                        <m:t>r</m:t>
                      </w:ins>
                    </m:r>
                  </m:e>
                  <m:sub>
                    <m:r>
                      <w:ins w:id="1531" w:author="Liu, Luyu" w:date="2020-05-21T15:47:00Z">
                        <m:rPr>
                          <m:sty m:val="p"/>
                        </m:rPr>
                        <w:rPr>
                          <w:rFonts w:ascii="Cambria Math" w:eastAsia="Yu Mincho" w:hAnsi="Cambria Math" w:cs="Times New Roman"/>
                          <w:sz w:val="24"/>
                          <w:szCs w:val="24"/>
                          <w:lang w:eastAsia="ja-JP"/>
                        </w:rPr>
                        <m:t>c</m:t>
                      </w:ins>
                    </m:r>
                  </m:sub>
                </m:sSub>
                <m:r>
                  <w:ins w:id="153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del w:id="1533" w:author="Liu, Luyu" w:date="2020-05-21T15:53:00Z">
                        <w:rPr>
                          <w:rFonts w:ascii="Cambria Math" w:eastAsia="Yu Mincho" w:hAnsi="Cambria Math" w:cs="Times New Roman"/>
                          <w:i/>
                          <w:sz w:val="24"/>
                          <w:szCs w:val="24"/>
                          <w:lang w:eastAsia="ja-JP"/>
                        </w:rPr>
                      </w:del>
                    </m:ctrlPr>
                  </m:sSubPr>
                  <m:e>
                    <m:r>
                      <w:del w:id="1534" w:author="Liu, Luyu" w:date="2020-05-21T15:53:00Z">
                        <w:rPr>
                          <w:rFonts w:ascii="Cambria Math" w:eastAsia="Yu Mincho" w:hAnsi="Cambria Math" w:cs="Times New Roman"/>
                          <w:sz w:val="24"/>
                          <w:szCs w:val="24"/>
                          <w:lang w:eastAsia="ja-JP"/>
                        </w:rPr>
                        <m:t>t</m:t>
                      </w:del>
                    </m:r>
                  </m:e>
                  <m:sub>
                    <m:r>
                      <w:del w:id="1535" w:author="Liu, Luyu" w:date="2020-05-21T15:53:00Z">
                        <w:rPr>
                          <w:rFonts w:ascii="Cambria Math" w:eastAsia="Yu Mincho" w:hAnsi="Cambria Math" w:cs="Times New Roman"/>
                          <w:sz w:val="24"/>
                          <w:szCs w:val="24"/>
                          <w:lang w:eastAsia="ja-JP"/>
                        </w:rPr>
                        <m:t>fc</m:t>
                      </w:del>
                    </m:r>
                  </m:sub>
                </m:sSub>
                <m:sSub>
                  <m:sSubPr>
                    <m:ctrlPr>
                      <w:ins w:id="1536" w:author="Liu, Luyu" w:date="2020-05-21T15:53:00Z">
                        <w:rPr>
                          <w:rFonts w:ascii="Cambria Math" w:eastAsia="Yu Mincho" w:hAnsi="Cambria Math" w:cs="Times New Roman"/>
                          <w:i/>
                          <w:sz w:val="24"/>
                          <w:szCs w:val="24"/>
                          <w:lang w:eastAsia="ja-JP"/>
                        </w:rPr>
                      </w:ins>
                    </m:ctrlPr>
                  </m:sSubPr>
                  <m:e>
                    <m:r>
                      <w:ins w:id="1537" w:author="Liu, Luyu" w:date="2020-05-21T15:53:00Z">
                        <w:rPr>
                          <w:rFonts w:ascii="Cambria Math" w:eastAsia="Yu Mincho" w:hAnsi="Cambria Math" w:cs="Times New Roman"/>
                          <w:sz w:val="24"/>
                          <w:szCs w:val="24"/>
                          <w:lang w:eastAsia="ja-JP"/>
                        </w:rPr>
                        <m:t>t</m:t>
                      </w:ins>
                    </m:r>
                  </m:e>
                  <m:sub>
                    <m:r>
                      <w:ins w:id="1538" w:author="Liu, Luyu" w:date="2020-05-21T15:53:00Z">
                        <w:rPr>
                          <w:rFonts w:ascii="Cambria Math" w:eastAsia="Yu Mincho" w:hAnsi="Cambria Math" w:cs="Times New Roman"/>
                          <w:sz w:val="24"/>
                          <w:szCs w:val="24"/>
                          <w:lang w:eastAsia="ja-JP"/>
                        </w:rPr>
                        <m:t>s</m:t>
                      </w:ins>
                    </m:r>
                  </m:sub>
                </m:sSub>
                <m:r>
                  <w:rPr>
                    <w:rFonts w:ascii="Cambria Math" w:eastAsia="Yu Mincho" w:hAnsi="Cambria Math" w:cs="Times New Roman"/>
                    <w:sz w:val="24"/>
                    <w:szCs w:val="24"/>
                    <w:lang w:eastAsia="ja-JP"/>
                  </w:rPr>
                  <m:t>-l-</m:t>
                </m:r>
                <m:sSub>
                  <m:sSubPr>
                    <m:ctrlPr>
                      <w:del w:id="1539" w:author="Liu, Luyu" w:date="2020-05-21T15:47:00Z">
                        <w:rPr>
                          <w:rFonts w:ascii="Cambria Math" w:eastAsia="Yu Mincho" w:hAnsi="Cambria Math" w:cs="Times New Roman"/>
                          <w:i/>
                          <w:sz w:val="24"/>
                          <w:szCs w:val="24"/>
                          <w:lang w:eastAsia="ja-JP"/>
                        </w:rPr>
                      </w:del>
                    </m:ctrlPr>
                  </m:sSubPr>
                  <m:e>
                    <m:r>
                      <w:del w:id="1540" w:author="Liu, Luyu" w:date="2020-05-21T15:47:00Z">
                        <w:rPr>
                          <w:rFonts w:ascii="Cambria Math" w:eastAsia="Yu Mincho" w:hAnsi="Cambria Math" w:cs="Times New Roman"/>
                          <w:sz w:val="24"/>
                          <w:szCs w:val="24"/>
                          <w:lang w:eastAsia="ja-JP"/>
                        </w:rPr>
                        <m:t>t</m:t>
                      </w:del>
                    </m:r>
                  </m:e>
                  <m:sub>
                    <m:r>
                      <w:del w:id="1541" w:author="Liu, Luyu" w:date="2020-05-21T15:47:00Z">
                        <w:rPr>
                          <w:rFonts w:ascii="Cambria Math" w:eastAsia="Yu Mincho" w:hAnsi="Cambria Math" w:cs="Times New Roman"/>
                          <w:sz w:val="24"/>
                          <w:szCs w:val="24"/>
                          <w:lang w:eastAsia="ja-JP"/>
                        </w:rPr>
                        <m:t>d</m:t>
                      </w:del>
                    </m:r>
                  </m:sub>
                </m:sSub>
                <m:sSub>
                  <m:sSubPr>
                    <m:ctrlPr>
                      <w:ins w:id="1542" w:author="Liu, Luyu" w:date="2020-05-21T15:47:00Z">
                        <w:rPr>
                          <w:rFonts w:ascii="Cambria Math" w:eastAsia="Yu Mincho" w:hAnsi="Cambria Math" w:cs="Times New Roman"/>
                          <w:i/>
                          <w:sz w:val="24"/>
                          <w:szCs w:val="24"/>
                          <w:lang w:eastAsia="ja-JP"/>
                        </w:rPr>
                      </w:ins>
                    </m:ctrlPr>
                  </m:sSubPr>
                  <m:e>
                    <m:r>
                      <w:ins w:id="1543" w:author="Liu, Luyu" w:date="2020-05-21T15:47:00Z">
                        <w:rPr>
                          <w:rFonts w:ascii="Cambria Math" w:eastAsia="Yu Mincho" w:hAnsi="Cambria Math" w:cs="Times New Roman"/>
                          <w:sz w:val="24"/>
                          <w:szCs w:val="24"/>
                          <w:lang w:eastAsia="ja-JP"/>
                        </w:rPr>
                        <m:t>t</m:t>
                      </w:ins>
                    </m:r>
                  </m:e>
                  <m:sub>
                    <m:r>
                      <w:ins w:id="1544" w:author="Liu, Luyu" w:date="2020-05-21T15:47:00Z">
                        <w:rPr>
                          <w:rFonts w:ascii="Cambria Math" w:eastAsia="Yu Mincho" w:hAnsi="Cambria Math" w:cs="Times New Roman"/>
                          <w:sz w:val="24"/>
                          <w:szCs w:val="24"/>
                          <w:lang w:eastAsia="ja-JP"/>
                        </w:rPr>
                        <m:t>c</m:t>
                      </w:ins>
                    </m:r>
                  </m:sub>
                </m:sSub>
              </m:oMath>
            </m:oMathPara>
          </w:p>
          <w:p w14:paraId="7781C81C" w14:textId="6D694519" w:rsidR="00516531" w:rsidRPr="0053358D" w:rsidRDefault="00516531" w:rsidP="00D53ED1">
            <w:pPr>
              <w:spacing w:line="240" w:lineRule="auto"/>
              <w:jc w:val="both"/>
              <w:rPr>
                <w:rFonts w:ascii="Times New Roman" w:eastAsia="Yu Mincho" w:hAnsi="Times New Roman" w:cs="Times New Roman"/>
                <w:sz w:val="24"/>
                <w:szCs w:val="24"/>
                <w:lang w:eastAsia="ja-JP"/>
              </w:rPr>
            </w:pPr>
            <m:oMathPara>
              <m:oMath>
                <m:r>
                  <w:del w:id="1545" w:author="Liu, Luyu" w:date="2020-05-21T15:47:00Z">
                    <m:rPr>
                      <m:sty m:val="p"/>
                    </m:rPr>
                    <w:rPr>
                      <w:rFonts w:ascii="Cambria Math" w:eastAsia="Yu Mincho" w:hAnsi="Cambria Math" w:cs="Times New Roman"/>
                      <w:sz w:val="24"/>
                      <w:szCs w:val="24"/>
                      <w:lang w:eastAsia="ja-JP"/>
                    </w:rPr>
                    <m:t>Δ</m:t>
                  </w:del>
                </m:r>
                <m:sSub>
                  <m:sSubPr>
                    <m:ctrlPr>
                      <w:del w:id="1546" w:author="Liu, Luyu" w:date="2020-05-21T15:47:00Z">
                        <w:rPr>
                          <w:rFonts w:ascii="Cambria Math" w:eastAsia="Yu Mincho" w:hAnsi="Cambria Math" w:cs="Times New Roman"/>
                          <w:i/>
                          <w:sz w:val="24"/>
                          <w:szCs w:val="24"/>
                          <w:lang w:eastAsia="ja-JP"/>
                        </w:rPr>
                      </w:del>
                    </m:ctrlPr>
                  </m:sSubPr>
                  <m:e>
                    <m:r>
                      <w:del w:id="1547" w:author="Liu, Luyu" w:date="2020-05-21T15:47:00Z">
                        <w:rPr>
                          <w:rFonts w:ascii="Cambria Math" w:eastAsia="Yu Mincho" w:hAnsi="Cambria Math" w:cs="Times New Roman"/>
                          <w:sz w:val="24"/>
                          <w:szCs w:val="24"/>
                          <w:lang w:eastAsia="ja-JP"/>
                        </w:rPr>
                        <m:t>t</m:t>
                      </w:del>
                    </m:r>
                  </m:e>
                  <m:sub>
                    <m:r>
                      <w:del w:id="1548" w:author="Liu, Luyu" w:date="2020-05-21T15:47:00Z">
                        <w:rPr>
                          <w:rFonts w:ascii="Cambria Math" w:eastAsia="Yu Mincho" w:hAnsi="Cambria Math" w:cs="Times New Roman"/>
                          <w:sz w:val="24"/>
                          <w:szCs w:val="24"/>
                          <w:lang w:eastAsia="ja-JP"/>
                        </w:rPr>
                        <m:t>c</m:t>
                      </w:del>
                    </m:r>
                  </m:sub>
                </m:sSub>
                <m:sSub>
                  <m:sSubPr>
                    <m:ctrlPr>
                      <w:ins w:id="1549" w:author="Liu, Luyu" w:date="2020-05-21T15:47:00Z">
                        <w:rPr>
                          <w:rFonts w:ascii="Cambria Math" w:eastAsia="Yu Mincho" w:hAnsi="Cambria Math" w:cs="Times New Roman"/>
                          <w:sz w:val="24"/>
                          <w:szCs w:val="24"/>
                          <w:lang w:eastAsia="ja-JP"/>
                        </w:rPr>
                      </w:ins>
                    </m:ctrlPr>
                  </m:sSubPr>
                  <m:e>
                    <m:r>
                      <w:ins w:id="1550" w:author="Liu, Luyu" w:date="2020-05-21T15:47:00Z">
                        <m:rPr>
                          <m:sty m:val="p"/>
                        </m:rPr>
                        <w:rPr>
                          <w:rFonts w:ascii="Cambria Math" w:eastAsia="Yu Mincho" w:hAnsi="Cambria Math" w:cs="Times New Roman"/>
                          <w:sz w:val="24"/>
                          <w:szCs w:val="24"/>
                          <w:lang w:eastAsia="ja-JP"/>
                        </w:rPr>
                        <m:t>r</m:t>
                      </w:ins>
                    </m:r>
                  </m:e>
                  <m:sub>
                    <m:r>
                      <w:ins w:id="1551" w:author="Liu, Luyu" w:date="2020-05-21T15:47:00Z">
                        <m:rPr>
                          <m:sty m:val="p"/>
                        </m:rPr>
                        <w:rPr>
                          <w:rFonts w:ascii="Cambria Math" w:eastAsia="Yu Mincho" w:hAnsi="Cambria Math" w:cs="Times New Roman"/>
                          <w:sz w:val="24"/>
                          <w:szCs w:val="24"/>
                          <w:lang w:eastAsia="ja-JP"/>
                        </w:rPr>
                        <m:t>f</m:t>
                      </w:ins>
                    </m:r>
                  </m:sub>
                </m:sSub>
                <m:r>
                  <w:ins w:id="155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553" w:author="Liu, Luyu" w:date="2020-05-21T15:54:00Z">
                        <w:rPr>
                          <w:rFonts w:ascii="Cambria Math" w:eastAsia="Yu Mincho" w:hAnsi="Cambria Math" w:cs="Times New Roman"/>
                          <w:sz w:val="24"/>
                          <w:szCs w:val="24"/>
                          <w:lang w:eastAsia="ja-JP"/>
                        </w:rPr>
                        <m:t>s</m:t>
                      </w:ins>
                    </m:r>
                    <m:r>
                      <w:del w:id="1554" w:author="Liu, Luyu" w:date="2020-05-21T15:54:00Z">
                        <w:rPr>
                          <w:rFonts w:ascii="Cambria Math" w:eastAsia="Yu Mincho" w:hAnsi="Cambria Math" w:cs="Times New Roman"/>
                          <w:sz w:val="24"/>
                          <w:szCs w:val="24"/>
                          <w:lang w:eastAsia="ja-JP"/>
                        </w:rPr>
                        <m:t>fc</m:t>
                      </w:del>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del w:id="1555" w:author="Liu, Luyu" w:date="2020-05-21T15:47:00Z">
                        <w:rPr>
                          <w:rFonts w:ascii="Cambria Math" w:eastAsia="Yu Mincho" w:hAnsi="Cambria Math" w:cs="Times New Roman"/>
                          <w:sz w:val="24"/>
                          <w:szCs w:val="24"/>
                          <w:lang w:eastAsia="ja-JP"/>
                        </w:rPr>
                        <m:t>c</m:t>
                      </w:del>
                    </m:r>
                    <m:r>
                      <w:ins w:id="1556" w:author="Liu, Luyu" w:date="2020-05-21T15:47:00Z">
                        <w:rPr>
                          <w:rFonts w:ascii="Cambria Math" w:eastAsia="Yu Mincho" w:hAnsi="Cambria Math" w:cs="Times New Roman"/>
                          <w:sz w:val="24"/>
                          <w:szCs w:val="24"/>
                          <w:lang w:eastAsia="ja-JP"/>
                        </w:rPr>
                        <m:t>f</m:t>
                      </w:ins>
                    </m:r>
                  </m:sub>
                </m:sSub>
                <w:commentRangeEnd w:id="1524"/>
                <m:r>
                  <m:rPr>
                    <m:sty m:val="p"/>
                  </m:rPr>
                  <w:rPr>
                    <w:rStyle w:val="CommentReference"/>
                    <w:rFonts w:ascii="Cambria Math" w:hAnsi="Cambria Math"/>
                  </w:rPr>
                  <w:commentReference w:id="1524"/>
                </m:r>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26123B58" w:rsidR="00516531" w:rsidRPr="006B2355" w:rsidRDefault="00E52787">
      <w:pPr>
        <w:jc w:val="both"/>
        <w:rPr>
          <w:rFonts w:ascii="Times New Roman" w:hAnsi="Times New Roman" w:cs="Times New Roman"/>
          <w:sz w:val="24"/>
        </w:rPr>
        <w:pPrChange w:id="1557" w:author="Miller, Harvey J." w:date="2020-05-20T13:02:00Z">
          <w:pPr/>
        </w:pPrChange>
      </w:pPr>
      <w:proofErr w:type="gramStart"/>
      <w:ins w:id="1558" w:author="Miller, Harvey J." w:date="2020-05-20T13:05:00Z">
        <w:r>
          <w:rPr>
            <w:rFonts w:ascii="Times New Roman" w:hAnsi="Times New Roman" w:cs="Times New Roman"/>
            <w:sz w:val="24"/>
          </w:rPr>
          <w:t>w</w:t>
        </w:r>
      </w:ins>
      <w:proofErr w:type="gramEnd"/>
      <w:del w:id="1559" w:author="Miller, Harvey J." w:date="2020-05-20T13:05:00Z">
        <w:r w:rsidR="00516531" w:rsidDel="00E52787">
          <w:rPr>
            <w:rFonts w:ascii="Times New Roman" w:hAnsi="Times New Roman" w:cs="Times New Roman"/>
            <w:sz w:val="24"/>
          </w:rPr>
          <w:delText>W</w:delText>
        </w:r>
      </w:del>
      <w:r w:rsidR="00516531">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t</m:t>
            </m:r>
          </m:e>
          <m:sub>
            <m:r>
              <w:del w:id="1560" w:author="Liu, Luyu" w:date="2020-05-21T15:54:00Z">
                <w:rPr>
                  <w:rFonts w:ascii="Cambria Math" w:hAnsi="Cambria Math" w:cs="Times New Roman"/>
                  <w:sz w:val="24"/>
                </w:rPr>
                <m:t>fc</m:t>
              </w:del>
            </m:r>
            <m:r>
              <w:ins w:id="1561" w:author="Liu, Luyu" w:date="2020-05-21T15:54:00Z">
                <w:rPr>
                  <w:rFonts w:ascii="Cambria Math" w:hAnsi="Cambria Math" w:cs="Times New Roman"/>
                  <w:sz w:val="24"/>
                </w:rPr>
                <m:t>s</m:t>
              </w:ins>
            </m:r>
          </m:sub>
        </m:sSub>
      </m:oMath>
      <w:r w:rsidR="00516531">
        <w:rPr>
          <w:rFonts w:ascii="Times New Roman" w:hAnsi="Times New Roman" w:cs="Times New Roman"/>
          <w:sz w:val="24"/>
        </w:rPr>
        <w:t xml:space="preserve"> is the date of first confirmed case in the county of the transit system; l is the incubation lag; </w:t>
      </w:r>
      <m:oMath>
        <m:sSub>
          <m:sSubPr>
            <m:ctrlPr>
              <w:rPr>
                <w:rFonts w:ascii="Cambria Math" w:hAnsi="Cambria Math" w:cs="Times New Roman"/>
                <w:i/>
                <w:sz w:val="24"/>
              </w:rPr>
            </m:ctrlPr>
          </m:sSubPr>
          <m:e>
            <m:r>
              <w:rPr>
                <w:rFonts w:ascii="Cambria Math" w:hAnsi="Cambria Math" w:cs="Times New Roman"/>
                <w:sz w:val="24"/>
              </w:rPr>
              <m:t>t</m:t>
            </m:r>
          </m:e>
          <m:sub>
            <m:r>
              <w:ins w:id="1562" w:author="Liu, Luyu" w:date="2020-05-21T15:47:00Z">
                <w:rPr>
                  <w:rFonts w:ascii="Cambria Math" w:hAnsi="Cambria Math" w:cs="Times New Roman"/>
                  <w:sz w:val="24"/>
                </w:rPr>
                <m:t>c</m:t>
              </w:ins>
            </m:r>
            <m:r>
              <w:del w:id="1563" w:author="Liu, Luyu" w:date="2020-05-21T15:47:00Z">
                <w:rPr>
                  <w:rFonts w:ascii="Cambria Math" w:hAnsi="Cambria Math" w:cs="Times New Roman"/>
                  <w:sz w:val="24"/>
                </w:rPr>
                <m:t>d</m:t>
              </w:del>
            </m:r>
          </m:sub>
        </m:sSub>
      </m:oMath>
      <w:r w:rsidR="00516531">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ins w:id="1564" w:author="Liu, Luyu" w:date="2020-05-21T15:48:00Z">
                <w:rPr>
                  <w:rFonts w:ascii="Cambria Math" w:hAnsi="Cambria Math" w:cs="Times New Roman"/>
                  <w:sz w:val="24"/>
                </w:rPr>
                <m:t>f</m:t>
              </w:ins>
            </m:r>
            <m:r>
              <w:del w:id="1565" w:author="Liu, Luyu" w:date="2020-05-21T15:48:00Z">
                <w:rPr>
                  <w:rFonts w:ascii="Cambria Math" w:hAnsi="Cambria Math" w:cs="Times New Roman"/>
                  <w:sz w:val="24"/>
                </w:rPr>
                <m:t>c</m:t>
              </w:del>
            </m:r>
          </m:sub>
        </m:sSub>
      </m:oMath>
      <w:r w:rsidR="00516531">
        <w:rPr>
          <w:rFonts w:ascii="Times New Roman" w:hAnsi="Times New Roman" w:cs="Times New Roman"/>
          <w:sz w:val="24"/>
        </w:rPr>
        <w:t xml:space="preserve"> are the </w:t>
      </w:r>
      <w:del w:id="1566" w:author="Liu, Luyu" w:date="2020-05-21T15:48:00Z">
        <w:r w:rsidR="00516531" w:rsidDel="00D53ED1">
          <w:rPr>
            <w:rFonts w:ascii="Times New Roman" w:hAnsi="Times New Roman" w:cs="Times New Roman"/>
            <w:sz w:val="24"/>
          </w:rPr>
          <w:delText xml:space="preserve">divergent </w:delText>
        </w:r>
      </w:del>
      <w:ins w:id="1567" w:author="Liu, Luyu" w:date="2020-05-21T15:48:00Z">
        <w:r w:rsidR="00D53ED1">
          <w:rPr>
            <w:rFonts w:ascii="Times New Roman" w:hAnsi="Times New Roman" w:cs="Times New Roman"/>
            <w:sz w:val="24"/>
          </w:rPr>
          <w:t xml:space="preserve">cliff </w:t>
        </w:r>
      </w:ins>
      <w:r w:rsidR="00516531">
        <w:rPr>
          <w:rFonts w:ascii="Times New Roman" w:hAnsi="Times New Roman" w:cs="Times New Roman"/>
          <w:sz w:val="24"/>
        </w:rPr>
        <w:t xml:space="preserve">and </w:t>
      </w:r>
      <w:del w:id="1568" w:author="Liu, Luyu" w:date="2020-05-21T15:48:00Z">
        <w:r w:rsidR="00516531" w:rsidDel="00D53ED1">
          <w:rPr>
            <w:rFonts w:ascii="Times New Roman" w:hAnsi="Times New Roman" w:cs="Times New Roman"/>
            <w:sz w:val="24"/>
          </w:rPr>
          <w:delText xml:space="preserve">convergent </w:delText>
        </w:r>
      </w:del>
      <w:ins w:id="1569" w:author="Liu, Luyu" w:date="2020-05-21T15:48:00Z">
        <w:r w:rsidR="00D53ED1">
          <w:rPr>
            <w:rFonts w:ascii="Times New Roman" w:hAnsi="Times New Roman" w:cs="Times New Roman"/>
            <w:sz w:val="24"/>
          </w:rPr>
          <w:t xml:space="preserve">floor </w:t>
        </w:r>
      </w:ins>
      <w:r w:rsidR="00516531">
        <w:rPr>
          <w:rFonts w:ascii="Times New Roman" w:hAnsi="Times New Roman" w:cs="Times New Roman"/>
          <w:sz w:val="24"/>
        </w:rPr>
        <w:t xml:space="preserve">point. Positive response interval means that the transit users responded earlier than the epidemic spread; the larger the value is, the less risk the transit users are exposed to the virus. For the two versions, the </w:t>
      </w:r>
      <w:del w:id="1570" w:author="Liu, Luyu" w:date="2020-05-23T22:35:00Z">
        <w:r w:rsidR="00516531" w:rsidDel="008257E8">
          <w:rPr>
            <w:rFonts w:ascii="Times New Roman" w:hAnsi="Times New Roman" w:cs="Times New Roman"/>
            <w:sz w:val="24"/>
          </w:rPr>
          <w:delText>divergent</w:delText>
        </w:r>
      </w:del>
      <w:ins w:id="1571" w:author="Liu, Luyu" w:date="2020-05-23T22:35:00Z">
        <w:r w:rsidR="008257E8">
          <w:rPr>
            <w:rFonts w:ascii="Times New Roman" w:hAnsi="Times New Roman" w:cs="Times New Roman"/>
            <w:sz w:val="24"/>
          </w:rPr>
          <w:t>cliff</w:t>
        </w:r>
      </w:ins>
      <w:r w:rsidR="00516531">
        <w:rPr>
          <w:rFonts w:ascii="Times New Roman" w:hAnsi="Times New Roman" w:cs="Times New Roman"/>
          <w:sz w:val="24"/>
        </w:rPr>
        <w:t xml:space="preserve"> version focuses on the transit users’ </w:t>
      </w:r>
      <w:r w:rsidR="00516531" w:rsidRPr="006B2355">
        <w:rPr>
          <w:rFonts w:ascii="Times New Roman" w:hAnsi="Times New Roman" w:cs="Times New Roman"/>
          <w:sz w:val="24"/>
        </w:rPr>
        <w:t xml:space="preserve">awareness while the </w:t>
      </w:r>
      <w:del w:id="1572" w:author="Liu, Luyu" w:date="2020-05-23T22:35:00Z">
        <w:r w:rsidR="00516531" w:rsidRPr="006B2355" w:rsidDel="008257E8">
          <w:rPr>
            <w:rFonts w:ascii="Times New Roman" w:hAnsi="Times New Roman" w:cs="Times New Roman"/>
            <w:sz w:val="24"/>
          </w:rPr>
          <w:delText>convergent</w:delText>
        </w:r>
      </w:del>
      <w:ins w:id="1573" w:author="Liu, Luyu" w:date="2020-05-23T22:35:00Z">
        <w:r w:rsidR="008257E8">
          <w:rPr>
            <w:rFonts w:ascii="Times New Roman" w:hAnsi="Times New Roman" w:cs="Times New Roman"/>
            <w:sz w:val="24"/>
          </w:rPr>
          <w:t>floor</w:t>
        </w:r>
      </w:ins>
      <w:r w:rsidR="00516531" w:rsidRPr="006B2355">
        <w:rPr>
          <w:rFonts w:ascii="Times New Roman" w:hAnsi="Times New Roman" w:cs="Times New Roman"/>
          <w:sz w:val="24"/>
        </w:rPr>
        <w:t xml:space="preserve"> version focuses on both the awareness and the response speed. </w:t>
      </w:r>
    </w:p>
    <w:p w14:paraId="6C11C6AC" w14:textId="00FF97B2" w:rsidR="006C4234" w:rsidRPr="006B2355" w:rsidRDefault="006C4234" w:rsidP="00516531">
      <w:pPr>
        <w:rPr>
          <w:rFonts w:ascii="Times New Roman" w:hAnsi="Times New Roman" w:cs="Times New Roman"/>
          <w:sz w:val="24"/>
        </w:rPr>
      </w:pPr>
    </w:p>
    <w:p w14:paraId="686B27A8" w14:textId="6C7F127E" w:rsidR="006C4234" w:rsidRPr="006B2355" w:rsidRDefault="00A10B4A" w:rsidP="006C4234">
      <w:pPr>
        <w:pStyle w:val="ListParagraph"/>
        <w:numPr>
          <w:ilvl w:val="1"/>
          <w:numId w:val="2"/>
        </w:numPr>
        <w:rPr>
          <w:rFonts w:ascii="Times New Roman" w:hAnsi="Times New Roman" w:cs="Times New Roman"/>
          <w:b/>
          <w:sz w:val="24"/>
          <w:rPrChange w:id="1574" w:author="Miller, Harvey J." w:date="2020-05-22T14:50:00Z">
            <w:rPr>
              <w:rFonts w:ascii="Times New Roman" w:hAnsi="Times New Roman" w:cs="Times New Roman"/>
              <w:b/>
              <w:sz w:val="24"/>
              <w:highlight w:val="yellow"/>
            </w:rPr>
          </w:rPrChange>
        </w:rPr>
      </w:pPr>
      <w:ins w:id="1575" w:author="Miller, Harvey J." w:date="2020-05-20T13:02:00Z">
        <w:r w:rsidRPr="006B2355">
          <w:rPr>
            <w:rFonts w:ascii="Times New Roman" w:hAnsi="Times New Roman" w:cs="Times New Roman"/>
            <w:b/>
            <w:sz w:val="24"/>
            <w:rPrChange w:id="1576" w:author="Miller, Harvey J." w:date="2020-05-22T14:50:00Z">
              <w:rPr>
                <w:rFonts w:ascii="Times New Roman" w:hAnsi="Times New Roman" w:cs="Times New Roman"/>
                <w:b/>
                <w:sz w:val="24"/>
                <w:highlight w:val="yellow"/>
              </w:rPr>
            </w:rPrChange>
          </w:rPr>
          <w:lastRenderedPageBreak/>
          <w:t xml:space="preserve"> </w:t>
        </w:r>
      </w:ins>
      <w:ins w:id="1577" w:author="Miller, Harvey J." w:date="2020-05-20T13:05:00Z">
        <w:r w:rsidR="00E52787" w:rsidRPr="006B2355">
          <w:rPr>
            <w:rFonts w:ascii="Times New Roman" w:hAnsi="Times New Roman" w:cs="Times New Roman"/>
            <w:b/>
            <w:sz w:val="24"/>
            <w:rPrChange w:id="1578" w:author="Miller, Harvey J." w:date="2020-05-22T14:50:00Z">
              <w:rPr>
                <w:rFonts w:ascii="Times New Roman" w:hAnsi="Times New Roman" w:cs="Times New Roman"/>
                <w:b/>
                <w:sz w:val="24"/>
                <w:highlight w:val="yellow"/>
              </w:rPr>
            </w:rPrChange>
          </w:rPr>
          <w:t>Change in daily transit demand d</w:t>
        </w:r>
      </w:ins>
      <w:del w:id="1579" w:author="Miller, Harvey J." w:date="2020-05-20T13:05:00Z">
        <w:r w:rsidR="006C4234" w:rsidRPr="006B2355" w:rsidDel="00E52787">
          <w:rPr>
            <w:rFonts w:ascii="Times New Roman" w:hAnsi="Times New Roman" w:cs="Times New Roman"/>
            <w:b/>
            <w:sz w:val="24"/>
            <w:rPrChange w:id="1580" w:author="Miller, Harvey J." w:date="2020-05-22T14:50:00Z">
              <w:rPr>
                <w:rFonts w:ascii="Times New Roman" w:hAnsi="Times New Roman" w:cs="Times New Roman"/>
                <w:b/>
                <w:sz w:val="24"/>
                <w:highlight w:val="yellow"/>
              </w:rPr>
            </w:rPrChange>
          </w:rPr>
          <w:delText>D</w:delText>
        </w:r>
      </w:del>
      <w:r w:rsidR="006C4234" w:rsidRPr="006B2355">
        <w:rPr>
          <w:rFonts w:ascii="Times New Roman" w:hAnsi="Times New Roman" w:cs="Times New Roman"/>
          <w:b/>
          <w:sz w:val="24"/>
          <w:rPrChange w:id="1581" w:author="Miller, Harvey J." w:date="2020-05-22T14:50:00Z">
            <w:rPr>
              <w:rFonts w:ascii="Times New Roman" w:hAnsi="Times New Roman" w:cs="Times New Roman"/>
              <w:b/>
              <w:sz w:val="24"/>
              <w:highlight w:val="yellow"/>
            </w:rPr>
          </w:rPrChange>
        </w:rPr>
        <w:t>ynamics</w:t>
      </w:r>
      <w:del w:id="1582" w:author="Miller, Harvey J." w:date="2020-05-20T13:05:00Z">
        <w:r w:rsidR="006C4234" w:rsidRPr="006B2355" w:rsidDel="00E52787">
          <w:rPr>
            <w:rFonts w:ascii="Times New Roman" w:hAnsi="Times New Roman" w:cs="Times New Roman"/>
            <w:b/>
            <w:sz w:val="24"/>
            <w:rPrChange w:id="1583" w:author="Miller, Harvey J." w:date="2020-05-22T14:50:00Z">
              <w:rPr>
                <w:rFonts w:ascii="Times New Roman" w:hAnsi="Times New Roman" w:cs="Times New Roman"/>
                <w:b/>
                <w:sz w:val="24"/>
                <w:highlight w:val="yellow"/>
              </w:rPr>
            </w:rPrChange>
          </w:rPr>
          <w:delText xml:space="preserve"> change within a </w:delText>
        </w:r>
        <w:commentRangeStart w:id="1584"/>
        <w:r w:rsidR="006C4234" w:rsidRPr="006B2355" w:rsidDel="00E52787">
          <w:rPr>
            <w:rFonts w:ascii="Times New Roman" w:hAnsi="Times New Roman" w:cs="Times New Roman"/>
            <w:b/>
            <w:sz w:val="24"/>
            <w:rPrChange w:id="1585" w:author="Miller, Harvey J." w:date="2020-05-22T14:50:00Z">
              <w:rPr>
                <w:rFonts w:ascii="Times New Roman" w:hAnsi="Times New Roman" w:cs="Times New Roman"/>
                <w:b/>
                <w:sz w:val="24"/>
                <w:highlight w:val="yellow"/>
              </w:rPr>
            </w:rPrChange>
          </w:rPr>
          <w:delText>day</w:delText>
        </w:r>
      </w:del>
      <w:commentRangeEnd w:id="1584"/>
      <w:r w:rsidR="006341A0" w:rsidRPr="006B2355">
        <w:rPr>
          <w:rStyle w:val="CommentReference"/>
          <w:b/>
        </w:rPr>
        <w:commentReference w:id="1584"/>
      </w:r>
    </w:p>
    <w:p w14:paraId="4D67F1E7" w14:textId="4E1BF5DC" w:rsidR="000C3367" w:rsidRDefault="006C4234">
      <w:pPr>
        <w:jc w:val="both"/>
        <w:rPr>
          <w:ins w:id="1586" w:author="Miller, Harvey J." w:date="2020-05-20T13:27:00Z"/>
          <w:rFonts w:ascii="Times New Roman" w:hAnsi="Times New Roman" w:cs="Times New Roman"/>
          <w:sz w:val="24"/>
        </w:rPr>
        <w:pPrChange w:id="1587" w:author="Miller, Harvey J." w:date="2020-05-20T13:08:00Z">
          <w:pPr/>
        </w:pPrChange>
      </w:pPr>
      <w:r w:rsidRPr="006B2355">
        <w:rPr>
          <w:rFonts w:ascii="Times New Roman" w:hAnsi="Times New Roman" w:cs="Times New Roman"/>
          <w:sz w:val="24"/>
        </w:rPr>
        <w:t xml:space="preserve">The analyses based on the average </w:t>
      </w:r>
      <w:ins w:id="1588" w:author="Miller, Harvey J." w:date="2020-05-20T13:07:00Z">
        <w:r w:rsidR="00B41B7B" w:rsidRPr="006B2355">
          <w:rPr>
            <w:rFonts w:ascii="Times New Roman" w:hAnsi="Times New Roman" w:cs="Times New Roman"/>
            <w:sz w:val="24"/>
          </w:rPr>
          <w:t xml:space="preserve">daily </w:t>
        </w:r>
      </w:ins>
      <w:r w:rsidR="006341A0" w:rsidRPr="006B2355">
        <w:rPr>
          <w:rFonts w:ascii="Times New Roman" w:hAnsi="Times New Roman" w:cs="Times New Roman"/>
          <w:sz w:val="24"/>
        </w:rPr>
        <w:t>transit demand</w:t>
      </w:r>
      <w:r w:rsidRPr="006B2355">
        <w:rPr>
          <w:rFonts w:ascii="Times New Roman" w:hAnsi="Times New Roman" w:cs="Times New Roman"/>
          <w:sz w:val="24"/>
        </w:rPr>
        <w:t xml:space="preserve"> </w:t>
      </w:r>
      <w:del w:id="1589" w:author="Miller, Harvey J." w:date="2020-05-20T13:07:00Z">
        <w:r w:rsidRPr="006B2355" w:rsidDel="00B41B7B">
          <w:rPr>
            <w:rFonts w:ascii="Times New Roman" w:hAnsi="Times New Roman" w:cs="Times New Roman"/>
            <w:sz w:val="24"/>
          </w:rPr>
          <w:delText xml:space="preserve">of each day </w:delText>
        </w:r>
      </w:del>
      <w:r w:rsidRPr="006B2355">
        <w:rPr>
          <w:rFonts w:ascii="Times New Roman" w:hAnsi="Times New Roman" w:cs="Times New Roman"/>
          <w:sz w:val="24"/>
        </w:rPr>
        <w:t>shows the coarse-grained temporal variation</w:t>
      </w:r>
      <w:ins w:id="1590" w:author="Miller, Harvey J." w:date="2020-05-20T13:06:00Z">
        <w:r w:rsidR="00B41B7B" w:rsidRPr="006B2355">
          <w:rPr>
            <w:rFonts w:ascii="Times New Roman" w:hAnsi="Times New Roman" w:cs="Times New Roman"/>
            <w:sz w:val="24"/>
          </w:rPr>
          <w:t xml:space="preserve"> among </w:t>
        </w:r>
      </w:ins>
      <w:del w:id="1591" w:author="Miller, Harvey J." w:date="2020-05-20T13:06:00Z">
        <w:r w:rsidRPr="006B2355" w:rsidDel="00B41B7B">
          <w:rPr>
            <w:rFonts w:ascii="Times New Roman" w:hAnsi="Times New Roman" w:cs="Times New Roman"/>
            <w:sz w:val="24"/>
          </w:rPr>
          <w:delText xml:space="preserve"> of </w:delText>
        </w:r>
      </w:del>
      <w:r w:rsidRPr="006B2355">
        <w:rPr>
          <w:rFonts w:ascii="Times New Roman" w:hAnsi="Times New Roman" w:cs="Times New Roman"/>
          <w:sz w:val="24"/>
        </w:rPr>
        <w:t xml:space="preserve">different </w:t>
      </w:r>
      <w:ins w:id="1592" w:author="Miller, Harvey J." w:date="2020-05-20T13:06:00Z">
        <w:r w:rsidR="00B41B7B" w:rsidRPr="006B2355">
          <w:rPr>
            <w:rFonts w:ascii="Times New Roman" w:hAnsi="Times New Roman" w:cs="Times New Roman"/>
            <w:sz w:val="24"/>
          </w:rPr>
          <w:t>transit system</w:t>
        </w:r>
      </w:ins>
      <w:del w:id="1593" w:author="Miller, Harvey J." w:date="2020-05-20T13:06:00Z">
        <w:r w:rsidRPr="006B2355" w:rsidDel="00B41B7B">
          <w:rPr>
            <w:rFonts w:ascii="Times New Roman" w:hAnsi="Times New Roman" w:cs="Times New Roman"/>
            <w:sz w:val="24"/>
          </w:rPr>
          <w:delText>cities</w:delText>
        </w:r>
      </w:del>
      <w:ins w:id="1594" w:author="Miller, Harvey J." w:date="2020-05-20T13:11:00Z">
        <w:r w:rsidR="00B41B7B" w:rsidRPr="006B2355">
          <w:rPr>
            <w:rFonts w:ascii="Times New Roman" w:hAnsi="Times New Roman" w:cs="Times New Roman"/>
            <w:sz w:val="24"/>
          </w:rPr>
          <w:t xml:space="preserve">.  </w:t>
        </w:r>
      </w:ins>
      <w:ins w:id="1595" w:author="Miller, Harvey J." w:date="2020-05-22T14:51:00Z">
        <w:r w:rsidR="006B2355">
          <w:rPr>
            <w:rFonts w:ascii="Times New Roman" w:hAnsi="Times New Roman" w:cs="Times New Roman"/>
            <w:sz w:val="24"/>
          </w:rPr>
          <w:t xml:space="preserve">Transit </w:t>
        </w:r>
      </w:ins>
      <w:ins w:id="1596" w:author="Miller, Harvey J." w:date="2020-05-20T13:11:00Z">
        <w:del w:id="1597" w:author="Miller, Harvey J." w:date="2020-05-22T14:51:00Z">
          <w:r w:rsidR="00B41B7B" w:rsidRPr="006B2355" w:rsidDel="006B2355">
            <w:rPr>
              <w:rFonts w:ascii="Times New Roman" w:hAnsi="Times New Roman" w:cs="Times New Roman"/>
              <w:sz w:val="24"/>
            </w:rPr>
            <w:delText xml:space="preserve">It is also possible for the </w:delText>
          </w:r>
        </w:del>
      </w:ins>
      <w:del w:id="1598" w:author="Miller, Harvey J." w:date="2020-05-20T13:11:00Z">
        <w:r w:rsidRPr="006B2355" w:rsidDel="00B41B7B">
          <w:rPr>
            <w:rFonts w:ascii="Times New Roman" w:hAnsi="Times New Roman" w:cs="Times New Roman"/>
            <w:sz w:val="24"/>
          </w:rPr>
          <w:delText xml:space="preserve">; </w:delText>
        </w:r>
      </w:del>
      <w:ins w:id="1599" w:author="Miller, Harvey J." w:date="2020-05-20T13:10:00Z">
        <w:r w:rsidR="00B41B7B" w:rsidRPr="006B2355">
          <w:rPr>
            <w:rFonts w:ascii="Times New Roman" w:hAnsi="Times New Roman" w:cs="Times New Roman"/>
            <w:sz w:val="24"/>
          </w:rPr>
          <w:t xml:space="preserve">demand dynamics within each day </w:t>
        </w:r>
      </w:ins>
      <w:ins w:id="1600" w:author="Miller, Harvey J." w:date="2020-05-22T14:51:00Z">
        <w:r w:rsidR="006B2355">
          <w:rPr>
            <w:rFonts w:ascii="Times New Roman" w:hAnsi="Times New Roman" w:cs="Times New Roman"/>
            <w:sz w:val="24"/>
          </w:rPr>
          <w:t xml:space="preserve">can also </w:t>
        </w:r>
      </w:ins>
      <w:ins w:id="1601" w:author="Miller, Harvey J." w:date="2020-05-20T13:10:00Z">
        <w:del w:id="1602" w:author="Miller, Harvey J." w:date="2020-05-22T14:51:00Z">
          <w:r w:rsidR="00B41B7B" w:rsidRPr="006B2355" w:rsidDel="006B2355">
            <w:rPr>
              <w:rFonts w:ascii="Times New Roman" w:hAnsi="Times New Roman" w:cs="Times New Roman"/>
              <w:sz w:val="24"/>
            </w:rPr>
            <w:delText xml:space="preserve">to </w:delText>
          </w:r>
        </w:del>
        <w:r w:rsidR="00B41B7B" w:rsidRPr="006B2355">
          <w:rPr>
            <w:rFonts w:ascii="Times New Roman" w:hAnsi="Times New Roman" w:cs="Times New Roman"/>
            <w:sz w:val="24"/>
          </w:rPr>
          <w:t xml:space="preserve">change </w:t>
        </w:r>
      </w:ins>
      <w:ins w:id="1603" w:author="Miller, Harvey J." w:date="2020-05-22T14:51:00Z">
        <w:r w:rsidR="006B2355">
          <w:rPr>
            <w:rFonts w:ascii="Times New Roman" w:hAnsi="Times New Roman" w:cs="Times New Roman"/>
            <w:sz w:val="24"/>
          </w:rPr>
          <w:t xml:space="preserve">during </w:t>
        </w:r>
      </w:ins>
      <w:ins w:id="1604" w:author="Miller, Harvey J." w:date="2020-05-20T13:11:00Z">
        <w:del w:id="1605" w:author="Miller, Harvey J." w:date="2020-05-22T14:51:00Z">
          <w:r w:rsidR="00B41B7B" w:rsidRPr="006B2355" w:rsidDel="006B2355">
            <w:rPr>
              <w:rFonts w:ascii="Times New Roman" w:hAnsi="Times New Roman" w:cs="Times New Roman"/>
              <w:sz w:val="24"/>
            </w:rPr>
            <w:delText xml:space="preserve">because of </w:delText>
          </w:r>
        </w:del>
        <w:r w:rsidR="00B41B7B" w:rsidRPr="006B2355">
          <w:rPr>
            <w:rFonts w:ascii="Times New Roman" w:hAnsi="Times New Roman" w:cs="Times New Roman"/>
            <w:sz w:val="24"/>
          </w:rPr>
          <w:t>a pandemic</w:t>
        </w:r>
      </w:ins>
      <w:del w:id="1606" w:author="Miller, Harvey J." w:date="2020-05-20T13:07:00Z">
        <w:r w:rsidRPr="006B2355" w:rsidDel="00B41B7B">
          <w:rPr>
            <w:rFonts w:ascii="Times New Roman" w:hAnsi="Times New Roman" w:cs="Times New Roman"/>
            <w:sz w:val="24"/>
          </w:rPr>
          <w:delText>however,</w:delText>
        </w:r>
      </w:del>
      <w:del w:id="1607" w:author="Miller, Harvey J." w:date="2020-05-20T13:06:00Z">
        <w:r w:rsidRPr="006B2355" w:rsidDel="00B41B7B">
          <w:rPr>
            <w:rFonts w:ascii="Times New Roman" w:hAnsi="Times New Roman" w:cs="Times New Roman"/>
            <w:sz w:val="24"/>
          </w:rPr>
          <w:delText xml:space="preserve"> the results do not address the transit demand’s variation within each day</w:delText>
        </w:r>
      </w:del>
      <w:r w:rsidRPr="006B2355">
        <w:rPr>
          <w:rFonts w:ascii="Times New Roman" w:hAnsi="Times New Roman" w:cs="Times New Roman"/>
          <w:sz w:val="24"/>
        </w:rPr>
        <w:t xml:space="preserve">. </w:t>
      </w:r>
      <w:ins w:id="1608" w:author="Miller, Harvey J." w:date="2020-05-20T13:08:00Z">
        <w:r w:rsidR="00B41B7B" w:rsidRPr="006B2355">
          <w:rPr>
            <w:rFonts w:ascii="Times New Roman" w:hAnsi="Times New Roman" w:cs="Times New Roman"/>
            <w:sz w:val="24"/>
          </w:rPr>
          <w:t xml:space="preserve"> </w:t>
        </w:r>
        <w:commentRangeStart w:id="1609"/>
        <w:r w:rsidR="00B41B7B" w:rsidRPr="006B2355">
          <w:rPr>
            <w:rFonts w:ascii="Times New Roman" w:hAnsi="Times New Roman" w:cs="Times New Roman"/>
            <w:sz w:val="24"/>
          </w:rPr>
          <w:t xml:space="preserve">For example, </w:t>
        </w:r>
      </w:ins>
      <w:ins w:id="1610" w:author="Liu, Luyu" w:date="2020-05-21T16:09:00Z">
        <w:r w:rsidR="003A48A5" w:rsidRPr="00703BB3">
          <w:rPr>
            <w:rFonts w:ascii="Times New Roman" w:hAnsi="Times New Roman" w:cs="Times New Roman"/>
            <w:sz w:val="24"/>
          </w:rPr>
          <w:fldChar w:fldCharType="begin"/>
        </w:r>
        <w:r w:rsidR="003A48A5" w:rsidRPr="006B2355">
          <w:rPr>
            <w:rFonts w:ascii="Times New Roman" w:hAnsi="Times New Roman" w:cs="Times New Roman"/>
            <w:sz w:val="24"/>
          </w:rPr>
          <w:instrText xml:space="preserve"> REF _Ref40969774 \h </w:instrText>
        </w:r>
      </w:ins>
      <w:r w:rsidR="006B2355">
        <w:rPr>
          <w:rFonts w:ascii="Times New Roman" w:hAnsi="Times New Roman" w:cs="Times New Roman"/>
          <w:sz w:val="24"/>
        </w:rPr>
        <w:instrText xml:space="preserve"> \* MERGEFORMAT </w:instrText>
      </w:r>
      <w:r w:rsidR="003A48A5" w:rsidRPr="006B2355">
        <w:rPr>
          <w:rFonts w:ascii="Times New Roman" w:hAnsi="Times New Roman" w:cs="Times New Roman"/>
          <w:sz w:val="24"/>
          <w:rPrChange w:id="1611" w:author="Miller, Harvey J." w:date="2020-05-22T14:50:00Z">
            <w:rPr>
              <w:rFonts w:ascii="Times New Roman" w:hAnsi="Times New Roman" w:cs="Times New Roman"/>
              <w:sz w:val="24"/>
            </w:rPr>
          </w:rPrChange>
        </w:rPr>
      </w:r>
      <w:r w:rsidR="003A48A5" w:rsidRPr="006B2355">
        <w:rPr>
          <w:rFonts w:ascii="Times New Roman" w:hAnsi="Times New Roman" w:cs="Times New Roman"/>
          <w:sz w:val="24"/>
          <w:rPrChange w:id="1612" w:author="Miller, Harvey J." w:date="2020-05-22T14:50:00Z">
            <w:rPr>
              <w:rFonts w:ascii="Times New Roman" w:hAnsi="Times New Roman" w:cs="Times New Roman"/>
              <w:sz w:val="24"/>
            </w:rPr>
          </w:rPrChange>
        </w:rPr>
        <w:fldChar w:fldCharType="separate"/>
      </w:r>
      <w:ins w:id="1613" w:author="Liu, Luyu" w:date="2020-05-21T16:09:00Z">
        <w:r w:rsidR="003A48A5" w:rsidRPr="006B2355">
          <w:rPr>
            <w:rFonts w:ascii="Times New Roman" w:hAnsi="Times New Roman" w:cs="Times New Roman"/>
            <w:sz w:val="24"/>
            <w:rPrChange w:id="1614" w:author="Miller, Harvey J." w:date="2020-05-22T14:50:00Z">
              <w:rPr/>
            </w:rPrChange>
          </w:rPr>
          <w:t xml:space="preserve">Figure </w:t>
        </w:r>
        <w:r w:rsidR="003A48A5" w:rsidRPr="006B2355">
          <w:rPr>
            <w:rFonts w:ascii="Times New Roman" w:hAnsi="Times New Roman" w:cs="Times New Roman"/>
            <w:sz w:val="24"/>
            <w:rPrChange w:id="1615" w:author="Miller, Harvey J." w:date="2020-05-22T14:50:00Z">
              <w:rPr>
                <w:noProof/>
              </w:rPr>
            </w:rPrChange>
          </w:rPr>
          <w:t>1</w:t>
        </w:r>
        <w:r w:rsidR="003A48A5" w:rsidRPr="00703BB3">
          <w:rPr>
            <w:rFonts w:ascii="Times New Roman" w:hAnsi="Times New Roman" w:cs="Times New Roman"/>
            <w:sz w:val="24"/>
          </w:rPr>
          <w:fldChar w:fldCharType="end"/>
        </w:r>
      </w:ins>
      <w:ins w:id="1616" w:author="Miller, Harvey J." w:date="2020-05-20T13:08:00Z">
        <w:del w:id="1617" w:author="Liu, Luyu" w:date="2020-05-21T16:09:00Z">
          <w:r w:rsidR="00B41B7B" w:rsidRPr="006B2355" w:rsidDel="003A48A5">
            <w:rPr>
              <w:rFonts w:ascii="Times New Roman" w:hAnsi="Times New Roman" w:cs="Times New Roman"/>
              <w:sz w:val="24"/>
            </w:rPr>
            <w:delText>Figure X</w:delText>
          </w:r>
        </w:del>
        <w:r w:rsidR="00B41B7B" w:rsidRPr="006B2355">
          <w:rPr>
            <w:rFonts w:ascii="Times New Roman" w:hAnsi="Times New Roman" w:cs="Times New Roman"/>
            <w:sz w:val="24"/>
          </w:rPr>
          <w:t xml:space="preserve"> below shows changes in transit demand by hour </w:t>
        </w:r>
      </w:ins>
      <w:ins w:id="1618" w:author="Miller, Harvey J." w:date="2020-05-20T13:09:00Z">
        <w:r w:rsidR="00BB7CB3" w:rsidRPr="006B2355">
          <w:rPr>
            <w:rFonts w:ascii="Times New Roman" w:hAnsi="Times New Roman" w:cs="Times New Roman"/>
            <w:sz w:val="24"/>
          </w:rPr>
          <w:t xml:space="preserve">before </w:t>
        </w:r>
      </w:ins>
      <w:ins w:id="1619" w:author="Liu, Luyu" w:date="2020-05-21T17:49:00Z">
        <w:r w:rsidR="005B0DF5" w:rsidRPr="006B2355">
          <w:rPr>
            <w:rFonts w:ascii="Times New Roman" w:hAnsi="Times New Roman" w:cs="Times New Roman"/>
            <w:sz w:val="24"/>
          </w:rPr>
          <w:t xml:space="preserve">(blue) </w:t>
        </w:r>
      </w:ins>
      <w:ins w:id="1620" w:author="Miller, Harvey J." w:date="2020-05-20T13:09:00Z">
        <w:r w:rsidR="00BB7CB3" w:rsidRPr="006B2355">
          <w:rPr>
            <w:rFonts w:ascii="Times New Roman" w:hAnsi="Times New Roman" w:cs="Times New Roman"/>
            <w:sz w:val="24"/>
          </w:rPr>
          <w:t xml:space="preserve">and during </w:t>
        </w:r>
        <w:r w:rsidR="00B41B7B" w:rsidRPr="006B2355">
          <w:rPr>
            <w:rFonts w:ascii="Times New Roman" w:hAnsi="Times New Roman" w:cs="Times New Roman"/>
            <w:sz w:val="24"/>
          </w:rPr>
          <w:t>COVID</w:t>
        </w:r>
      </w:ins>
      <w:ins w:id="1621" w:author="Miller, Harvey J." w:date="2020-05-20T13:11:00Z">
        <w:r w:rsidR="00B41B7B" w:rsidRPr="006B2355">
          <w:rPr>
            <w:rFonts w:ascii="Times New Roman" w:hAnsi="Times New Roman" w:cs="Times New Roman"/>
            <w:sz w:val="24"/>
          </w:rPr>
          <w:t xml:space="preserve"> </w:t>
        </w:r>
      </w:ins>
      <w:ins w:id="1622" w:author="Liu, Luyu" w:date="2020-05-21T17:49:00Z">
        <w:r w:rsidR="005B0DF5" w:rsidRPr="006B2355">
          <w:rPr>
            <w:rFonts w:ascii="Times New Roman" w:hAnsi="Times New Roman" w:cs="Times New Roman"/>
            <w:sz w:val="24"/>
          </w:rPr>
          <w:t>(</w:t>
        </w:r>
        <w:r w:rsidR="005B0DF5">
          <w:rPr>
            <w:rFonts w:ascii="Times New Roman" w:hAnsi="Times New Roman" w:cs="Times New Roman"/>
            <w:sz w:val="24"/>
          </w:rPr>
          <w:t xml:space="preserve">orange) </w:t>
        </w:r>
      </w:ins>
      <w:ins w:id="1623" w:author="Miller, Harvey J." w:date="2020-05-20T13:08:00Z">
        <w:r w:rsidR="00B41B7B">
          <w:rPr>
            <w:rFonts w:ascii="Times New Roman" w:hAnsi="Times New Roman" w:cs="Times New Roman"/>
            <w:sz w:val="24"/>
          </w:rPr>
          <w:t>for the New York</w:t>
        </w:r>
      </w:ins>
      <w:ins w:id="1624" w:author="Miller, Harvey J." w:date="2020-05-20T13:11:00Z">
        <w:r w:rsidR="00B41B7B">
          <w:rPr>
            <w:rFonts w:ascii="Times New Roman" w:hAnsi="Times New Roman" w:cs="Times New Roman"/>
            <w:sz w:val="24"/>
          </w:rPr>
          <w:t xml:space="preserve"> City subway.  </w:t>
        </w:r>
      </w:ins>
      <w:ins w:id="1625" w:author="Miller, Harvey J." w:date="2020-05-20T13:08:00Z">
        <w:r w:rsidR="00B41B7B">
          <w:rPr>
            <w:rFonts w:ascii="Times New Roman" w:hAnsi="Times New Roman" w:cs="Times New Roman"/>
            <w:sz w:val="24"/>
          </w:rPr>
          <w:t xml:space="preserve"> </w:t>
        </w:r>
      </w:ins>
      <w:commentRangeEnd w:id="1609"/>
      <w:ins w:id="1626" w:author="Miller, Harvey J." w:date="2020-05-20T13:11:00Z">
        <w:r w:rsidR="00B41B7B">
          <w:rPr>
            <w:rStyle w:val="CommentReference"/>
          </w:rPr>
          <w:commentReference w:id="1609"/>
        </w:r>
      </w:ins>
      <w:ins w:id="1627" w:author="Miller, Harvey J." w:date="2020-05-20T13:25:00Z">
        <w:r w:rsidR="000C3367">
          <w:rPr>
            <w:rFonts w:ascii="Times New Roman" w:hAnsi="Times New Roman" w:cs="Times New Roman"/>
            <w:sz w:val="24"/>
          </w:rPr>
          <w:t xml:space="preserve">The </w:t>
        </w:r>
        <w:del w:id="1628" w:author="Liu, Luyu" w:date="2020-05-21T17:50:00Z">
          <w:r w:rsidR="000C3367" w:rsidDel="009048FE">
            <w:rPr>
              <w:rFonts w:ascii="Times New Roman" w:hAnsi="Times New Roman" w:cs="Times New Roman"/>
              <w:sz w:val="24"/>
            </w:rPr>
            <w:delText>before</w:delText>
          </w:r>
        </w:del>
      </w:ins>
      <w:ins w:id="1629" w:author="Miller, Harvey J." w:date="2020-05-22T14:51:00Z">
        <w:r w:rsidR="006B2355">
          <w:rPr>
            <w:rFonts w:ascii="Times New Roman" w:hAnsi="Times New Roman" w:cs="Times New Roman"/>
            <w:sz w:val="24"/>
          </w:rPr>
          <w:t>higher and pe</w:t>
        </w:r>
      </w:ins>
      <w:ins w:id="1630" w:author="Miller, Harvey J." w:date="2020-05-22T14:52:00Z">
        <w:r w:rsidR="006B2355">
          <w:rPr>
            <w:rFonts w:ascii="Times New Roman" w:hAnsi="Times New Roman" w:cs="Times New Roman"/>
            <w:sz w:val="24"/>
          </w:rPr>
          <w:t>a</w:t>
        </w:r>
      </w:ins>
      <w:ins w:id="1631" w:author="Miller, Harvey J." w:date="2020-05-22T14:51:00Z">
        <w:r w:rsidR="006B2355">
          <w:rPr>
            <w:rFonts w:ascii="Times New Roman" w:hAnsi="Times New Roman" w:cs="Times New Roman"/>
            <w:sz w:val="24"/>
          </w:rPr>
          <w:t xml:space="preserve">ky </w:t>
        </w:r>
      </w:ins>
      <w:ins w:id="1632" w:author="Liu, Luyu" w:date="2020-05-21T17:50:00Z">
        <w:del w:id="1633" w:author="Miller, Harvey J." w:date="2020-05-22T14:51:00Z">
          <w:r w:rsidR="009048FE" w:rsidDel="006B2355">
            <w:rPr>
              <w:rFonts w:ascii="Times New Roman" w:hAnsi="Times New Roman" w:cs="Times New Roman"/>
              <w:sz w:val="24"/>
            </w:rPr>
            <w:delText>normal</w:delText>
          </w:r>
        </w:del>
      </w:ins>
      <w:ins w:id="1634" w:author="Miller, Harvey J." w:date="2020-05-20T13:25:00Z">
        <w:del w:id="1635" w:author="Miller, Harvey J." w:date="2020-05-22T14:51:00Z">
          <w:r w:rsidR="000C3367" w:rsidDel="006B2355">
            <w:rPr>
              <w:rFonts w:ascii="Times New Roman" w:hAnsi="Times New Roman" w:cs="Times New Roman"/>
              <w:sz w:val="24"/>
            </w:rPr>
            <w:delText xml:space="preserve"> </w:delText>
          </w:r>
        </w:del>
        <w:r w:rsidR="000C3367">
          <w:rPr>
            <w:rFonts w:ascii="Times New Roman" w:hAnsi="Times New Roman" w:cs="Times New Roman"/>
            <w:sz w:val="24"/>
          </w:rPr>
          <w:t xml:space="preserve">curve is a typical US daily travel </w:t>
        </w:r>
        <w:proofErr w:type="gramStart"/>
        <w:r w:rsidR="000C3367">
          <w:rPr>
            <w:rFonts w:ascii="Times New Roman" w:hAnsi="Times New Roman" w:cs="Times New Roman"/>
            <w:sz w:val="24"/>
          </w:rPr>
          <w:t>demand</w:t>
        </w:r>
        <w:proofErr w:type="gramEnd"/>
        <w:r w:rsidR="000C3367">
          <w:rPr>
            <w:rFonts w:ascii="Times New Roman" w:hAnsi="Times New Roman" w:cs="Times New Roman"/>
            <w:sz w:val="24"/>
          </w:rPr>
          <w:t xml:space="preserve"> pattern, with morning and after</w:t>
        </w:r>
      </w:ins>
      <w:ins w:id="1636" w:author="Miller, Harvey J." w:date="2020-05-20T13:26:00Z">
        <w:r w:rsidR="000C3367">
          <w:rPr>
            <w:rFonts w:ascii="Times New Roman" w:hAnsi="Times New Roman" w:cs="Times New Roman"/>
            <w:sz w:val="24"/>
          </w:rPr>
          <w:t xml:space="preserve">noon peak demand periods corresponding to commuting to and from work, </w:t>
        </w:r>
      </w:ins>
      <w:ins w:id="1637" w:author="Miller, Harvey J." w:date="2020-05-20T13:27:00Z">
        <w:r w:rsidR="000C3367">
          <w:rPr>
            <w:rFonts w:ascii="Times New Roman" w:hAnsi="Times New Roman" w:cs="Times New Roman"/>
            <w:sz w:val="24"/>
          </w:rPr>
          <w:t xml:space="preserve">respectively.  In contrast, the COVID demand curve </w:t>
        </w:r>
      </w:ins>
      <w:ins w:id="1638" w:author="Miller, Harvey J." w:date="2020-05-22T14:52:00Z">
        <w:r w:rsidR="006B2355">
          <w:rPr>
            <w:rFonts w:ascii="Times New Roman" w:hAnsi="Times New Roman" w:cs="Times New Roman"/>
            <w:sz w:val="24"/>
          </w:rPr>
          <w:t xml:space="preserve">indicates not only lower demand, but less pronounced </w:t>
        </w:r>
      </w:ins>
      <w:ins w:id="1639" w:author="Miller, Harvey J." w:date="2020-05-20T13:27:00Z">
        <w:del w:id="1640" w:author="Miller, Harvey J." w:date="2020-05-22T14:52:00Z">
          <w:r w:rsidR="000C3367" w:rsidDel="006B2355">
            <w:rPr>
              <w:rFonts w:ascii="Times New Roman" w:hAnsi="Times New Roman" w:cs="Times New Roman"/>
              <w:sz w:val="24"/>
            </w:rPr>
            <w:delText xml:space="preserve">has relatively modest morning and afternoon </w:delText>
          </w:r>
        </w:del>
        <w:r w:rsidR="000C3367">
          <w:rPr>
            <w:rFonts w:ascii="Times New Roman" w:hAnsi="Times New Roman" w:cs="Times New Roman"/>
            <w:sz w:val="24"/>
          </w:rPr>
          <w:t>peak</w:t>
        </w:r>
      </w:ins>
      <w:ins w:id="1641" w:author="Miller, Harvey J." w:date="2020-05-22T14:53:00Z">
        <w:r w:rsidR="006B2355">
          <w:rPr>
            <w:rFonts w:ascii="Times New Roman" w:hAnsi="Times New Roman" w:cs="Times New Roman"/>
            <w:sz w:val="24"/>
          </w:rPr>
          <w:t xml:space="preserve"> demand periods</w:t>
        </w:r>
      </w:ins>
      <w:ins w:id="1642" w:author="Miller, Harvey J." w:date="2020-05-20T13:27:00Z">
        <w:del w:id="1643" w:author="Miller, Harvey J." w:date="2020-05-22T14:53:00Z">
          <w:r w:rsidR="000C3367" w:rsidDel="006B2355">
            <w:rPr>
              <w:rFonts w:ascii="Times New Roman" w:hAnsi="Times New Roman" w:cs="Times New Roman"/>
              <w:sz w:val="24"/>
            </w:rPr>
            <w:delText>s</w:delText>
          </w:r>
        </w:del>
        <w:r w:rsidR="000C3367">
          <w:rPr>
            <w:rFonts w:ascii="Times New Roman" w:hAnsi="Times New Roman" w:cs="Times New Roman"/>
            <w:sz w:val="24"/>
          </w:rPr>
          <w:t>.</w:t>
        </w:r>
      </w:ins>
    </w:p>
    <w:p w14:paraId="65391D9F" w14:textId="21B3CFEA" w:rsidR="00B41B7B" w:rsidRDefault="00BB7CB3">
      <w:pPr>
        <w:jc w:val="both"/>
        <w:rPr>
          <w:ins w:id="1644" w:author="Miller, Harvey J." w:date="2020-05-20T13:08:00Z"/>
          <w:rFonts w:ascii="Times New Roman" w:hAnsi="Times New Roman" w:cs="Times New Roman"/>
          <w:sz w:val="24"/>
        </w:rPr>
        <w:pPrChange w:id="1645" w:author="Miller, Harvey J." w:date="2020-05-22T14:53:00Z">
          <w:pPr/>
        </w:pPrChange>
      </w:pPr>
      <w:ins w:id="1646" w:author="Miller, Harvey J." w:date="2020-05-20T13:15:00Z">
        <w:del w:id="1647" w:author="Miller, Harvey J." w:date="2020-05-22T14:53:00Z">
          <w:r w:rsidRPr="00BB7CB3" w:rsidDel="006B2355">
            <w:rPr>
              <w:rFonts w:ascii="Times New Roman" w:hAnsi="Times New Roman" w:cs="Times New Roman"/>
              <w:sz w:val="24"/>
            </w:rPr>
            <w:delText>We use two methods to analyze these changes, namely, shape similarity and peak analysis.</w:delText>
          </w:r>
        </w:del>
      </w:ins>
    </w:p>
    <w:p w14:paraId="66D2992C" w14:textId="77777777" w:rsidR="0098158F" w:rsidRDefault="00B41B7B">
      <w:pPr>
        <w:keepNext/>
        <w:jc w:val="center"/>
        <w:rPr>
          <w:ins w:id="1648" w:author="Liu, Luyu" w:date="2020-05-21T16:06:00Z"/>
        </w:rPr>
        <w:pPrChange w:id="1649" w:author="Liu, Luyu" w:date="2020-05-21T16:06:00Z">
          <w:pPr>
            <w:jc w:val="center"/>
          </w:pPr>
        </w:pPrChange>
      </w:pPr>
      <w:moveToRangeStart w:id="1650" w:author="Miller, Harvey J." w:date="2020-05-20T13:08:00Z" w:name="move40872531"/>
      <w:moveTo w:id="1651" w:author="Miller, Harvey J." w:date="2020-05-20T13:08:00Z">
        <w:r w:rsidRPr="00822762">
          <w:rPr>
            <w:rFonts w:ascii="Times New Roman" w:hAnsi="Times New Roman" w:cs="Times New Roman"/>
            <w:noProof/>
            <w:sz w:val="24"/>
          </w:rPr>
          <w:drawing>
            <wp:inline distT="0" distB="0" distL="0" distR="0" wp14:anchorId="32065C55" wp14:editId="3910E426">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moveTo>
      <w:moveToRangeEnd w:id="1650"/>
    </w:p>
    <w:p w14:paraId="384B1F07" w14:textId="1EF7BCBF" w:rsidR="0098158F" w:rsidRPr="0098158F" w:rsidRDefault="0098158F">
      <w:pPr>
        <w:jc w:val="center"/>
        <w:rPr>
          <w:ins w:id="1652" w:author="Liu, Luyu" w:date="2020-05-21T16:06:00Z"/>
          <w:rFonts w:ascii="Times New Roman" w:hAnsi="Times New Roman" w:cs="Times New Roman"/>
          <w:sz w:val="24"/>
          <w:rPrChange w:id="1653" w:author="Liu, Luyu" w:date="2020-05-21T16:06:00Z">
            <w:rPr>
              <w:ins w:id="1654" w:author="Liu, Luyu" w:date="2020-05-21T16:06:00Z"/>
            </w:rPr>
          </w:rPrChange>
        </w:rPr>
        <w:pPrChange w:id="1655" w:author="Liu, Luyu" w:date="2020-05-21T16:06:00Z">
          <w:pPr>
            <w:pStyle w:val="Caption"/>
          </w:pPr>
        </w:pPrChange>
      </w:pPr>
      <w:bookmarkStart w:id="1656" w:name="_Ref40969774"/>
      <w:ins w:id="1657" w:author="Liu, Luyu" w:date="2020-05-21T16:06:00Z">
        <w:r w:rsidRPr="0098158F">
          <w:rPr>
            <w:rFonts w:ascii="Times New Roman" w:hAnsi="Times New Roman" w:cs="Times New Roman"/>
            <w:sz w:val="24"/>
            <w:rPrChange w:id="1658" w:author="Liu, Luyu" w:date="2020-05-21T16:06:00Z">
              <w:rPr/>
            </w:rPrChange>
          </w:rPr>
          <w:t xml:space="preserve">Figure </w:t>
        </w:r>
        <w:r w:rsidRPr="0098158F">
          <w:rPr>
            <w:rFonts w:ascii="Times New Roman" w:hAnsi="Times New Roman" w:cs="Times New Roman"/>
            <w:sz w:val="24"/>
            <w:rPrChange w:id="1659" w:author="Liu, Luyu" w:date="2020-05-21T16:06:00Z">
              <w:rPr/>
            </w:rPrChange>
          </w:rPr>
          <w:fldChar w:fldCharType="begin"/>
        </w:r>
        <w:r w:rsidRPr="0098158F">
          <w:rPr>
            <w:rFonts w:ascii="Times New Roman" w:hAnsi="Times New Roman" w:cs="Times New Roman"/>
            <w:sz w:val="24"/>
            <w:rPrChange w:id="1660" w:author="Liu, Luyu" w:date="2020-05-21T16:06:00Z">
              <w:rPr/>
            </w:rPrChange>
          </w:rPr>
          <w:instrText xml:space="preserve"> SEQ Figure \* ARABIC </w:instrText>
        </w:r>
      </w:ins>
      <w:r w:rsidRPr="0098158F">
        <w:rPr>
          <w:rFonts w:ascii="Times New Roman" w:hAnsi="Times New Roman" w:cs="Times New Roman"/>
          <w:sz w:val="24"/>
          <w:rPrChange w:id="1661" w:author="Liu, Luyu" w:date="2020-05-21T16:06:00Z">
            <w:rPr/>
          </w:rPrChange>
        </w:rPr>
        <w:fldChar w:fldCharType="separate"/>
      </w:r>
      <w:ins w:id="1662" w:author="Liu, Luyu" w:date="2020-05-21T16:06:00Z">
        <w:r w:rsidRPr="0098158F">
          <w:rPr>
            <w:rFonts w:ascii="Times New Roman" w:hAnsi="Times New Roman" w:cs="Times New Roman"/>
            <w:sz w:val="24"/>
            <w:rPrChange w:id="1663" w:author="Liu, Luyu" w:date="2020-05-21T16:06:00Z">
              <w:rPr>
                <w:noProof/>
              </w:rPr>
            </w:rPrChange>
          </w:rPr>
          <w:t>1</w:t>
        </w:r>
        <w:r w:rsidRPr="0098158F">
          <w:rPr>
            <w:rFonts w:ascii="Times New Roman" w:hAnsi="Times New Roman" w:cs="Times New Roman"/>
            <w:sz w:val="24"/>
            <w:rPrChange w:id="1664" w:author="Liu, Luyu" w:date="2020-05-21T16:06:00Z">
              <w:rPr/>
            </w:rPrChange>
          </w:rPr>
          <w:fldChar w:fldCharType="end"/>
        </w:r>
        <w:bookmarkEnd w:id="1656"/>
        <w:r w:rsidRPr="0098158F">
          <w:rPr>
            <w:rFonts w:ascii="Times New Roman" w:hAnsi="Times New Roman" w:cs="Times New Roman"/>
            <w:sz w:val="24"/>
            <w:rPrChange w:id="1665" w:author="Liu, Luyu" w:date="2020-05-21T16:06:00Z">
              <w:rPr/>
            </w:rPrChange>
          </w:rPr>
          <w:t>: MTA New York City Subway hourly transit demand curve</w:t>
        </w:r>
      </w:ins>
      <w:ins w:id="1666" w:author="Liu, Luyu" w:date="2020-05-21T17:49:00Z">
        <w:r w:rsidR="009048FE">
          <w:rPr>
            <w:rFonts w:ascii="Times New Roman" w:hAnsi="Times New Roman" w:cs="Times New Roman"/>
            <w:sz w:val="24"/>
          </w:rPr>
          <w:t>s</w:t>
        </w:r>
      </w:ins>
      <w:ins w:id="1667" w:author="Liu, Luyu" w:date="2020-05-21T16:06:00Z">
        <w:r w:rsidRPr="0098158F">
          <w:rPr>
            <w:rFonts w:ascii="Times New Roman" w:hAnsi="Times New Roman" w:cs="Times New Roman"/>
            <w:sz w:val="24"/>
            <w:rPrChange w:id="1668" w:author="Liu, Luyu" w:date="2020-05-21T16:06:00Z">
              <w:rPr/>
            </w:rPrChange>
          </w:rPr>
          <w:t xml:space="preserve"> </w:t>
        </w:r>
        <w:commentRangeStart w:id="1669"/>
        <w:r w:rsidRPr="0098158F">
          <w:rPr>
            <w:rFonts w:ascii="Times New Roman" w:hAnsi="Times New Roman" w:cs="Times New Roman"/>
            <w:sz w:val="24"/>
            <w:rPrChange w:id="1670" w:author="Liu, Luyu" w:date="2020-05-21T16:06:00Z">
              <w:rPr/>
            </w:rPrChange>
          </w:rPr>
          <w:t xml:space="preserve">(blue: </w:t>
        </w:r>
      </w:ins>
      <w:ins w:id="1671" w:author="Miller, Harvey J." w:date="2020-05-22T14:53:00Z">
        <w:r w:rsidR="006B2355">
          <w:rPr>
            <w:rFonts w:ascii="Times New Roman" w:hAnsi="Times New Roman" w:cs="Times New Roman"/>
            <w:sz w:val="24"/>
          </w:rPr>
          <w:t xml:space="preserve">typical </w:t>
        </w:r>
      </w:ins>
      <w:ins w:id="1672" w:author="Liu, Luyu" w:date="2020-05-21T16:06:00Z">
        <w:del w:id="1673" w:author="Miller, Harvey J." w:date="2020-05-22T14:53:00Z">
          <w:r w:rsidRPr="0098158F" w:rsidDel="006B2355">
            <w:rPr>
              <w:rFonts w:ascii="Times New Roman" w:hAnsi="Times New Roman" w:cs="Times New Roman"/>
              <w:sz w:val="24"/>
              <w:rPrChange w:id="1674" w:author="Liu, Luyu" w:date="2020-05-21T16:06:00Z">
                <w:rPr/>
              </w:rPrChange>
            </w:rPr>
            <w:delText xml:space="preserve">normal </w:delText>
          </w:r>
        </w:del>
        <w:r w:rsidRPr="0098158F">
          <w:rPr>
            <w:rFonts w:ascii="Times New Roman" w:hAnsi="Times New Roman" w:cs="Times New Roman"/>
            <w:sz w:val="24"/>
            <w:rPrChange w:id="1675" w:author="Liu, Luyu" w:date="2020-05-21T16:06:00Z">
              <w:rPr/>
            </w:rPrChange>
          </w:rPr>
          <w:t xml:space="preserve">curve; orange: </w:t>
        </w:r>
      </w:ins>
      <w:ins w:id="1676" w:author="Liu, Luyu" w:date="2020-05-21T17:50:00Z">
        <w:r w:rsidR="009048FE">
          <w:rPr>
            <w:rFonts w:ascii="Times New Roman" w:hAnsi="Times New Roman" w:cs="Times New Roman"/>
            <w:sz w:val="24"/>
          </w:rPr>
          <w:t>COVID</w:t>
        </w:r>
      </w:ins>
      <w:ins w:id="1677" w:author="Liu, Luyu" w:date="2020-05-21T16:06:00Z">
        <w:r w:rsidRPr="0098158F">
          <w:rPr>
            <w:rFonts w:ascii="Times New Roman" w:hAnsi="Times New Roman" w:cs="Times New Roman"/>
            <w:sz w:val="24"/>
            <w:rPrChange w:id="1678" w:author="Liu, Luyu" w:date="2020-05-21T16:06:00Z">
              <w:rPr/>
            </w:rPrChange>
          </w:rPr>
          <w:t xml:space="preserve"> curve)</w:t>
        </w:r>
      </w:ins>
      <w:commentRangeEnd w:id="1669"/>
      <w:ins w:id="1679" w:author="Liu, Luyu" w:date="2020-05-21T17:50:00Z">
        <w:r w:rsidR="009048FE">
          <w:rPr>
            <w:rStyle w:val="CommentReference"/>
          </w:rPr>
          <w:commentReference w:id="1669"/>
        </w:r>
      </w:ins>
    </w:p>
    <w:p w14:paraId="68AE69D7" w14:textId="49E810A0" w:rsidR="006C4234" w:rsidDel="00B41B7B" w:rsidRDefault="006C4234">
      <w:pPr>
        <w:jc w:val="center"/>
        <w:rPr>
          <w:del w:id="1680" w:author="Miller, Harvey J." w:date="2020-05-20T13:08:00Z"/>
          <w:rFonts w:ascii="Times New Roman" w:hAnsi="Times New Roman" w:cs="Times New Roman"/>
          <w:sz w:val="24"/>
        </w:rPr>
        <w:pPrChange w:id="1681" w:author="Miller, Harvey J." w:date="2020-05-20T13:08:00Z">
          <w:pPr/>
        </w:pPrChange>
      </w:pPr>
      <w:del w:id="1682" w:author="Miller, Harvey J." w:date="2020-05-20T13:08:00Z">
        <w:r w:rsidDel="00B41B7B">
          <w:rPr>
            <w:rFonts w:ascii="Times New Roman" w:hAnsi="Times New Roman" w:cs="Times New Roman"/>
            <w:sz w:val="24"/>
          </w:rPr>
          <w:delText>In this section, we analyze and interpret the similarity between the two curves under the normal circumstance without the impact of COVID-19 and the actual circumstance with the impact.</w:delText>
        </w:r>
      </w:del>
    </w:p>
    <w:p w14:paraId="061F3BBE" w14:textId="2554571C" w:rsidR="006C4234" w:rsidDel="001907EC" w:rsidRDefault="006C4234">
      <w:pPr>
        <w:jc w:val="center"/>
        <w:rPr>
          <w:del w:id="1683" w:author="Liu, Luyu" w:date="2020-05-21T16:06:00Z"/>
          <w:rFonts w:ascii="Times New Roman" w:hAnsi="Times New Roman" w:cs="Times New Roman"/>
          <w:sz w:val="24"/>
        </w:rPr>
        <w:pPrChange w:id="1684" w:author="Miller, Harvey J." w:date="2020-05-20T13:08:00Z">
          <w:pPr/>
        </w:pPrChange>
      </w:pPr>
    </w:p>
    <w:p w14:paraId="2AC3EA49" w14:textId="2F9E8764" w:rsidR="00B41B7B" w:rsidDel="001907EC" w:rsidRDefault="00B41B7B" w:rsidP="006C4234">
      <w:pPr>
        <w:rPr>
          <w:ins w:id="1685" w:author="Miller, Harvey J." w:date="2020-05-20T13:12:00Z"/>
          <w:del w:id="1686" w:author="Liu, Luyu" w:date="2020-05-21T16:06:00Z"/>
          <w:rFonts w:ascii="Times New Roman" w:hAnsi="Times New Roman" w:cs="Times New Roman"/>
          <w:sz w:val="24"/>
        </w:rPr>
      </w:pPr>
    </w:p>
    <w:p w14:paraId="7743AB4E" w14:textId="08DFC0A2" w:rsidR="006C4234" w:rsidDel="00BB7CB3" w:rsidRDefault="00331257">
      <w:pPr>
        <w:jc w:val="both"/>
        <w:rPr>
          <w:del w:id="1687" w:author="Miller, Harvey J." w:date="2020-05-20T13:13:00Z"/>
          <w:rFonts w:ascii="Times New Roman" w:hAnsi="Times New Roman" w:cs="Times New Roman"/>
          <w:sz w:val="24"/>
        </w:rPr>
        <w:pPrChange w:id="1688" w:author="Miller, Harvey J." w:date="2020-05-20T13:13:00Z">
          <w:pPr/>
        </w:pPrChange>
      </w:pPr>
      <w:ins w:id="1689" w:author="Miller, Harvey J." w:date="2020-05-20T13:46:00Z">
        <w:r>
          <w:rPr>
            <w:rFonts w:ascii="Times New Roman" w:hAnsi="Times New Roman" w:cs="Times New Roman"/>
            <w:b/>
            <w:sz w:val="24"/>
          </w:rPr>
          <w:tab/>
        </w:r>
      </w:ins>
      <w:del w:id="1690" w:author="Miller, Harvey J." w:date="2020-05-20T13:46:00Z">
        <w:r w:rsidR="006C4234" w:rsidRPr="007B2BFB" w:rsidDel="00331257">
          <w:rPr>
            <w:rFonts w:ascii="Times New Roman" w:hAnsi="Times New Roman" w:cs="Times New Roman"/>
            <w:b/>
            <w:sz w:val="24"/>
          </w:rPr>
          <w:delText>S</w:delText>
        </w:r>
      </w:del>
      <w:del w:id="1691" w:author="Miller, Harvey J." w:date="2020-05-20T13:13:00Z">
        <w:r w:rsidR="006C4234" w:rsidRPr="007B2BFB" w:rsidDel="00BB7CB3">
          <w:rPr>
            <w:rFonts w:ascii="Times New Roman" w:hAnsi="Times New Roman" w:cs="Times New Roman"/>
            <w:b/>
            <w:sz w:val="24"/>
          </w:rPr>
          <w:delText>imilarity</w:delText>
        </w:r>
        <w:r w:rsidR="006C4234" w:rsidDel="00BB7CB3">
          <w:rPr>
            <w:rFonts w:ascii="Times New Roman" w:hAnsi="Times New Roman" w:cs="Times New Roman"/>
            <w:b/>
            <w:sz w:val="24"/>
          </w:rPr>
          <w:delText xml:space="preserve"> of s</w:delText>
        </w:r>
      </w:del>
      <w:del w:id="1692" w:author="Miller, Harvey J." w:date="2020-05-20T13:46:00Z">
        <w:r w:rsidR="006C4234" w:rsidDel="00331257">
          <w:rPr>
            <w:rFonts w:ascii="Times New Roman" w:hAnsi="Times New Roman" w:cs="Times New Roman"/>
            <w:b/>
            <w:sz w:val="24"/>
          </w:rPr>
          <w:delText>hape</w:delText>
        </w:r>
        <w:r w:rsidR="006C4234" w:rsidRPr="007B2BFB" w:rsidDel="00331257">
          <w:rPr>
            <w:rFonts w:ascii="Times New Roman" w:hAnsi="Times New Roman" w:cs="Times New Roman"/>
            <w:b/>
            <w:sz w:val="24"/>
          </w:rPr>
          <w:delText>.</w:delText>
        </w:r>
        <w:r w:rsidR="006C4234" w:rsidDel="00331257">
          <w:rPr>
            <w:rFonts w:ascii="Times New Roman" w:hAnsi="Times New Roman" w:cs="Times New Roman"/>
            <w:sz w:val="24"/>
          </w:rPr>
          <w:delText xml:space="preserve">  </w:delText>
        </w:r>
      </w:del>
      <w:del w:id="1693" w:author="Miller, Harvey J." w:date="2020-05-20T13:13:00Z">
        <w:r w:rsidR="006C4234" w:rsidDel="00BB7CB3">
          <w:rPr>
            <w:rFonts w:ascii="Times New Roman" w:hAnsi="Times New Roman" w:cs="Times New Roman"/>
            <w:sz w:val="24"/>
          </w:rPr>
          <w:delText xml:space="preserve">To conduct the similarity analyses, we use the hourly transit demand change data. Like the daily data, the hourly normal values are also calculated </w:delText>
        </w:r>
        <w:r w:rsidR="006C4234" w:rsidDel="00BB7CB3">
          <w:rPr>
            <w:rFonts w:ascii="Times New Roman" w:hAnsi="Times New Roman" w:cs="Times New Roman" w:hint="eastAsia"/>
            <w:sz w:val="24"/>
          </w:rPr>
          <w:delText xml:space="preserve">based on the </w:delText>
        </w:r>
        <w:r w:rsidR="006C4234" w:rsidDel="00BB7CB3">
          <w:rPr>
            <w:rFonts w:ascii="Times New Roman" w:hAnsi="Times New Roman" w:cs="Times New Roman"/>
            <w:sz w:val="24"/>
          </w:rPr>
          <w:delText xml:space="preserve">historical data and adjusted with annual growth. </w:delText>
        </w:r>
      </w:del>
    </w:p>
    <w:p w14:paraId="7A0FD3E2" w14:textId="34D1025F" w:rsidR="006C4234" w:rsidDel="00BB7CB3" w:rsidRDefault="006C4234">
      <w:pPr>
        <w:jc w:val="both"/>
        <w:rPr>
          <w:del w:id="1694" w:author="Miller, Harvey J." w:date="2020-05-20T13:13:00Z"/>
          <w:rFonts w:ascii="Times New Roman" w:hAnsi="Times New Roman" w:cs="Times New Roman"/>
          <w:sz w:val="24"/>
        </w:rPr>
        <w:pPrChange w:id="1695" w:author="Miller, Harvey J." w:date="2020-05-20T13:13:00Z">
          <w:pPr>
            <w:jc w:val="center"/>
          </w:pPr>
        </w:pPrChange>
      </w:pPr>
      <w:moveFromRangeStart w:id="1696" w:author="Miller, Harvey J." w:date="2020-05-20T13:08:00Z" w:name="move40872531"/>
      <w:moveFrom w:id="1697" w:author="Miller, Harvey J." w:date="2020-05-20T13:08:00Z">
        <w:del w:id="1698" w:author="Miller, Harvey J." w:date="2020-05-20T13:13:00Z">
          <w:r w:rsidRPr="00822762" w:rsidDel="00BB7CB3">
            <w:rPr>
              <w:rFonts w:ascii="Times New Roman" w:hAnsi="Times New Roman" w:cs="Times New Roman"/>
              <w:noProof/>
              <w:sz w:val="24"/>
            </w:rPr>
            <w:drawing>
              <wp:inline distT="0" distB="0" distL="0" distR="0" wp14:anchorId="547EF6DB" wp14:editId="3D0844D6">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moveFrom>
      <w:moveFromRangeEnd w:id="1696"/>
    </w:p>
    <w:p w14:paraId="2BB62D9F" w14:textId="72B3A165" w:rsidR="00925C73" w:rsidRDefault="006C4234">
      <w:pPr>
        <w:jc w:val="both"/>
        <w:rPr>
          <w:rFonts w:ascii="Times New Roman" w:hAnsi="Times New Roman" w:cs="Times New Roman"/>
          <w:sz w:val="24"/>
        </w:rPr>
        <w:pPrChange w:id="1699" w:author="Miller, Harvey J." w:date="2020-05-20T13:15:00Z">
          <w:pPr/>
        </w:pPrChange>
      </w:pPr>
      <w:del w:id="1700" w:author="Miller, Harvey J." w:date="2020-05-20T13:13:00Z">
        <w:r w:rsidDel="00BB7CB3">
          <w:rPr>
            <w:rFonts w:ascii="Times New Roman" w:hAnsi="Times New Roman" w:cs="Times New Roman"/>
            <w:sz w:val="24"/>
          </w:rPr>
          <w:tab/>
          <w:delText>The s</w:delText>
        </w:r>
      </w:del>
      <w:del w:id="1701" w:author="Miller, Harvey J." w:date="2020-05-20T13:15:00Z">
        <w:r w:rsidDel="00BB7CB3">
          <w:rPr>
            <w:rFonts w:ascii="Times New Roman" w:hAnsi="Times New Roman" w:cs="Times New Roman"/>
            <w:sz w:val="24"/>
          </w:rPr>
          <w:delText xml:space="preserve">imilarity between </w:delText>
        </w:r>
      </w:del>
      <w:del w:id="1702" w:author="Miller, Harvey J." w:date="2020-05-20T13:14:00Z">
        <w:r w:rsidDel="00BB7CB3">
          <w:rPr>
            <w:rFonts w:ascii="Times New Roman" w:hAnsi="Times New Roman" w:cs="Times New Roman"/>
            <w:sz w:val="24"/>
          </w:rPr>
          <w:delText xml:space="preserve">the </w:delText>
        </w:r>
      </w:del>
      <w:del w:id="1703" w:author="Miller, Harvey J." w:date="2020-05-20T13:13:00Z">
        <w:r w:rsidDel="00BB7CB3">
          <w:rPr>
            <w:rFonts w:ascii="Times New Roman" w:hAnsi="Times New Roman" w:cs="Times New Roman"/>
            <w:sz w:val="24"/>
          </w:rPr>
          <w:delText xml:space="preserve">normal and actual </w:delText>
        </w:r>
      </w:del>
      <w:del w:id="1704" w:author="Miller, Harvey J." w:date="2020-05-20T13:15:00Z">
        <w:r w:rsidDel="00BB7CB3">
          <w:rPr>
            <w:rFonts w:ascii="Times New Roman" w:hAnsi="Times New Roman" w:cs="Times New Roman"/>
            <w:sz w:val="24"/>
          </w:rPr>
          <w:delText xml:space="preserve">curves can generally be decomposed into two factors: the average distance between the curve point and the difference between the shapes of curve point. </w:delText>
        </w:r>
      </w:del>
      <w:r>
        <w:rPr>
          <w:rFonts w:ascii="Times New Roman" w:hAnsi="Times New Roman" w:cs="Times New Roman"/>
          <w:sz w:val="24"/>
        </w:rPr>
        <w:t>We utilize</w:t>
      </w:r>
      <w:ins w:id="1705" w:author="Miller, Harvey J." w:date="2020-05-20T13:46:00Z">
        <w:r w:rsidR="00331257">
          <w:rPr>
            <w:rFonts w:ascii="Times New Roman" w:hAnsi="Times New Roman" w:cs="Times New Roman"/>
            <w:sz w:val="24"/>
          </w:rPr>
          <w:t xml:space="preserve"> the shape analysis technique of</w:t>
        </w:r>
      </w:ins>
      <w:r>
        <w:rPr>
          <w:rFonts w:ascii="Times New Roman" w:hAnsi="Times New Roman" w:cs="Times New Roman"/>
          <w:sz w:val="24"/>
        </w:rPr>
        <w:t xml:space="preserve"> </w:t>
      </w:r>
      <w:del w:id="1706" w:author="Miller, Harvey J." w:date="2020-05-20T13:15:00Z">
        <w:r w:rsidDel="00BB7CB3">
          <w:rPr>
            <w:rFonts w:ascii="Times New Roman" w:hAnsi="Times New Roman" w:cs="Times New Roman"/>
            <w:sz w:val="24"/>
          </w:rPr>
          <w:delText xml:space="preserve">an </w:delText>
        </w:r>
      </w:del>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w:t>
      </w:r>
      <w:del w:id="1707" w:author="Miller, Harvey J." w:date="2020-05-20T13:15:00Z">
        <w:r w:rsidDel="00BB7CB3">
          <w:rPr>
            <w:rFonts w:ascii="Times New Roman" w:hAnsi="Times New Roman" w:cs="Times New Roman"/>
            <w:sz w:val="24"/>
          </w:rPr>
          <w:delText xml:space="preserve">approach </w:delText>
        </w:r>
      </w:del>
      <w:r>
        <w:rPr>
          <w:rFonts w:ascii="Times New Roman" w:hAnsi="Times New Roman" w:cs="Times New Roman"/>
          <w:sz w:val="24"/>
        </w:rPr>
        <w:t xml:space="preserve">to measure </w:t>
      </w:r>
      <w:ins w:id="1708" w:author="Miller, Harvey J." w:date="2020-05-20T13:15:00Z">
        <w:r w:rsidR="00BB7CB3">
          <w:rPr>
            <w:rFonts w:ascii="Times New Roman" w:hAnsi="Times New Roman" w:cs="Times New Roman"/>
            <w:sz w:val="24"/>
          </w:rPr>
          <w:t>differences between</w:t>
        </w:r>
      </w:ins>
      <w:ins w:id="1709" w:author="Miller, Harvey J." w:date="2020-05-20T13:34:00Z">
        <w:r w:rsidR="00C90867">
          <w:rPr>
            <w:rFonts w:ascii="Times New Roman" w:hAnsi="Times New Roman" w:cs="Times New Roman"/>
            <w:sz w:val="24"/>
          </w:rPr>
          <w:t xml:space="preserve"> </w:t>
        </w:r>
        <w:del w:id="1710" w:author="Liu, Luyu" w:date="2020-05-21T19:26:00Z">
          <w:r w:rsidR="00C90867" w:rsidDel="00770AE3">
            <w:rPr>
              <w:rFonts w:ascii="Times New Roman" w:hAnsi="Times New Roman" w:cs="Times New Roman"/>
              <w:sz w:val="24"/>
            </w:rPr>
            <w:delText>and analysis curve and a normal or reference curve</w:delText>
          </w:r>
        </w:del>
      </w:ins>
      <w:ins w:id="1711" w:author="Liu, Luyu" w:date="2020-05-21T19:26:00Z">
        <w:r w:rsidR="00770AE3">
          <w:rPr>
            <w:rFonts w:ascii="Times New Roman" w:hAnsi="Times New Roman" w:cs="Times New Roman"/>
            <w:sz w:val="24"/>
          </w:rPr>
          <w:t>two curves</w:t>
        </w:r>
      </w:ins>
      <w:ins w:id="1712" w:author="Miller, Harvey J." w:date="2020-05-20T13:39:00Z">
        <w:r w:rsidR="00C90867">
          <w:rPr>
            <w:rFonts w:ascii="Times New Roman" w:hAnsi="Times New Roman" w:cs="Times New Roman"/>
            <w:sz w:val="24"/>
          </w:rPr>
          <w:t>, for example, hourly travel demand during and before the COVID pandemic</w:t>
        </w:r>
        <w:del w:id="1713" w:author="Liu, Luyu" w:date="2020-05-21T19:27:00Z">
          <w:r w:rsidR="00C90867" w:rsidDel="00770AE3">
            <w:rPr>
              <w:rFonts w:ascii="Times New Roman" w:hAnsi="Times New Roman" w:cs="Times New Roman"/>
              <w:sz w:val="24"/>
            </w:rPr>
            <w:delText>, respectively</w:delText>
          </w:r>
        </w:del>
        <w:r w:rsidR="00C90867">
          <w:rPr>
            <w:rFonts w:ascii="Times New Roman" w:hAnsi="Times New Roman" w:cs="Times New Roman"/>
            <w:sz w:val="24"/>
          </w:rPr>
          <w:t>.</w:t>
        </w:r>
      </w:ins>
      <w:ins w:id="1714" w:author="Miller, Harvey J." w:date="2020-05-20T13:15:00Z">
        <w:r w:rsidR="00BB7CB3">
          <w:rPr>
            <w:rFonts w:ascii="Times New Roman" w:hAnsi="Times New Roman" w:cs="Times New Roman"/>
            <w:sz w:val="24"/>
          </w:rPr>
          <w:t xml:space="preserve">  </w:t>
        </w:r>
      </w:ins>
      <w:ins w:id="1715" w:author="Miller, Harvey J." w:date="2020-05-20T13:35:00Z">
        <w:r w:rsidR="00C90867">
          <w:rPr>
            <w:rFonts w:ascii="Times New Roman" w:hAnsi="Times New Roman" w:cs="Times New Roman"/>
            <w:sz w:val="24"/>
          </w:rPr>
          <w:t xml:space="preserve">This involves </w:t>
        </w:r>
      </w:ins>
      <w:commentRangeStart w:id="1716"/>
      <w:commentRangeStart w:id="1717"/>
      <w:del w:id="1718" w:author="Miller, Harvey J." w:date="2020-05-20T13:15:00Z">
        <w:r w:rsidDel="00BB7CB3">
          <w:rPr>
            <w:rFonts w:ascii="Times New Roman" w:hAnsi="Times New Roman" w:cs="Times New Roman"/>
            <w:sz w:val="24"/>
          </w:rPr>
          <w:delText>the two factors</w:delText>
        </w:r>
      </w:del>
      <w:del w:id="1719" w:author="Miller, Harvey J." w:date="2020-05-20T13:16:00Z">
        <w:r w:rsidDel="00BB7CB3">
          <w:rPr>
            <w:rFonts w:ascii="Times New Roman" w:hAnsi="Times New Roman" w:cs="Times New Roman"/>
            <w:sz w:val="24"/>
          </w:rPr>
          <w:delText xml:space="preserve">. </w:delText>
        </w:r>
      </w:del>
      <w:del w:id="1720" w:author="Miller, Harvey J." w:date="2020-05-20T13:35:00Z">
        <w:r w:rsidDel="00C90867">
          <w:rPr>
            <w:rFonts w:ascii="Times New Roman" w:hAnsi="Times New Roman" w:cs="Times New Roman"/>
            <w:sz w:val="24"/>
          </w:rPr>
          <w:delText xml:space="preserve">First, we </w:delText>
        </w:r>
      </w:del>
      <w:del w:id="1721" w:author="Miller, Harvey J." w:date="2020-05-20T13:16:00Z">
        <w:r w:rsidDel="00BB7CB3">
          <w:rPr>
            <w:rFonts w:ascii="Times New Roman" w:hAnsi="Times New Roman" w:cs="Times New Roman"/>
            <w:sz w:val="24"/>
          </w:rPr>
          <w:delText xml:space="preserve">will </w:delText>
        </w:r>
      </w:del>
      <w:r>
        <w:rPr>
          <w:rFonts w:ascii="Times New Roman" w:hAnsi="Times New Roman" w:cs="Times New Roman"/>
          <w:sz w:val="24"/>
        </w:rPr>
        <w:t>superimpos</w:t>
      </w:r>
      <w:ins w:id="1722" w:author="Miller, Harvey J." w:date="2020-05-20T13:35:00Z">
        <w:r w:rsidR="00C90867">
          <w:rPr>
            <w:rFonts w:ascii="Times New Roman" w:hAnsi="Times New Roman" w:cs="Times New Roman"/>
            <w:sz w:val="24"/>
          </w:rPr>
          <w:t>ing</w:t>
        </w:r>
      </w:ins>
      <w:ins w:id="1723" w:author="Liu, Luyu" w:date="2020-05-21T19:32:00Z">
        <w:r w:rsidR="00770AE3">
          <w:rPr>
            <w:rFonts w:ascii="Times New Roman" w:hAnsi="Times New Roman" w:cs="Times New Roman"/>
            <w:sz w:val="24"/>
          </w:rPr>
          <w:t xml:space="preserve"> the</w:t>
        </w:r>
      </w:ins>
      <w:ins w:id="1724" w:author="Miller, Harvey J." w:date="2020-05-20T13:35:00Z">
        <w:r w:rsidR="00C90867">
          <w:rPr>
            <w:rFonts w:ascii="Times New Roman" w:hAnsi="Times New Roman" w:cs="Times New Roman"/>
            <w:sz w:val="24"/>
          </w:rPr>
          <w:t xml:space="preserve"> </w:t>
        </w:r>
        <w:del w:id="1725" w:author="Liu, Luyu" w:date="2020-05-21T19:04:00Z">
          <w:r w:rsidR="00C90867" w:rsidDel="00F02EFA">
            <w:rPr>
              <w:rFonts w:ascii="Times New Roman" w:hAnsi="Times New Roman" w:cs="Times New Roman"/>
              <w:sz w:val="24"/>
            </w:rPr>
            <w:delText>an</w:delText>
          </w:r>
        </w:del>
      </w:ins>
      <w:del w:id="1726" w:author="Liu, Luyu" w:date="2020-05-21T19:04:00Z">
        <w:r w:rsidDel="00F02EFA">
          <w:rPr>
            <w:rFonts w:ascii="Times New Roman" w:hAnsi="Times New Roman" w:cs="Times New Roman"/>
            <w:sz w:val="24"/>
          </w:rPr>
          <w:delText xml:space="preserve">e </w:delText>
        </w:r>
      </w:del>
      <w:ins w:id="1727" w:author="Miller, Harvey J." w:date="2020-05-20T13:17:00Z">
        <w:del w:id="1728" w:author="Liu, Luyu" w:date="2020-05-21T19:04:00Z">
          <w:r w:rsidR="00C90867" w:rsidDel="00F02EFA">
            <w:rPr>
              <w:rFonts w:ascii="Times New Roman" w:hAnsi="Times New Roman" w:cs="Times New Roman"/>
              <w:sz w:val="24"/>
            </w:rPr>
            <w:delText xml:space="preserve"> analysis </w:delText>
          </w:r>
          <w:r w:rsidR="000C3367" w:rsidDel="00F02EFA">
            <w:rPr>
              <w:rFonts w:ascii="Times New Roman" w:hAnsi="Times New Roman" w:cs="Times New Roman"/>
              <w:sz w:val="24"/>
            </w:rPr>
            <w:delText xml:space="preserve">curve with a </w:delText>
          </w:r>
          <w:r w:rsidR="00BB7CB3" w:rsidRPr="00BB7CB3" w:rsidDel="00F02EFA">
            <w:rPr>
              <w:rFonts w:ascii="Times New Roman" w:hAnsi="Times New Roman" w:cs="Times New Roman"/>
              <w:sz w:val="24"/>
              <w:highlight w:val="yellow"/>
              <w:rPrChange w:id="1729" w:author="Miller, Harvey J." w:date="2020-05-20T13:21:00Z">
                <w:rPr>
                  <w:rFonts w:ascii="Times New Roman" w:hAnsi="Times New Roman" w:cs="Times New Roman"/>
                  <w:sz w:val="24"/>
                </w:rPr>
              </w:rPrChange>
            </w:rPr>
            <w:delText>reference</w:delText>
          </w:r>
          <w:r w:rsidR="00BB7CB3" w:rsidDel="00F02EFA">
            <w:rPr>
              <w:rFonts w:ascii="Times New Roman" w:hAnsi="Times New Roman" w:cs="Times New Roman"/>
              <w:sz w:val="24"/>
            </w:rPr>
            <w:delText xml:space="preserve"> curve</w:delText>
          </w:r>
        </w:del>
      </w:ins>
      <w:ins w:id="1730" w:author="Liu, Luyu" w:date="2020-05-21T19:04:00Z">
        <w:r w:rsidR="00F02EFA">
          <w:rPr>
            <w:rFonts w:ascii="Times New Roman" w:hAnsi="Times New Roman" w:cs="Times New Roman"/>
            <w:sz w:val="24"/>
          </w:rPr>
          <w:t>two curves</w:t>
        </w:r>
      </w:ins>
      <w:del w:id="1731" w:author="Miller, Harvey J." w:date="2020-05-20T13:17:00Z">
        <w:r w:rsidDel="00BB7CB3">
          <w:rPr>
            <w:rFonts w:ascii="Times New Roman" w:hAnsi="Times New Roman" w:cs="Times New Roman"/>
            <w:sz w:val="24"/>
          </w:rPr>
          <w:delText>the curve of actual curve to the normal curve</w:delText>
        </w:r>
      </w:del>
      <w:del w:id="1732" w:author="Liu, Luyu" w:date="2020-05-21T19:04:00Z">
        <w:r w:rsidDel="00F02EFA">
          <w:rPr>
            <w:rFonts w:ascii="Times New Roman" w:hAnsi="Times New Roman" w:cs="Times New Roman"/>
            <w:sz w:val="24"/>
          </w:rPr>
          <w:delText>.</w:delText>
        </w:r>
      </w:del>
      <w:ins w:id="1733" w:author="Miller, Harvey J." w:date="2020-05-22T14:54:00Z">
        <w:r w:rsidR="006B2355">
          <w:rPr>
            <w:rFonts w:ascii="Times New Roman" w:hAnsi="Times New Roman" w:cs="Times New Roman"/>
            <w:sz w:val="24"/>
          </w:rPr>
          <w:t>.  I</w:t>
        </w:r>
      </w:ins>
      <w:ins w:id="1734" w:author="Liu, Luyu" w:date="2020-05-21T19:04:00Z">
        <w:del w:id="1735" w:author="Miller, Harvey J." w:date="2020-05-22T14:54:00Z">
          <w:r w:rsidR="00F02EFA" w:rsidDel="006B2355">
            <w:rPr>
              <w:rFonts w:ascii="Times New Roman" w:hAnsi="Times New Roman" w:cs="Times New Roman"/>
              <w:sz w:val="24"/>
            </w:rPr>
            <w:delText>:</w:delText>
          </w:r>
        </w:del>
      </w:ins>
      <w:del w:id="1736" w:author="Miller, Harvey J." w:date="2020-05-22T14:53:00Z">
        <w:r w:rsidDel="006B2355">
          <w:rPr>
            <w:rFonts w:ascii="Times New Roman" w:hAnsi="Times New Roman" w:cs="Times New Roman"/>
            <w:sz w:val="24"/>
          </w:rPr>
          <w:delText xml:space="preserve"> </w:delText>
        </w:r>
        <w:commentRangeEnd w:id="1716"/>
        <w:r w:rsidR="00BB7CB3" w:rsidDel="006B2355">
          <w:rPr>
            <w:rStyle w:val="CommentReference"/>
          </w:rPr>
          <w:commentReference w:id="1716"/>
        </w:r>
        <w:commentRangeEnd w:id="1717"/>
        <w:r w:rsidR="00917EA3" w:rsidDel="006B2355">
          <w:rPr>
            <w:rStyle w:val="CommentReference"/>
          </w:rPr>
          <w:commentReference w:id="1717"/>
        </w:r>
      </w:del>
      <w:ins w:id="1737" w:author="Liu, Luyu" w:date="2020-05-21T19:04:00Z">
        <w:del w:id="1738" w:author="Miller, Harvey J." w:date="2020-05-22T14:53:00Z">
          <w:r w:rsidR="00F02EFA" w:rsidDel="006B2355">
            <w:rPr>
              <w:rFonts w:ascii="Times New Roman" w:hAnsi="Times New Roman" w:cs="Times New Roman"/>
              <w:sz w:val="24"/>
            </w:rPr>
            <w:delText>i</w:delText>
          </w:r>
        </w:del>
      </w:ins>
      <w:ins w:id="1739" w:author="Miller, Harvey J." w:date="2020-05-20T13:16:00Z">
        <w:del w:id="1740" w:author="Liu, Luyu" w:date="2020-05-21T19:04:00Z">
          <w:r w:rsidR="00BB7CB3" w:rsidDel="00F02EFA">
            <w:rPr>
              <w:rFonts w:ascii="Times New Roman" w:hAnsi="Times New Roman" w:cs="Times New Roman"/>
              <w:sz w:val="24"/>
            </w:rPr>
            <w:delText>I</w:delText>
          </w:r>
        </w:del>
        <w:r w:rsidR="00BB7CB3">
          <w:rPr>
            <w:rFonts w:ascii="Times New Roman" w:hAnsi="Times New Roman" w:cs="Times New Roman"/>
            <w:sz w:val="24"/>
          </w:rPr>
          <w:t xml:space="preserve">n </w:t>
        </w:r>
      </w:ins>
      <w:del w:id="1741" w:author="Miller, Harvey J." w:date="2020-05-20T13:16:00Z">
        <w:r w:rsidDel="00BB7CB3">
          <w:rPr>
            <w:rFonts w:ascii="Times New Roman" w:hAnsi="Times New Roman" w:cs="Times New Roman"/>
            <w:sz w:val="24"/>
          </w:rPr>
          <w:delText>For</w:delText>
        </w:r>
      </w:del>
      <w:del w:id="1742" w:author="Miller, Harvey J." w:date="2020-05-20T13:30:00Z">
        <w:r w:rsidDel="000C3367">
          <w:rPr>
            <w:rFonts w:ascii="Times New Roman" w:hAnsi="Times New Roman" w:cs="Times New Roman"/>
            <w:sz w:val="24"/>
          </w:rPr>
          <w:delText xml:space="preserve"> </w:delText>
        </w:r>
      </w:del>
      <w:r>
        <w:rPr>
          <w:rFonts w:ascii="Times New Roman" w:hAnsi="Times New Roman" w:cs="Times New Roman"/>
          <w:sz w:val="24"/>
        </w:rPr>
        <w:t>traditional Procrustes analysis for arbitrary shapes, the superimpos</w:t>
      </w:r>
      <w:ins w:id="1743" w:author="Miller, Harvey J." w:date="2020-05-20T13:30:00Z">
        <w:r w:rsidR="000C3367">
          <w:rPr>
            <w:rFonts w:ascii="Times New Roman" w:hAnsi="Times New Roman" w:cs="Times New Roman"/>
            <w:sz w:val="24"/>
          </w:rPr>
          <w:t xml:space="preserve">ition </w:t>
        </w:r>
      </w:ins>
      <w:del w:id="1744" w:author="Miller, Harvey J." w:date="2020-05-20T13:30:00Z">
        <w:r w:rsidDel="000C3367">
          <w:rPr>
            <w:rFonts w:ascii="Times New Roman" w:hAnsi="Times New Roman" w:cs="Times New Roman"/>
            <w:sz w:val="24"/>
          </w:rPr>
          <w:delText xml:space="preserve">e </w:delText>
        </w:r>
      </w:del>
      <w:r>
        <w:rPr>
          <w:rFonts w:ascii="Times New Roman" w:hAnsi="Times New Roman" w:cs="Times New Roman"/>
          <w:sz w:val="24"/>
        </w:rPr>
        <w:t>process includes panning, scaling, and rotating</w:t>
      </w:r>
      <w:ins w:id="1745" w:author="Miller, Harvey J." w:date="2020-05-20T13:30:00Z">
        <w:r w:rsidR="000C3367">
          <w:rPr>
            <w:rFonts w:ascii="Times New Roman" w:hAnsi="Times New Roman" w:cs="Times New Roman"/>
            <w:sz w:val="24"/>
          </w:rPr>
          <w:t xml:space="preserve"> to make the shapes fit</w:t>
        </w:r>
      </w:ins>
      <w:r>
        <w:rPr>
          <w:rFonts w:ascii="Times New Roman" w:hAnsi="Times New Roman" w:cs="Times New Roman"/>
          <w:sz w:val="24"/>
        </w:rPr>
        <w:t xml:space="preserve">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w:t>
      </w:r>
      <w:ins w:id="1746" w:author="Miller, Harvey J." w:date="2020-05-20T13:30:00Z">
        <w:r w:rsidR="000C3367">
          <w:rPr>
            <w:rFonts w:ascii="Times New Roman" w:hAnsi="Times New Roman" w:cs="Times New Roman"/>
            <w:sz w:val="24"/>
          </w:rPr>
          <w:t xml:space="preserve">  We only use scaling in our application since these a</w:t>
        </w:r>
      </w:ins>
      <w:del w:id="1747" w:author="Miller, Harvey J." w:date="2020-05-20T13:30:00Z">
        <w:r w:rsidDel="000C3367">
          <w:rPr>
            <w:rFonts w:ascii="Times New Roman" w:hAnsi="Times New Roman" w:cs="Times New Roman"/>
            <w:sz w:val="24"/>
          </w:rPr>
          <w:delText xml:space="preserve"> However, </w:delText>
        </w:r>
      </w:del>
      <w:ins w:id="1748" w:author="Miller, Harvey J." w:date="2020-05-20T13:20:00Z">
        <w:r w:rsidR="00BB7CB3">
          <w:rPr>
            <w:rFonts w:ascii="Times New Roman" w:hAnsi="Times New Roman" w:cs="Times New Roman"/>
            <w:sz w:val="24"/>
          </w:rPr>
          <w:t>re one-dimensional curves</w:t>
        </w:r>
      </w:ins>
      <w:del w:id="1749" w:author="Miller, Harvey J." w:date="2020-05-20T13:20:00Z">
        <w:r w:rsidDel="00BB7CB3">
          <w:rPr>
            <w:rFonts w:ascii="Times New Roman" w:hAnsi="Times New Roman" w:cs="Times New Roman"/>
            <w:sz w:val="24"/>
          </w:rPr>
          <w:delText xml:space="preserve">because we know the shift of the demand curves does not contain the panning and rotating process, we will only conduct </w:delText>
        </w:r>
      </w:del>
      <w:del w:id="1750" w:author="Miller, Harvey J." w:date="2020-05-20T13:31:00Z">
        <w:r w:rsidDel="000C3367">
          <w:rPr>
            <w:rFonts w:ascii="Times New Roman" w:hAnsi="Times New Roman" w:cs="Times New Roman"/>
            <w:sz w:val="24"/>
          </w:rPr>
          <w:delText>scalin</w:delText>
        </w:r>
      </w:del>
      <w:del w:id="1751" w:author="Miller, Harvey J." w:date="2020-05-20T13:30:00Z">
        <w:r w:rsidDel="000C3367">
          <w:rPr>
            <w:rFonts w:ascii="Times New Roman" w:hAnsi="Times New Roman" w:cs="Times New Roman"/>
            <w:sz w:val="24"/>
          </w:rPr>
          <w:delText>g</w:delText>
        </w:r>
      </w:del>
      <w:del w:id="1752" w:author="Miller, Harvey J." w:date="2020-05-20T13:21:00Z">
        <w:r w:rsidDel="00BB7CB3">
          <w:rPr>
            <w:rFonts w:ascii="Times New Roman" w:hAnsi="Times New Roman" w:cs="Times New Roman"/>
            <w:sz w:val="24"/>
          </w:rPr>
          <w:delText xml:space="preserve"> process in practice</w:delText>
        </w:r>
      </w:del>
      <w:r>
        <w:rPr>
          <w:rFonts w:ascii="Times New Roman" w:hAnsi="Times New Roman" w:cs="Times New Roman"/>
          <w:sz w:val="24"/>
        </w:rPr>
        <w:t xml:space="preserve">. We use a stretch factor </w:t>
      </w:r>
      <m:oMath>
        <m:r>
          <w:rPr>
            <w:rFonts w:ascii="Cambria Math" w:hAnsi="Cambria Math" w:cs="Times New Roman"/>
            <w:sz w:val="24"/>
          </w:rPr>
          <m:t>p</m:t>
        </m:r>
      </m:oMath>
      <w:r>
        <w:rPr>
          <w:rFonts w:ascii="Times New Roman" w:hAnsi="Times New Roman" w:cs="Times New Roman"/>
          <w:sz w:val="24"/>
        </w:rPr>
        <w:t xml:space="preserve"> as a multiplier </w:t>
      </w:r>
      <w:ins w:id="1753" w:author="Liu, Luyu" w:date="2020-05-23T16:06:00Z">
        <w:r w:rsidR="00A024B9">
          <w:rPr>
            <w:rFonts w:ascii="Times New Roman" w:hAnsi="Times New Roman" w:cs="Times New Roman"/>
            <w:sz w:val="24"/>
          </w:rPr>
          <w:t>to fit two</w:t>
        </w:r>
      </w:ins>
      <w:del w:id="1754" w:author="Liu, Luyu" w:date="2020-05-21T19:25:00Z">
        <w:r w:rsidDel="00703B62">
          <w:rPr>
            <w:rFonts w:ascii="Times New Roman" w:hAnsi="Times New Roman" w:cs="Times New Roman"/>
            <w:sz w:val="24"/>
          </w:rPr>
          <w:delText>on the actual</w:delText>
        </w:r>
      </w:del>
      <w:del w:id="1755" w:author="Liu, Luyu" w:date="2020-05-23T16:06:00Z">
        <w:r w:rsidDel="00A024B9">
          <w:rPr>
            <w:rFonts w:ascii="Times New Roman" w:hAnsi="Times New Roman" w:cs="Times New Roman"/>
            <w:sz w:val="24"/>
          </w:rPr>
          <w:delText xml:space="preserve"> curve to fit </w:delText>
        </w:r>
      </w:del>
      <w:del w:id="1756" w:author="Liu, Luyu" w:date="2020-05-21T19:25:00Z">
        <w:r w:rsidDel="00703B62">
          <w:rPr>
            <w:rFonts w:ascii="Times New Roman" w:hAnsi="Times New Roman" w:cs="Times New Roman"/>
            <w:sz w:val="24"/>
          </w:rPr>
          <w:delText xml:space="preserve">the </w:delText>
        </w:r>
      </w:del>
      <w:ins w:id="1757" w:author="Liu, Luyu" w:date="2020-05-21T19:25:00Z">
        <w:r w:rsidR="00703B62">
          <w:rPr>
            <w:rFonts w:ascii="Times New Roman" w:hAnsi="Times New Roman" w:cs="Times New Roman"/>
            <w:sz w:val="24"/>
          </w:rPr>
          <w:t xml:space="preserve"> </w:t>
        </w:r>
      </w:ins>
      <w:ins w:id="1758" w:author="Miller, Harvey J." w:date="2020-05-20T13:21:00Z">
        <w:del w:id="1759" w:author="Liu, Luyu" w:date="2020-05-21T19:25:00Z">
          <w:r w:rsidR="00BB7CB3" w:rsidDel="00703B62">
            <w:rPr>
              <w:rFonts w:ascii="Times New Roman" w:hAnsi="Times New Roman" w:cs="Times New Roman"/>
              <w:sz w:val="24"/>
            </w:rPr>
            <w:delText>reference</w:delText>
          </w:r>
        </w:del>
      </w:ins>
      <w:del w:id="1760" w:author="Miller, Harvey J." w:date="2020-05-20T13:21:00Z">
        <w:r w:rsidDel="00BB7CB3">
          <w:rPr>
            <w:rFonts w:ascii="Times New Roman" w:hAnsi="Times New Roman" w:cs="Times New Roman"/>
            <w:sz w:val="24"/>
          </w:rPr>
          <w:delText>normal</w:delText>
        </w:r>
      </w:del>
      <w:del w:id="1761" w:author="Liu, Luyu" w:date="2020-05-21T19:25:00Z">
        <w:r w:rsidDel="00703B62">
          <w:rPr>
            <w:rFonts w:ascii="Times New Roman" w:hAnsi="Times New Roman" w:cs="Times New Roman"/>
            <w:sz w:val="24"/>
          </w:rPr>
          <w:delText xml:space="preserve"> </w:delText>
        </w:r>
      </w:del>
      <w:r>
        <w:rPr>
          <w:rFonts w:ascii="Times New Roman" w:hAnsi="Times New Roman" w:cs="Times New Roman"/>
          <w:sz w:val="24"/>
        </w:rPr>
        <w:t>curve</w:t>
      </w:r>
      <w:ins w:id="1762" w:author="Liu, Luyu" w:date="2020-05-23T16:07:00Z">
        <w:r w:rsidR="00A024B9">
          <w:rPr>
            <w:rFonts w:ascii="Times New Roman" w:hAnsi="Times New Roman" w:cs="Times New Roman"/>
            <w:sz w:val="24"/>
          </w:rPr>
          <w:t>s</w:t>
        </w:r>
      </w:ins>
      <w:r>
        <w:rPr>
          <w:rFonts w:ascii="Times New Roman" w:hAnsi="Times New Roman" w:cs="Times New Roman"/>
          <w:sz w:val="24"/>
        </w:rPr>
        <w:t xml:space="preserve"> so that their Procrustes distance is minimized</w:t>
      </w:r>
      <w:del w:id="1763" w:author="Miller, Harvey J." w:date="2020-05-20T13:21:00Z">
        <w:r w:rsidDel="00BB7CB3">
          <w:rPr>
            <w:rFonts w:ascii="Times New Roman" w:hAnsi="Times New Roman" w:cs="Times New Roman"/>
            <w:sz w:val="24"/>
          </w:rPr>
          <w:delText>. The process can be denoted as</w:delText>
        </w:r>
      </w:del>
      <w:r>
        <w:rPr>
          <w:rFonts w:ascii="Times New Roman" w:hAnsi="Times New Roman" w:cs="Times New Roman"/>
          <w:sz w:val="24"/>
        </w:rPr>
        <w:t xml:space="preserve">: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18E7B160" w:rsidR="006C4234" w:rsidRPr="0053358D" w:rsidRDefault="006C4234" w:rsidP="00770AE3">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w:lastRenderedPageBreak/>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del w:id="1764" w:author="Liu, Luyu" w:date="2020-05-21T19:26:00Z">
                                        <w:rPr>
                                          <w:rFonts w:ascii="Cambria Math" w:eastAsia="Yu Mincho" w:hAnsi="Cambria Math" w:cs="Times New Roman"/>
                                          <w:i/>
                                          <w:sz w:val="24"/>
                                          <w:szCs w:val="24"/>
                                          <w:lang w:eastAsia="ja-JP"/>
                                        </w:rPr>
                                      </w:del>
                                    </m:ctrlPr>
                                  </m:sSubPr>
                                  <m:e>
                                    <m:r>
                                      <w:del w:id="1765" w:author="Liu, Luyu" w:date="2020-05-21T19:26:00Z">
                                        <w:rPr>
                                          <w:rFonts w:ascii="Cambria Math" w:eastAsia="Yu Mincho" w:hAnsi="Cambria Math" w:cs="Times New Roman"/>
                                          <w:sz w:val="24"/>
                                          <w:szCs w:val="24"/>
                                          <w:lang w:eastAsia="ja-JP"/>
                                        </w:rPr>
                                        <m:t>f</m:t>
                                      </w:del>
                                    </m:r>
                                  </m:e>
                                  <m:sub>
                                    <m:r>
                                      <w:del w:id="1766" w:author="Liu, Luyu" w:date="2020-05-21T19:26:00Z">
                                        <w:rPr>
                                          <w:rFonts w:ascii="Cambria Math" w:eastAsia="Yu Mincho" w:hAnsi="Cambria Math" w:cs="Times New Roman"/>
                                          <w:sz w:val="24"/>
                                          <w:szCs w:val="24"/>
                                          <w:lang w:eastAsia="ja-JP"/>
                                        </w:rPr>
                                        <m:t>a</m:t>
                                      </w:del>
                                    </m:r>
                                  </m:sub>
                                </m:sSub>
                                <m:r>
                                  <w:ins w:id="1767" w:author="Liu, Luyu" w:date="2020-05-21T19:26:00Z">
                                    <w:rPr>
                                      <w:rFonts w:ascii="Cambria Math" w:eastAsia="Yu Mincho" w:hAnsi="Cambria Math" w:cs="Times New Roman"/>
                                      <w:sz w:val="24"/>
                                      <w:szCs w:val="24"/>
                                      <w:lang w:eastAsia="ja-JP"/>
                                    </w:rPr>
                                    <m:t>f</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del w:id="1768" w:author="Liu, Luyu" w:date="2020-05-21T19:26:00Z">
                                        <w:rPr>
                                          <w:rFonts w:ascii="Cambria Math" w:eastAsia="Yu Mincho" w:hAnsi="Cambria Math" w:cs="Times New Roman"/>
                                          <w:i/>
                                          <w:sz w:val="24"/>
                                          <w:szCs w:val="24"/>
                                          <w:lang w:eastAsia="ja-JP"/>
                                        </w:rPr>
                                      </w:del>
                                    </m:ctrlPr>
                                  </m:sSubPr>
                                  <m:e>
                                    <m:r>
                                      <w:del w:id="1769" w:author="Liu, Luyu" w:date="2020-05-21T19:26:00Z">
                                        <w:rPr>
                                          <w:rFonts w:ascii="Cambria Math" w:eastAsia="Yu Mincho" w:hAnsi="Cambria Math" w:cs="Times New Roman"/>
                                          <w:sz w:val="24"/>
                                          <w:szCs w:val="24"/>
                                          <w:lang w:eastAsia="ja-JP"/>
                                        </w:rPr>
                                        <m:t>f</m:t>
                                      </w:del>
                                    </m:r>
                                  </m:e>
                                  <m:sub>
                                    <m:r>
                                      <w:del w:id="1770" w:author="Liu, Luyu" w:date="2020-05-21T19:26:00Z">
                                        <w:rPr>
                                          <w:rFonts w:ascii="Cambria Math" w:eastAsia="Yu Mincho" w:hAnsi="Cambria Math" w:cs="Times New Roman"/>
                                          <w:sz w:val="24"/>
                                          <w:szCs w:val="24"/>
                                          <w:lang w:eastAsia="ja-JP"/>
                                        </w:rPr>
                                        <m:t>n</m:t>
                                      </w:del>
                                    </m:r>
                                  </m:sub>
                                </m:sSub>
                                <m:r>
                                  <w:ins w:id="1771" w:author="Liu, Luyu" w:date="2020-05-21T19:26:00Z">
                                    <w:rPr>
                                      <w:rFonts w:ascii="Cambria Math" w:eastAsia="Yu Mincho" w:hAnsi="Cambria Math" w:cs="Times New Roman"/>
                                      <w:sz w:val="24"/>
                                      <w:szCs w:val="24"/>
                                      <w:lang w:eastAsia="ja-JP"/>
                                    </w:rPr>
                                    <m:t>g</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66922251"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lastRenderedPageBreak/>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3A48A5">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7E3E0698" w:rsidR="006C4234" w:rsidRDefault="00BB7CB3">
      <w:pPr>
        <w:jc w:val="both"/>
        <w:rPr>
          <w:rFonts w:ascii="Times New Roman" w:hAnsi="Times New Roman" w:cs="Times New Roman"/>
          <w:sz w:val="24"/>
        </w:rPr>
        <w:pPrChange w:id="1772" w:author="Miller, Harvey J." w:date="2020-05-20T13:22:00Z">
          <w:pPr/>
        </w:pPrChange>
      </w:pPr>
      <w:commentRangeStart w:id="1773"/>
      <w:proofErr w:type="gramStart"/>
      <w:ins w:id="1774" w:author="Miller, Harvey J." w:date="2020-05-20T13:21:00Z">
        <w:r>
          <w:rPr>
            <w:rFonts w:ascii="Times New Roman" w:hAnsi="Times New Roman" w:cs="Times New Roman"/>
            <w:sz w:val="24"/>
          </w:rPr>
          <w:t>w</w:t>
        </w:r>
      </w:ins>
      <w:proofErr w:type="gramEnd"/>
      <w:del w:id="1775" w:author="Miller, Harvey J." w:date="2020-05-20T13:21:00Z">
        <w:r w:rsidR="006C4234" w:rsidDel="00BB7CB3">
          <w:rPr>
            <w:rFonts w:ascii="Times New Roman" w:hAnsi="Times New Roman" w:cs="Times New Roman"/>
            <w:sz w:val="24"/>
          </w:rPr>
          <w:delText>W</w:delText>
        </w:r>
      </w:del>
      <w:r w:rsidR="006C4234">
        <w:rPr>
          <w:rFonts w:ascii="Times New Roman" w:hAnsi="Times New Roman" w:cs="Times New Roman"/>
          <w:sz w:val="24"/>
        </w:rPr>
        <w:t xml:space="preserve">here: </w:t>
      </w:r>
      <m:oMath>
        <m:r>
          <w:rPr>
            <w:rFonts w:ascii="Cambria Math" w:hAnsi="Cambria Math" w:cs="Times New Roman"/>
            <w:sz w:val="24"/>
          </w:rPr>
          <m:t>S(p)</m:t>
        </m:r>
      </m:oMath>
      <w:r w:rsidR="006C4234">
        <w:rPr>
          <w:rFonts w:ascii="Times New Roman" w:hAnsi="Times New Roman" w:cs="Times New Roman"/>
          <w:sz w:val="24"/>
        </w:rPr>
        <w:t xml:space="preserve"> is the </w:t>
      </w:r>
      <w:r w:rsidR="006C4234" w:rsidRPr="009C44A2">
        <w:rPr>
          <w:rFonts w:ascii="Times New Roman" w:hAnsi="Times New Roman" w:cs="Times New Roman"/>
          <w:sz w:val="24"/>
        </w:rPr>
        <w:t>Procrustes distance</w:t>
      </w:r>
      <w:r w:rsidR="009C44A2">
        <w:rPr>
          <w:rFonts w:ascii="Times New Roman" w:hAnsi="Times New Roman" w:cs="Times New Roman"/>
          <w:sz w:val="24"/>
        </w:rPr>
        <w:t xml:space="preserve"> between </w:t>
      </w:r>
      <w:ins w:id="1776" w:author="Miller, Harvey J." w:date="2020-05-20T13:36:00Z">
        <w:del w:id="1777" w:author="Liu, Luyu" w:date="2020-05-21T19:34:00Z">
          <w:r w:rsidR="00C90867" w:rsidDel="00770AE3">
            <w:rPr>
              <w:rFonts w:ascii="Times New Roman" w:hAnsi="Times New Roman" w:cs="Times New Roman"/>
              <w:sz w:val="24"/>
            </w:rPr>
            <w:delText xml:space="preserve">normal </w:delText>
          </w:r>
        </w:del>
      </w:ins>
      <w:del w:id="1778" w:author="Liu, Luyu" w:date="2020-05-21T19:34:00Z">
        <w:r w:rsidR="009C44A2" w:rsidDel="00770AE3">
          <w:rPr>
            <w:rFonts w:ascii="Times New Roman" w:hAnsi="Times New Roman" w:cs="Times New Roman"/>
            <w:sz w:val="24"/>
          </w:rPr>
          <w:delText xml:space="preserve">the hourly curve before the pandemic and </w:delText>
        </w:r>
      </w:del>
      <w:ins w:id="1779" w:author="Miller, Harvey J." w:date="2020-05-20T13:36:00Z">
        <w:del w:id="1780" w:author="Liu, Luyu" w:date="2020-05-21T19:34:00Z">
          <w:r w:rsidR="00C90867" w:rsidDel="00770AE3">
            <w:rPr>
              <w:rFonts w:ascii="Times New Roman" w:hAnsi="Times New Roman" w:cs="Times New Roman"/>
              <w:sz w:val="24"/>
            </w:rPr>
            <w:delText>the analysis</w:delText>
          </w:r>
        </w:del>
      </w:ins>
      <w:ins w:id="1781" w:author="Liu, Luyu" w:date="2020-05-21T19:34:00Z">
        <w:r w:rsidR="00770AE3">
          <w:rPr>
            <w:rFonts w:ascii="Times New Roman" w:hAnsi="Times New Roman" w:cs="Times New Roman"/>
            <w:sz w:val="24"/>
          </w:rPr>
          <w:t>the two</w:t>
        </w:r>
      </w:ins>
      <w:ins w:id="1782" w:author="Miller, Harvey J." w:date="2020-05-20T13:36:00Z">
        <w:r w:rsidR="00C90867">
          <w:rPr>
            <w:rFonts w:ascii="Times New Roman" w:hAnsi="Times New Roman" w:cs="Times New Roman"/>
            <w:sz w:val="24"/>
          </w:rPr>
          <w:t xml:space="preserve"> curve</w:t>
        </w:r>
      </w:ins>
      <w:ins w:id="1783" w:author="Liu, Luyu" w:date="2020-05-21T19:34:00Z">
        <w:r w:rsidR="00770AE3">
          <w:rPr>
            <w:rFonts w:ascii="Times New Roman" w:hAnsi="Times New Roman" w:cs="Times New Roman"/>
            <w:sz w:val="24"/>
          </w:rPr>
          <w:t>s</w:t>
        </w:r>
      </w:ins>
      <w:del w:id="1784" w:author="Miller, Harvey J." w:date="2020-05-20T13:36:00Z">
        <w:r w:rsidR="009C44A2" w:rsidDel="00C90867">
          <w:rPr>
            <w:rFonts w:ascii="Times New Roman" w:hAnsi="Times New Roman" w:cs="Times New Roman"/>
            <w:sz w:val="24"/>
          </w:rPr>
          <w:delText xml:space="preserve">superimposed hourly curve </w:delText>
        </w:r>
      </w:del>
      <w:del w:id="1785" w:author="Miller, Harvey J." w:date="2020-05-20T13:37:00Z">
        <w:r w:rsidR="009C44A2" w:rsidDel="00C90867">
          <w:rPr>
            <w:rFonts w:ascii="Times New Roman" w:hAnsi="Times New Roman" w:cs="Times New Roman"/>
            <w:sz w:val="24"/>
          </w:rPr>
          <w:delText>during the pandemic</w:delText>
        </w:r>
      </w:del>
      <w:r w:rsidR="006C4234">
        <w:rPr>
          <w:rFonts w:ascii="Times New Roman" w:hAnsi="Times New Roman" w:cs="Times New Roman"/>
          <w:sz w:val="24"/>
        </w:rPr>
        <w:t xml:space="preserve">, </w:t>
      </w:r>
      <m:oMath>
        <m:r>
          <w:rPr>
            <w:rFonts w:ascii="Cambria Math" w:hAnsi="Cambria Math" w:cs="Times New Roman"/>
            <w:sz w:val="24"/>
          </w:rPr>
          <m:t>p</m:t>
        </m:r>
      </m:oMath>
      <w:r w:rsidR="006C4234">
        <w:rPr>
          <w:rFonts w:ascii="Times New Roman" w:hAnsi="Times New Roman" w:cs="Times New Roman"/>
          <w:sz w:val="24"/>
        </w:rPr>
        <w:t xml:space="preserve"> is the </w:t>
      </w:r>
      <w:r w:rsidR="006C4234" w:rsidRPr="006B2355">
        <w:rPr>
          <w:rFonts w:ascii="Times New Roman" w:hAnsi="Times New Roman" w:cs="Times New Roman"/>
          <w:sz w:val="24"/>
          <w:rPrChange w:id="1786" w:author="Miller, Harvey J." w:date="2020-05-22T14:54:00Z">
            <w:rPr>
              <w:rFonts w:ascii="Times New Roman" w:hAnsi="Times New Roman" w:cs="Times New Roman"/>
              <w:sz w:val="24"/>
              <w:highlight w:val="yellow"/>
            </w:rPr>
          </w:rPrChange>
        </w:rPr>
        <w:t>stretch factor</w:t>
      </w:r>
      <w:r w:rsidR="006C4234" w:rsidRPr="006B2355">
        <w:rPr>
          <w:rFonts w:ascii="Times New Roman" w:hAnsi="Times New Roman" w:cs="Times New Roman"/>
          <w:sz w:val="24"/>
        </w:rPr>
        <w:t>,</w:t>
      </w:r>
      <w:r w:rsidR="006C4234">
        <w:rPr>
          <w:rFonts w:ascii="Times New Roman" w:hAnsi="Times New Roman" w:cs="Times New Roman"/>
          <w:sz w:val="24"/>
        </w:rPr>
        <w:t xml:space="preserve"> </w:t>
      </w:r>
      <m:oMath>
        <m:r>
          <w:rPr>
            <w:rFonts w:ascii="Cambria Math" w:hAnsi="Cambria Math" w:cs="Times New Roman"/>
            <w:sz w:val="24"/>
          </w:rPr>
          <m:t>h</m:t>
        </m:r>
      </m:oMath>
      <w:r w:rsidR="006C4234">
        <w:rPr>
          <w:rFonts w:ascii="Times New Roman" w:hAnsi="Times New Roman" w:cs="Times New Roman"/>
          <w:sz w:val="24"/>
        </w:rPr>
        <w:t xml:space="preserve"> is the number of data points in the dataset, </w:t>
      </w:r>
      <m:oMath>
        <m:sSub>
          <m:sSubPr>
            <m:ctrlPr>
              <w:del w:id="1787" w:author="Liu, Luyu" w:date="2020-05-21T19:34:00Z">
                <w:rPr>
                  <w:rFonts w:ascii="Cambria Math" w:hAnsi="Cambria Math" w:cs="Times New Roman"/>
                  <w:i/>
                  <w:sz w:val="24"/>
                </w:rPr>
              </w:del>
            </m:ctrlPr>
          </m:sSubPr>
          <m:e>
            <m:r>
              <w:del w:id="1788" w:author="Liu, Luyu" w:date="2020-05-21T19:34:00Z">
                <w:rPr>
                  <w:rFonts w:ascii="Cambria Math" w:hAnsi="Cambria Math" w:cs="Times New Roman"/>
                  <w:sz w:val="24"/>
                </w:rPr>
                <m:t>f</m:t>
              </w:del>
            </m:r>
          </m:e>
          <m:sub>
            <m:r>
              <w:del w:id="1789" w:author="Liu, Luyu" w:date="2020-05-21T19:34:00Z">
                <w:rPr>
                  <w:rFonts w:ascii="Cambria Math" w:hAnsi="Cambria Math" w:cs="Times New Roman"/>
                  <w:sz w:val="24"/>
                </w:rPr>
                <m:t>a</m:t>
              </w:del>
            </m:r>
          </m:sub>
        </m:sSub>
        <m:r>
          <w:del w:id="1790" w:author="Liu, Luyu" w:date="2020-05-21T19:34:00Z">
            <w:rPr>
              <w:rFonts w:ascii="Cambria Math" w:hAnsi="Cambria Math" w:cs="Times New Roman"/>
              <w:sz w:val="24"/>
            </w:rPr>
            <m:t>(t)</m:t>
          </w:del>
        </m:r>
      </m:oMath>
      <w:del w:id="1791" w:author="Liu, Luyu" w:date="2020-05-21T19:34:00Z">
        <w:r w:rsidR="006C4234" w:rsidDel="00770AE3">
          <w:rPr>
            <w:rFonts w:ascii="Times New Roman" w:hAnsi="Times New Roman" w:cs="Times New Roman"/>
            <w:sz w:val="24"/>
          </w:rPr>
          <w:delText xml:space="preserve"> </w:delText>
        </w:r>
      </w:del>
      <w:ins w:id="1792" w:author="Miller, Harvey J." w:date="2020-05-20T13:37:00Z">
        <w:del w:id="1793" w:author="Liu, Luyu" w:date="2020-05-21T19:34:00Z">
          <w:r w:rsidR="00C90867" w:rsidDel="00770AE3">
            <w:rPr>
              <w:rFonts w:ascii="Times New Roman" w:hAnsi="Times New Roman" w:cs="Times New Roman"/>
              <w:sz w:val="24"/>
            </w:rPr>
            <w:delText xml:space="preserve">analysis curve and </w:delText>
          </w:r>
        </w:del>
      </w:ins>
      <w:del w:id="1794" w:author="Liu, Luyu" w:date="2020-05-21T19:34:00Z">
        <w:r w:rsidR="006C4234" w:rsidDel="00770AE3">
          <w:rPr>
            <w:rFonts w:ascii="Times New Roman" w:hAnsi="Times New Roman" w:cs="Times New Roman"/>
            <w:sz w:val="24"/>
          </w:rPr>
          <w:delText xml:space="preserve">is the transit demand </w:delText>
        </w:r>
        <w:r w:rsidR="009C44A2" w:rsidDel="00770AE3">
          <w:rPr>
            <w:rFonts w:ascii="Times New Roman" w:hAnsi="Times New Roman" w:cs="Times New Roman"/>
            <w:sz w:val="24"/>
          </w:rPr>
          <w:delText xml:space="preserve">during the pandemic </w:delText>
        </w:r>
        <w:r w:rsidR="006C4234" w:rsidDel="00770AE3">
          <w:rPr>
            <w:rFonts w:ascii="Times New Roman" w:hAnsi="Times New Roman" w:cs="Times New Roman"/>
            <w:sz w:val="24"/>
          </w:rPr>
          <w:delText xml:space="preserve">at </w:delText>
        </w:r>
        <w:r w:rsidR="009C44A2" w:rsidDel="00770AE3">
          <w:rPr>
            <w:rFonts w:ascii="Times New Roman" w:hAnsi="Times New Roman" w:cs="Times New Roman"/>
            <w:sz w:val="24"/>
          </w:rPr>
          <w:delText xml:space="preserve">hour </w:delText>
        </w:r>
        <m:oMath>
          <m:r>
            <w:rPr>
              <w:rFonts w:ascii="Cambria Math" w:hAnsi="Cambria Math" w:cs="Times New Roman"/>
              <w:sz w:val="24"/>
            </w:rPr>
            <m:t>t</m:t>
          </m:r>
        </m:oMath>
        <w:r w:rsidR="006C4234" w:rsidDel="00770AE3">
          <w:rPr>
            <w:rFonts w:ascii="Times New Roman" w:hAnsi="Times New Roman" w:cs="Times New Roman"/>
            <w:sz w:val="24"/>
          </w:rPr>
          <w:delText xml:space="preserve">,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sidR="006C4234" w:rsidDel="00770AE3">
          <w:rPr>
            <w:rFonts w:ascii="Times New Roman" w:hAnsi="Times New Roman" w:cs="Times New Roman"/>
            <w:sz w:val="24"/>
          </w:rPr>
          <w:delText xml:space="preserve"> is the </w:delText>
        </w:r>
      </w:del>
      <w:ins w:id="1795" w:author="Miller, Harvey J." w:date="2020-05-20T13:38:00Z">
        <w:del w:id="1796" w:author="Liu, Luyu" w:date="2020-05-21T19:34:00Z">
          <w:r w:rsidR="00C90867" w:rsidDel="00770AE3">
            <w:rPr>
              <w:rFonts w:ascii="Times New Roman" w:hAnsi="Times New Roman" w:cs="Times New Roman"/>
              <w:sz w:val="24"/>
            </w:rPr>
            <w:delText xml:space="preserve">normal </w:delText>
          </w:r>
        </w:del>
      </w:ins>
      <w:ins w:id="1797" w:author="Miller, Harvey J." w:date="2020-05-20T13:39:00Z">
        <w:del w:id="1798" w:author="Liu, Luyu" w:date="2020-05-21T19:34:00Z">
          <w:r w:rsidR="00C90867" w:rsidDel="00770AE3">
            <w:rPr>
              <w:rFonts w:ascii="Times New Roman" w:hAnsi="Times New Roman" w:cs="Times New Roman"/>
              <w:sz w:val="24"/>
            </w:rPr>
            <w:delText>curve</w:delText>
          </w:r>
        </w:del>
      </w:ins>
      <m:oMath>
        <m:r>
          <w:ins w:id="1799" w:author="Liu, Luyu" w:date="2020-05-21T19:34:00Z">
            <w:rPr>
              <w:rFonts w:ascii="Cambria Math" w:hAnsi="Cambria Math" w:cs="Times New Roman"/>
              <w:sz w:val="24"/>
            </w:rPr>
            <m:t>f(t)</m:t>
          </w:ins>
        </m:r>
      </m:oMath>
      <w:ins w:id="1800" w:author="Liu, Luyu" w:date="2020-05-21T19:34:00Z">
        <w:r w:rsidR="00770AE3">
          <w:rPr>
            <w:rFonts w:ascii="Times New Roman" w:hAnsi="Times New Roman" w:cs="Times New Roman"/>
            <w:sz w:val="24"/>
          </w:rPr>
          <w:t xml:space="preserve"> and </w:t>
        </w:r>
      </w:ins>
      <m:oMath>
        <m:r>
          <w:ins w:id="1801" w:author="Liu, Luyu" w:date="2020-05-21T19:35:00Z">
            <w:rPr>
              <w:rFonts w:ascii="Cambria Math" w:hAnsi="Cambria Math" w:cs="Times New Roman"/>
              <w:sz w:val="24"/>
            </w:rPr>
            <m:t>g(t)</m:t>
          </w:ins>
        </m:r>
      </m:oMath>
      <w:ins w:id="1802" w:author="Liu, Luyu" w:date="2020-05-21T19:35:00Z">
        <w:r w:rsidR="00770AE3">
          <w:rPr>
            <w:rFonts w:ascii="Times New Roman" w:hAnsi="Times New Roman" w:cs="Times New Roman"/>
            <w:sz w:val="24"/>
          </w:rPr>
          <w:t xml:space="preserve"> are the two curves’ value</w:t>
        </w:r>
      </w:ins>
      <w:ins w:id="1803" w:author="Miller, Harvey J." w:date="2020-05-20T13:39:00Z">
        <w:r w:rsidR="00C90867">
          <w:rPr>
            <w:rFonts w:ascii="Times New Roman" w:hAnsi="Times New Roman" w:cs="Times New Roman"/>
            <w:sz w:val="24"/>
          </w:rPr>
          <w:t xml:space="preserve"> </w:t>
        </w:r>
      </w:ins>
      <w:del w:id="1804" w:author="Miller, Harvey J." w:date="2020-05-20T13:39:00Z">
        <w:r w:rsidR="006C4234" w:rsidDel="00C90867">
          <w:rPr>
            <w:rFonts w:ascii="Times New Roman" w:hAnsi="Times New Roman" w:cs="Times New Roman"/>
            <w:sz w:val="24"/>
          </w:rPr>
          <w:delText xml:space="preserve">transit demand </w:delText>
        </w:r>
        <w:r w:rsidR="009C44A2" w:rsidDel="00C90867">
          <w:rPr>
            <w:rFonts w:ascii="Times New Roman" w:hAnsi="Times New Roman" w:cs="Times New Roman"/>
            <w:sz w:val="24"/>
          </w:rPr>
          <w:delText xml:space="preserve">before the pandemic </w:delText>
        </w:r>
      </w:del>
      <w:r w:rsidR="006C4234">
        <w:rPr>
          <w:rFonts w:ascii="Times New Roman" w:hAnsi="Times New Roman" w:cs="Times New Roman"/>
          <w:sz w:val="24"/>
        </w:rPr>
        <w:t xml:space="preserve">at time </w:t>
      </w:r>
      <m:oMath>
        <m:r>
          <w:rPr>
            <w:rFonts w:ascii="Cambria Math" w:hAnsi="Cambria Math" w:cs="Times New Roman"/>
            <w:sz w:val="24"/>
          </w:rPr>
          <m:t>t</m:t>
        </m:r>
      </m:oMath>
      <w:r w:rsidR="006C4234">
        <w:rPr>
          <w:rFonts w:ascii="Times New Roman" w:hAnsi="Times New Roman" w:cs="Times New Roman"/>
          <w:sz w:val="24"/>
        </w:rPr>
        <w:t>. The solution to this optimization problem is:</w:t>
      </w:r>
      <w:commentRangeEnd w:id="1773"/>
      <w:r w:rsidR="000C3367">
        <w:rPr>
          <w:rStyle w:val="CommentReference"/>
        </w:rPr>
        <w:commentReference w:id="1773"/>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5C023AA6" w:rsidR="006C4234" w:rsidRPr="00EC7615" w:rsidRDefault="003A48A5" w:rsidP="003652F7">
            <w:pPr>
              <w:rPr>
                <w:rFonts w:ascii="Times New Roman" w:hAnsi="Times New Roman" w:cs="Times New Roman"/>
                <w:sz w:val="24"/>
              </w:rPr>
            </w:pPr>
            <m:oMathPara>
              <m:oMath>
                <m:r>
                  <w:ins w:id="1805" w:author="Liu, Luyu" w:date="2020-05-21T16:11:00Z">
                    <w:rPr>
                      <w:rFonts w:ascii="Cambria Math" w:hAnsi="Cambria Math" w:cs="Times New Roman"/>
                      <w:sz w:val="24"/>
                    </w:rPr>
                    <m:t>S(</m:t>
                  </w:ins>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ins w:id="1806" w:author="Liu, Luyu" w:date="2020-05-21T16:11:00Z">
                    <w:rPr>
                      <w:rFonts w:ascii="Cambria Math" w:hAnsi="Cambria Math" w:cs="Times New Roman"/>
                      <w:sz w:val="24"/>
                    </w:rPr>
                    <m:t>)</m:t>
                  </w:ins>
                </m:r>
                <m:r>
                  <w:rPr>
                    <w:rFonts w:ascii="Cambria Math" w:hAnsi="Cambria Math" w:cs="Times New Roman"/>
                    <w:sz w:val="24"/>
                  </w:rPr>
                  <m:t>=</m:t>
                </m:r>
                <m:rad>
                  <m:radPr>
                    <m:degHide m:val="1"/>
                    <m:ctrlPr>
                      <w:ins w:id="1807" w:author="Liu, Luyu" w:date="2020-05-21T16:11:00Z">
                        <w:rPr>
                          <w:rFonts w:ascii="Cambria Math" w:eastAsia="Yu Mincho" w:hAnsi="Cambria Math" w:cs="Times New Roman"/>
                          <w:i/>
                          <w:sz w:val="24"/>
                          <w:szCs w:val="24"/>
                          <w:lang w:eastAsia="ja-JP"/>
                        </w:rPr>
                      </w:ins>
                    </m:ctrlPr>
                  </m:radPr>
                  <m:deg/>
                  <m:e>
                    <m:nary>
                      <m:naryPr>
                        <m:chr m:val="∑"/>
                        <m:limLoc m:val="undOvr"/>
                        <m:ctrlPr>
                          <w:ins w:id="1808" w:author="Liu, Luyu" w:date="2020-05-21T16:11:00Z">
                            <w:rPr>
                              <w:rFonts w:ascii="Cambria Math" w:eastAsia="Yu Mincho" w:hAnsi="Cambria Math" w:cs="Times New Roman"/>
                              <w:i/>
                              <w:sz w:val="24"/>
                              <w:szCs w:val="24"/>
                              <w:lang w:eastAsia="ja-JP"/>
                            </w:rPr>
                          </w:ins>
                        </m:ctrlPr>
                      </m:naryPr>
                      <m:sub>
                        <m:r>
                          <w:ins w:id="1809" w:author="Liu, Luyu" w:date="2020-05-21T16:11:00Z">
                            <w:rPr>
                              <w:rFonts w:ascii="Cambria Math" w:eastAsia="Yu Mincho" w:hAnsi="Cambria Math" w:cs="Times New Roman"/>
                              <w:sz w:val="24"/>
                              <w:szCs w:val="24"/>
                              <w:lang w:eastAsia="ja-JP"/>
                            </w:rPr>
                            <m:t>t=1</m:t>
                          </w:ins>
                        </m:r>
                      </m:sub>
                      <m:sup>
                        <m:r>
                          <w:ins w:id="1810" w:author="Liu, Luyu" w:date="2020-05-21T16:11:00Z">
                            <w:rPr>
                              <w:rFonts w:ascii="Cambria Math" w:eastAsia="Yu Mincho" w:hAnsi="Cambria Math" w:cs="Times New Roman"/>
                              <w:sz w:val="24"/>
                              <w:szCs w:val="24"/>
                              <w:lang w:eastAsia="ja-JP"/>
                            </w:rPr>
                            <m:t>h</m:t>
                          </w:ins>
                        </m:r>
                      </m:sup>
                      <m:e>
                        <m:sSup>
                          <m:sSupPr>
                            <m:ctrlPr>
                              <w:ins w:id="1811" w:author="Liu, Luyu" w:date="2020-05-21T16:11:00Z">
                                <w:rPr>
                                  <w:rFonts w:ascii="Cambria Math" w:eastAsia="Yu Mincho" w:hAnsi="Cambria Math" w:cs="Times New Roman"/>
                                  <w:i/>
                                  <w:sz w:val="24"/>
                                  <w:szCs w:val="24"/>
                                  <w:lang w:eastAsia="ja-JP"/>
                                </w:rPr>
                              </w:ins>
                            </m:ctrlPr>
                          </m:sSupPr>
                          <m:e>
                            <m:d>
                              <m:dPr>
                                <m:ctrlPr>
                                  <w:ins w:id="1812" w:author="Liu, Luyu" w:date="2020-05-21T16:11:00Z">
                                    <w:rPr>
                                      <w:rFonts w:ascii="Cambria Math" w:eastAsia="Yu Mincho" w:hAnsi="Cambria Math" w:cs="Times New Roman"/>
                                      <w:i/>
                                      <w:sz w:val="24"/>
                                      <w:szCs w:val="24"/>
                                      <w:lang w:eastAsia="ja-JP"/>
                                    </w:rPr>
                                  </w:ins>
                                </m:ctrlPr>
                              </m:dPr>
                              <m:e>
                                <m:f>
                                  <m:fPr>
                                    <m:ctrlPr>
                                      <w:ins w:id="1813" w:author="Liu, Luyu" w:date="2020-05-21T16:11:00Z">
                                        <w:rPr>
                                          <w:rFonts w:ascii="Cambria Math" w:hAnsi="Cambria Math" w:cs="Times New Roman"/>
                                          <w:i/>
                                          <w:sz w:val="24"/>
                                        </w:rPr>
                                      </w:ins>
                                    </m:ctrlPr>
                                  </m:fPr>
                                  <m:num>
                                    <m:nary>
                                      <m:naryPr>
                                        <m:chr m:val="∑"/>
                                        <m:limLoc m:val="undOvr"/>
                                        <m:ctrlPr>
                                          <w:ins w:id="1814" w:author="Liu, Luyu" w:date="2020-05-21T16:11:00Z">
                                            <w:rPr>
                                              <w:rFonts w:ascii="Cambria Math" w:hAnsi="Cambria Math" w:cs="Times New Roman"/>
                                              <w:i/>
                                              <w:sz w:val="24"/>
                                            </w:rPr>
                                          </w:ins>
                                        </m:ctrlPr>
                                      </m:naryPr>
                                      <m:sub>
                                        <m:r>
                                          <w:ins w:id="1815" w:author="Liu, Luyu" w:date="2020-05-21T16:11:00Z">
                                            <w:rPr>
                                              <w:rFonts w:ascii="Cambria Math" w:hAnsi="Cambria Math" w:cs="Times New Roman"/>
                                              <w:sz w:val="24"/>
                                            </w:rPr>
                                            <m:t>t=1</m:t>
                                          </w:ins>
                                        </m:r>
                                      </m:sub>
                                      <m:sup>
                                        <m:r>
                                          <w:ins w:id="1816" w:author="Liu, Luyu" w:date="2020-05-21T16:11:00Z">
                                            <w:rPr>
                                              <w:rFonts w:ascii="Cambria Math" w:hAnsi="Cambria Math" w:cs="Times New Roman"/>
                                              <w:sz w:val="24"/>
                                            </w:rPr>
                                            <m:t>h</m:t>
                                          </w:ins>
                                        </m:r>
                                      </m:sup>
                                      <m:e>
                                        <m:r>
                                          <w:ins w:id="1817" w:author="Liu, Luyu" w:date="2020-05-21T19:35:00Z">
                                            <w:rPr>
                                              <w:rFonts w:ascii="Cambria Math" w:hAnsi="Cambria Math" w:cs="Times New Roman"/>
                                              <w:sz w:val="24"/>
                                            </w:rPr>
                                            <m:t>f</m:t>
                                          </w:ins>
                                        </m:r>
                                        <m:d>
                                          <m:dPr>
                                            <m:ctrlPr>
                                              <w:ins w:id="1818" w:author="Liu, Luyu" w:date="2020-05-21T16:11:00Z">
                                                <w:rPr>
                                                  <w:rFonts w:ascii="Cambria Math" w:hAnsi="Cambria Math" w:cs="Times New Roman"/>
                                                  <w:i/>
                                                  <w:sz w:val="24"/>
                                                </w:rPr>
                                              </w:ins>
                                            </m:ctrlPr>
                                          </m:dPr>
                                          <m:e>
                                            <m:r>
                                              <w:ins w:id="1819" w:author="Liu, Luyu" w:date="2020-05-21T16:11:00Z">
                                                <w:rPr>
                                                  <w:rFonts w:ascii="Cambria Math" w:hAnsi="Cambria Math" w:cs="Times New Roman"/>
                                                  <w:sz w:val="24"/>
                                                </w:rPr>
                                                <m:t>t</m:t>
                                              </w:ins>
                                            </m:r>
                                          </m:e>
                                        </m:d>
                                        <m:r>
                                          <w:ins w:id="1820" w:author="Liu, Luyu" w:date="2020-05-21T16:11:00Z">
                                            <w:rPr>
                                              <w:rFonts w:ascii="Cambria Math" w:hAnsi="Cambria Math" w:cs="Times New Roman"/>
                                              <w:sz w:val="24"/>
                                            </w:rPr>
                                            <m:t>⋅</m:t>
                                          </w:ins>
                                        </m:r>
                                        <m:r>
                                          <w:ins w:id="1821" w:author="Liu, Luyu" w:date="2020-05-21T19:35:00Z">
                                            <w:rPr>
                                              <w:rFonts w:ascii="Cambria Math" w:hAnsi="Cambria Math" w:cs="Times New Roman"/>
                                              <w:sz w:val="24"/>
                                            </w:rPr>
                                            <m:t>g</m:t>
                                          </w:ins>
                                        </m:r>
                                        <m:r>
                                          <w:ins w:id="1822" w:author="Liu, Luyu" w:date="2020-05-21T16:11:00Z">
                                            <w:rPr>
                                              <w:rFonts w:ascii="Cambria Math" w:hAnsi="Cambria Math" w:cs="Times New Roman"/>
                                              <w:sz w:val="24"/>
                                            </w:rPr>
                                            <m:t>(t)</m:t>
                                          </w:ins>
                                        </m:r>
                                      </m:e>
                                    </m:nary>
                                  </m:num>
                                  <m:den>
                                    <m:nary>
                                      <m:naryPr>
                                        <m:chr m:val="∑"/>
                                        <m:limLoc m:val="undOvr"/>
                                        <m:ctrlPr>
                                          <w:ins w:id="1823" w:author="Liu, Luyu" w:date="2020-05-21T16:11:00Z">
                                            <w:rPr>
                                              <w:rFonts w:ascii="Cambria Math" w:hAnsi="Cambria Math" w:cs="Times New Roman"/>
                                              <w:i/>
                                              <w:sz w:val="24"/>
                                            </w:rPr>
                                          </w:ins>
                                        </m:ctrlPr>
                                      </m:naryPr>
                                      <m:sub>
                                        <m:r>
                                          <w:ins w:id="1824" w:author="Liu, Luyu" w:date="2020-05-21T16:11:00Z">
                                            <w:rPr>
                                              <w:rFonts w:ascii="Cambria Math" w:hAnsi="Cambria Math" w:cs="Times New Roman"/>
                                              <w:sz w:val="24"/>
                                            </w:rPr>
                                            <m:t>t=1</m:t>
                                          </w:ins>
                                        </m:r>
                                      </m:sub>
                                      <m:sup>
                                        <m:r>
                                          <w:ins w:id="1825" w:author="Liu, Luyu" w:date="2020-05-21T16:11:00Z">
                                            <w:rPr>
                                              <w:rFonts w:ascii="Cambria Math" w:hAnsi="Cambria Math" w:cs="Times New Roman"/>
                                              <w:sz w:val="24"/>
                                            </w:rPr>
                                            <m:t>h</m:t>
                                          </w:ins>
                                        </m:r>
                                      </m:sup>
                                      <m:e>
                                        <m:sSup>
                                          <m:sSupPr>
                                            <m:ctrlPr>
                                              <w:ins w:id="1826" w:author="Liu, Luyu" w:date="2020-05-21T19:35:00Z">
                                                <w:rPr>
                                                  <w:rFonts w:ascii="Cambria Math" w:hAnsi="Cambria Math" w:cs="Times New Roman"/>
                                                  <w:i/>
                                                  <w:sz w:val="24"/>
                                                </w:rPr>
                                              </w:ins>
                                            </m:ctrlPr>
                                          </m:sSupPr>
                                          <m:e>
                                            <m:r>
                                              <w:ins w:id="1827" w:author="Liu, Luyu" w:date="2020-05-21T19:35:00Z">
                                                <w:rPr>
                                                  <w:rFonts w:ascii="Cambria Math" w:hAnsi="Cambria Math" w:cs="Times New Roman"/>
                                                  <w:sz w:val="24"/>
                                                </w:rPr>
                                                <m:t>f</m:t>
                                              </w:ins>
                                            </m:r>
                                          </m:e>
                                          <m:sup>
                                            <m:r>
                                              <w:ins w:id="1828" w:author="Liu, Luyu" w:date="2020-05-21T19:35:00Z">
                                                <w:rPr>
                                                  <w:rFonts w:ascii="Cambria Math" w:hAnsi="Cambria Math" w:cs="Times New Roman"/>
                                                  <w:sz w:val="24"/>
                                                </w:rPr>
                                                <m:t>2</m:t>
                                              </w:ins>
                                            </m:r>
                                          </m:sup>
                                        </m:sSup>
                                        <m:d>
                                          <m:dPr>
                                            <m:ctrlPr>
                                              <w:ins w:id="1829" w:author="Liu, Luyu" w:date="2020-05-21T16:11:00Z">
                                                <w:rPr>
                                                  <w:rFonts w:ascii="Cambria Math" w:hAnsi="Cambria Math" w:cs="Times New Roman"/>
                                                  <w:i/>
                                                  <w:sz w:val="24"/>
                                                </w:rPr>
                                              </w:ins>
                                            </m:ctrlPr>
                                          </m:dPr>
                                          <m:e>
                                            <m:r>
                                              <w:ins w:id="1830" w:author="Liu, Luyu" w:date="2020-05-21T16:11:00Z">
                                                <w:rPr>
                                                  <w:rFonts w:ascii="Cambria Math" w:hAnsi="Cambria Math" w:cs="Times New Roman"/>
                                                  <w:sz w:val="24"/>
                                                </w:rPr>
                                                <m:t>t</m:t>
                                              </w:ins>
                                            </m:r>
                                          </m:e>
                                        </m:d>
                                      </m:e>
                                    </m:nary>
                                  </m:den>
                                </m:f>
                                <m:r>
                                  <w:ins w:id="1831" w:author="Liu, Luyu" w:date="2020-05-21T16:11:00Z">
                                    <w:rPr>
                                      <w:rFonts w:ascii="Cambria Math" w:eastAsia="Yu Mincho" w:hAnsi="Cambria Math" w:cs="Times New Roman"/>
                                      <w:sz w:val="24"/>
                                      <w:szCs w:val="24"/>
                                      <w:lang w:eastAsia="ja-JP"/>
                                    </w:rPr>
                                    <m:t>⋅</m:t>
                                  </w:ins>
                                </m:r>
                                <m:r>
                                  <w:ins w:id="1832" w:author="Liu, Luyu" w:date="2020-05-21T19:36:00Z">
                                    <w:rPr>
                                      <w:rFonts w:ascii="Cambria Math" w:eastAsia="Yu Mincho" w:hAnsi="Cambria Math" w:cs="Times New Roman"/>
                                      <w:sz w:val="24"/>
                                      <w:szCs w:val="24"/>
                                      <w:lang w:eastAsia="ja-JP"/>
                                    </w:rPr>
                                    <m:t>f</m:t>
                                  </w:ins>
                                </m:r>
                                <m:d>
                                  <m:dPr>
                                    <m:ctrlPr>
                                      <w:ins w:id="1833" w:author="Liu, Luyu" w:date="2020-05-21T16:11:00Z">
                                        <w:rPr>
                                          <w:rFonts w:ascii="Cambria Math" w:eastAsia="Yu Mincho" w:hAnsi="Cambria Math" w:cs="Times New Roman"/>
                                          <w:i/>
                                          <w:sz w:val="24"/>
                                          <w:szCs w:val="24"/>
                                          <w:lang w:eastAsia="ja-JP"/>
                                        </w:rPr>
                                      </w:ins>
                                    </m:ctrlPr>
                                  </m:dPr>
                                  <m:e>
                                    <m:r>
                                      <w:ins w:id="1834" w:author="Liu, Luyu" w:date="2020-05-21T16:11:00Z">
                                        <w:rPr>
                                          <w:rFonts w:ascii="Cambria Math" w:eastAsia="Yu Mincho" w:hAnsi="Cambria Math" w:cs="Times New Roman"/>
                                          <w:sz w:val="24"/>
                                          <w:szCs w:val="24"/>
                                          <w:lang w:eastAsia="ja-JP"/>
                                        </w:rPr>
                                        <m:t>t</m:t>
                                      </w:ins>
                                    </m:r>
                                  </m:e>
                                </m:d>
                                <m:r>
                                  <w:ins w:id="1835" w:author="Liu, Luyu" w:date="2020-05-21T16:11:00Z">
                                    <w:rPr>
                                      <w:rFonts w:ascii="Cambria Math" w:eastAsia="Yu Mincho" w:hAnsi="Cambria Math" w:cs="Times New Roman"/>
                                      <w:sz w:val="24"/>
                                      <w:szCs w:val="24"/>
                                      <w:lang w:eastAsia="ja-JP"/>
                                    </w:rPr>
                                    <m:t>-</m:t>
                                  </w:ins>
                                </m:r>
                                <m:r>
                                  <w:ins w:id="1836" w:author="Liu, Luyu" w:date="2020-05-21T19:36:00Z">
                                    <w:rPr>
                                      <w:rFonts w:ascii="Cambria Math" w:eastAsia="Yu Mincho" w:hAnsi="Cambria Math" w:cs="Times New Roman"/>
                                      <w:sz w:val="24"/>
                                      <w:szCs w:val="24"/>
                                      <w:lang w:eastAsia="ja-JP"/>
                                    </w:rPr>
                                    <m:t>g</m:t>
                                  </w:ins>
                                </m:r>
                                <m:d>
                                  <m:dPr>
                                    <m:ctrlPr>
                                      <w:ins w:id="1837" w:author="Liu, Luyu" w:date="2020-05-21T16:11:00Z">
                                        <w:rPr>
                                          <w:rFonts w:ascii="Cambria Math" w:eastAsia="Yu Mincho" w:hAnsi="Cambria Math" w:cs="Times New Roman"/>
                                          <w:i/>
                                          <w:sz w:val="24"/>
                                          <w:szCs w:val="24"/>
                                          <w:lang w:eastAsia="ja-JP"/>
                                        </w:rPr>
                                      </w:ins>
                                    </m:ctrlPr>
                                  </m:dPr>
                                  <m:e>
                                    <m:r>
                                      <w:ins w:id="1838" w:author="Liu, Luyu" w:date="2020-05-21T16:11:00Z">
                                        <w:rPr>
                                          <w:rFonts w:ascii="Cambria Math" w:eastAsia="Yu Mincho" w:hAnsi="Cambria Math" w:cs="Times New Roman"/>
                                          <w:sz w:val="24"/>
                                          <w:szCs w:val="24"/>
                                          <w:lang w:eastAsia="ja-JP"/>
                                        </w:rPr>
                                        <m:t>t</m:t>
                                      </w:ins>
                                    </m:r>
                                  </m:e>
                                </m:d>
                              </m:e>
                            </m:d>
                          </m:e>
                          <m:sup>
                            <m:r>
                              <w:ins w:id="1839" w:author="Liu, Luyu" w:date="2020-05-21T16:11:00Z">
                                <w:rPr>
                                  <w:rFonts w:ascii="Cambria Math" w:eastAsia="Yu Mincho" w:hAnsi="Cambria Math" w:cs="Times New Roman"/>
                                  <w:sz w:val="24"/>
                                  <w:szCs w:val="24"/>
                                  <w:lang w:eastAsia="ja-JP"/>
                                </w:rPr>
                                <m:t>2</m:t>
                              </w:ins>
                            </m:r>
                          </m:sup>
                        </m:sSup>
                      </m:e>
                    </m:nary>
                  </m:e>
                </m:rad>
                <w:commentRangeStart w:id="1840"/>
                <m:f>
                  <m:fPr>
                    <m:ctrlPr>
                      <w:del w:id="1841" w:author="Liu, Luyu" w:date="2020-05-21T16:11:00Z">
                        <w:rPr>
                          <w:rFonts w:ascii="Cambria Math" w:hAnsi="Cambria Math" w:cs="Times New Roman"/>
                          <w:i/>
                          <w:sz w:val="24"/>
                        </w:rPr>
                      </w:del>
                    </m:ctrlPr>
                  </m:fPr>
                  <m:num>
                    <m:nary>
                      <m:naryPr>
                        <m:chr m:val="∑"/>
                        <m:limLoc m:val="undOvr"/>
                        <m:ctrlPr>
                          <w:del w:id="1842" w:author="Liu, Luyu" w:date="2020-05-21T16:11:00Z">
                            <w:rPr>
                              <w:rFonts w:ascii="Cambria Math" w:hAnsi="Cambria Math" w:cs="Times New Roman"/>
                              <w:i/>
                              <w:sz w:val="24"/>
                            </w:rPr>
                          </w:del>
                        </m:ctrlPr>
                      </m:naryPr>
                      <m:sub>
                        <m:r>
                          <w:del w:id="1843" w:author="Liu, Luyu" w:date="2020-05-21T16:11:00Z">
                            <w:rPr>
                              <w:rFonts w:ascii="Cambria Math" w:hAnsi="Cambria Math" w:cs="Times New Roman"/>
                              <w:sz w:val="24"/>
                            </w:rPr>
                            <m:t>t=1</m:t>
                          </w:del>
                        </m:r>
                      </m:sub>
                      <m:sup>
                        <m:r>
                          <w:del w:id="1844" w:author="Liu, Luyu" w:date="2020-05-21T16:11:00Z">
                            <w:rPr>
                              <w:rFonts w:ascii="Cambria Math" w:hAnsi="Cambria Math" w:cs="Times New Roman"/>
                              <w:sz w:val="24"/>
                            </w:rPr>
                            <m:t>h</m:t>
                          </w:del>
                        </m:r>
                      </m:sup>
                      <m:e>
                        <m:sSub>
                          <m:sSubPr>
                            <m:ctrlPr>
                              <w:del w:id="1845" w:author="Liu, Luyu" w:date="2020-05-21T16:11:00Z">
                                <w:rPr>
                                  <w:rFonts w:ascii="Cambria Math" w:hAnsi="Cambria Math" w:cs="Times New Roman"/>
                                  <w:i/>
                                  <w:sz w:val="24"/>
                                </w:rPr>
                              </w:del>
                            </m:ctrlPr>
                          </m:sSubPr>
                          <m:e>
                            <m:r>
                              <w:del w:id="1846" w:author="Liu, Luyu" w:date="2020-05-21T16:11:00Z">
                                <w:rPr>
                                  <w:rFonts w:ascii="Cambria Math" w:hAnsi="Cambria Math" w:cs="Times New Roman"/>
                                  <w:sz w:val="24"/>
                                </w:rPr>
                                <m:t>f</m:t>
                              </w:del>
                            </m:r>
                          </m:e>
                          <m:sub>
                            <m:r>
                              <w:del w:id="1847" w:author="Liu, Luyu" w:date="2020-05-21T16:11:00Z">
                                <w:rPr>
                                  <w:rFonts w:ascii="Cambria Math" w:hAnsi="Cambria Math" w:cs="Times New Roman"/>
                                  <w:sz w:val="24"/>
                                </w:rPr>
                                <m:t>a</m:t>
                              </w:del>
                            </m:r>
                          </m:sub>
                        </m:sSub>
                        <m:d>
                          <m:dPr>
                            <m:ctrlPr>
                              <w:del w:id="1848" w:author="Liu, Luyu" w:date="2020-05-21T16:11:00Z">
                                <w:rPr>
                                  <w:rFonts w:ascii="Cambria Math" w:hAnsi="Cambria Math" w:cs="Times New Roman"/>
                                  <w:i/>
                                  <w:sz w:val="24"/>
                                </w:rPr>
                              </w:del>
                            </m:ctrlPr>
                          </m:dPr>
                          <m:e>
                            <m:r>
                              <w:del w:id="1849" w:author="Liu, Luyu" w:date="2020-05-21T16:11:00Z">
                                <w:rPr>
                                  <w:rFonts w:ascii="Cambria Math" w:hAnsi="Cambria Math" w:cs="Times New Roman"/>
                                  <w:sz w:val="24"/>
                                </w:rPr>
                                <m:t>t</m:t>
                              </w:del>
                            </m:r>
                          </m:e>
                        </m:d>
                        <m:r>
                          <w:del w:id="1850" w:author="Liu, Luyu" w:date="2020-05-21T16:11:00Z">
                            <w:rPr>
                              <w:rFonts w:ascii="Cambria Math" w:hAnsi="Cambria Math" w:cs="Times New Roman"/>
                              <w:sz w:val="24"/>
                            </w:rPr>
                            <m:t>⋅</m:t>
                          </w:del>
                        </m:r>
                        <m:sSub>
                          <m:sSubPr>
                            <m:ctrlPr>
                              <w:del w:id="1851" w:author="Liu, Luyu" w:date="2020-05-21T16:11:00Z">
                                <w:rPr>
                                  <w:rFonts w:ascii="Cambria Math" w:hAnsi="Cambria Math" w:cs="Times New Roman"/>
                                  <w:i/>
                                  <w:sz w:val="24"/>
                                </w:rPr>
                              </w:del>
                            </m:ctrlPr>
                          </m:sSubPr>
                          <m:e>
                            <m:r>
                              <w:del w:id="1852" w:author="Liu, Luyu" w:date="2020-05-21T16:11:00Z">
                                <w:rPr>
                                  <w:rFonts w:ascii="Cambria Math" w:hAnsi="Cambria Math" w:cs="Times New Roman"/>
                                  <w:sz w:val="24"/>
                                </w:rPr>
                                <m:t>f</m:t>
                              </w:del>
                            </m:r>
                          </m:e>
                          <m:sub>
                            <m:r>
                              <w:del w:id="1853" w:author="Liu, Luyu" w:date="2020-05-21T16:11:00Z">
                                <w:rPr>
                                  <w:rFonts w:ascii="Cambria Math" w:hAnsi="Cambria Math" w:cs="Times New Roman"/>
                                  <w:sz w:val="24"/>
                                </w:rPr>
                                <m:t>n</m:t>
                              </w:del>
                            </m:r>
                          </m:sub>
                        </m:sSub>
                        <m:r>
                          <w:del w:id="1854" w:author="Liu, Luyu" w:date="2020-05-21T16:11:00Z">
                            <w:rPr>
                              <w:rFonts w:ascii="Cambria Math" w:hAnsi="Cambria Math" w:cs="Times New Roman"/>
                              <w:sz w:val="24"/>
                            </w:rPr>
                            <m:t>(t)</m:t>
                          </w:del>
                        </m:r>
                      </m:e>
                    </m:nary>
                  </m:num>
                  <m:den>
                    <m:nary>
                      <m:naryPr>
                        <m:chr m:val="∑"/>
                        <m:limLoc m:val="undOvr"/>
                        <m:ctrlPr>
                          <w:del w:id="1855" w:author="Liu, Luyu" w:date="2020-05-21T16:11:00Z">
                            <w:rPr>
                              <w:rFonts w:ascii="Cambria Math" w:hAnsi="Cambria Math" w:cs="Times New Roman"/>
                              <w:i/>
                              <w:sz w:val="24"/>
                            </w:rPr>
                          </w:del>
                        </m:ctrlPr>
                      </m:naryPr>
                      <m:sub>
                        <m:r>
                          <w:del w:id="1856" w:author="Liu, Luyu" w:date="2020-05-21T16:11:00Z">
                            <w:rPr>
                              <w:rFonts w:ascii="Cambria Math" w:hAnsi="Cambria Math" w:cs="Times New Roman"/>
                              <w:sz w:val="24"/>
                            </w:rPr>
                            <m:t>t=1</m:t>
                          </w:del>
                        </m:r>
                      </m:sub>
                      <m:sup>
                        <m:r>
                          <w:del w:id="1857" w:author="Liu, Luyu" w:date="2020-05-21T16:11:00Z">
                            <w:rPr>
                              <w:rFonts w:ascii="Cambria Math" w:hAnsi="Cambria Math" w:cs="Times New Roman"/>
                              <w:sz w:val="24"/>
                            </w:rPr>
                            <m:t>h</m:t>
                          </w:del>
                        </m:r>
                      </m:sup>
                      <m:e>
                        <m:sSubSup>
                          <m:sSubSupPr>
                            <m:ctrlPr>
                              <w:del w:id="1858" w:author="Liu, Luyu" w:date="2020-05-21T16:11:00Z">
                                <w:rPr>
                                  <w:rFonts w:ascii="Cambria Math" w:hAnsi="Cambria Math" w:cs="Times New Roman"/>
                                  <w:i/>
                                  <w:sz w:val="24"/>
                                </w:rPr>
                              </w:del>
                            </m:ctrlPr>
                          </m:sSubSupPr>
                          <m:e>
                            <m:r>
                              <w:del w:id="1859" w:author="Liu, Luyu" w:date="2020-05-21T16:11:00Z">
                                <w:rPr>
                                  <w:rFonts w:ascii="Cambria Math" w:hAnsi="Cambria Math" w:cs="Times New Roman"/>
                                  <w:sz w:val="24"/>
                                </w:rPr>
                                <m:t>f</m:t>
                              </w:del>
                            </m:r>
                          </m:e>
                          <m:sub>
                            <m:r>
                              <w:del w:id="1860" w:author="Liu, Luyu" w:date="2020-05-21T16:11:00Z">
                                <w:rPr>
                                  <w:rFonts w:ascii="Cambria Math" w:hAnsi="Cambria Math" w:cs="Times New Roman"/>
                                  <w:sz w:val="24"/>
                                </w:rPr>
                                <m:t>a</m:t>
                              </w:del>
                            </m:r>
                          </m:sub>
                          <m:sup>
                            <m:r>
                              <w:del w:id="1861" w:author="Liu, Luyu" w:date="2020-05-21T16:11:00Z">
                                <w:rPr>
                                  <w:rFonts w:ascii="Cambria Math" w:hAnsi="Cambria Math" w:cs="Times New Roman"/>
                                  <w:sz w:val="24"/>
                                </w:rPr>
                                <m:t>2</m:t>
                              </w:del>
                            </m:r>
                          </m:sup>
                        </m:sSubSup>
                        <m:d>
                          <m:dPr>
                            <m:ctrlPr>
                              <w:del w:id="1862" w:author="Liu, Luyu" w:date="2020-05-21T16:11:00Z">
                                <w:rPr>
                                  <w:rFonts w:ascii="Cambria Math" w:hAnsi="Cambria Math" w:cs="Times New Roman"/>
                                  <w:i/>
                                  <w:sz w:val="24"/>
                                </w:rPr>
                              </w:del>
                            </m:ctrlPr>
                          </m:dPr>
                          <m:e>
                            <m:r>
                              <w:del w:id="1863" w:author="Liu, Luyu" w:date="2020-05-21T16:11:00Z">
                                <w:rPr>
                                  <w:rFonts w:ascii="Cambria Math" w:hAnsi="Cambria Math" w:cs="Times New Roman"/>
                                  <w:sz w:val="24"/>
                                </w:rPr>
                                <m:t>t</m:t>
                              </w:del>
                            </m:r>
                          </m:e>
                        </m:d>
                      </m:e>
                    </m:nary>
                  </m:den>
                </m:f>
                <w:commentRangeEnd w:id="1840"/>
                <m:r>
                  <m:rPr>
                    <m:sty m:val="p"/>
                  </m:rPr>
                  <w:rPr>
                    <w:rStyle w:val="CommentReference"/>
                    <w:rFonts w:ascii="Cambria Math" w:hAnsi="Cambria Math"/>
                  </w:rPr>
                  <w:commentReference w:id="1840"/>
                </m:r>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5E42C06A" w:rsidR="006C4234" w:rsidDel="00BB7CB3" w:rsidRDefault="006C4234">
      <w:pPr>
        <w:jc w:val="both"/>
        <w:rPr>
          <w:del w:id="1864" w:author="Miller, Harvey J." w:date="2020-05-20T13:22:00Z"/>
          <w:rFonts w:ascii="Times New Roman" w:hAnsi="Times New Roman" w:cs="Times New Roman"/>
          <w:sz w:val="24"/>
        </w:rPr>
        <w:pPrChange w:id="1865" w:author="Miller, Harvey J." w:date="2020-05-20T13:44:00Z">
          <w:pPr/>
        </w:pPrChange>
      </w:pPr>
      <w:del w:id="1866" w:author="Miller, Harvey J." w:date="2020-05-20T13:24:00Z">
        <w:r w:rsidDel="000C3367">
          <w:rPr>
            <w:rFonts w:ascii="Times New Roman" w:hAnsi="Times New Roman" w:cs="Times New Roman"/>
            <w:sz w:val="24"/>
          </w:rPr>
          <w:delText xml:space="preserve">The optimal stretch factor </w:delText>
        </w:r>
        <w:commentRangeStart w:id="1867"/>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sidDel="000C3367">
          <w:rPr>
            <w:rFonts w:ascii="Times New Roman" w:hAnsi="Times New Roman" w:cs="Times New Roman"/>
            <w:sz w:val="24"/>
          </w:rPr>
          <w:delText xml:space="preserve"> </w:delText>
        </w:r>
        <w:commentRangeEnd w:id="1867"/>
        <w:r w:rsidR="000C3367" w:rsidDel="000C3367">
          <w:rPr>
            <w:rStyle w:val="CommentReference"/>
          </w:rPr>
          <w:commentReference w:id="1867"/>
        </w:r>
      </w:del>
      <w:del w:id="1868" w:author="Miller, Harvey J." w:date="2020-05-20T13:22:00Z">
        <w:r w:rsidDel="00BB7CB3">
          <w:rPr>
            <w:rFonts w:ascii="Times New Roman" w:hAnsi="Times New Roman" w:cs="Times New Roman"/>
            <w:sz w:val="24"/>
          </w:rPr>
          <w:delText xml:space="preserve">can be regarded as </w:delText>
        </w:r>
      </w:del>
      <w:del w:id="1869" w:author="Miller, Harvey J." w:date="2020-05-20T13:24:00Z">
        <w:r w:rsidDel="000C3367">
          <w:rPr>
            <w:rFonts w:ascii="Times New Roman" w:hAnsi="Times New Roman" w:cs="Times New Roman"/>
            <w:sz w:val="24"/>
          </w:rPr>
          <w:delText>a measure of average</w:delText>
        </w:r>
      </w:del>
      <w:del w:id="1870" w:author="Miller, Harvey J." w:date="2020-05-20T13:22:00Z">
        <w:r w:rsidDel="00BB7CB3">
          <w:rPr>
            <w:rFonts w:ascii="Times New Roman" w:hAnsi="Times New Roman" w:cs="Times New Roman"/>
            <w:sz w:val="24"/>
          </w:rPr>
          <w:delText xml:space="preserve"> demand decrease, which can be a good complement to the daily transit demand decrease percentage data. </w:delText>
        </w:r>
      </w:del>
    </w:p>
    <w:p w14:paraId="46F8DE8F" w14:textId="0F759D18" w:rsidR="006C4234" w:rsidDel="00C90867" w:rsidRDefault="006C4234">
      <w:pPr>
        <w:jc w:val="both"/>
        <w:rPr>
          <w:del w:id="1871" w:author="Miller, Harvey J." w:date="2020-05-20T13:41:00Z"/>
          <w:rFonts w:ascii="Times New Roman" w:hAnsi="Times New Roman" w:cs="Times New Roman"/>
          <w:sz w:val="24"/>
        </w:rPr>
        <w:pPrChange w:id="1872" w:author="Miller, Harvey J." w:date="2020-05-20T13:45:00Z">
          <w:pPr/>
        </w:pPrChange>
      </w:pPr>
      <w:del w:id="1873" w:author="Miller, Harvey J." w:date="2020-05-20T13:22:00Z">
        <w:r w:rsidDel="00BB7CB3">
          <w:rPr>
            <w:rFonts w:ascii="Times New Roman" w:hAnsi="Times New Roman" w:cs="Times New Roman"/>
            <w:sz w:val="24"/>
          </w:rPr>
          <w:tab/>
        </w:r>
      </w:del>
      <w:del w:id="1874" w:author="Miller, Harvey J." w:date="2020-05-20T13:24:00Z">
        <w:r w:rsidDel="000C3367">
          <w:rPr>
            <w:rFonts w:ascii="Times New Roman" w:hAnsi="Times New Roman" w:cs="Times New Roman"/>
            <w:sz w:val="24"/>
          </w:rPr>
          <w:delText xml:space="preserve">The Procrustes distance with </w:delText>
        </w:r>
      </w:del>
      <w:ins w:id="1875" w:author="Miller, Harvey J." w:date="2020-05-20T13:24:00Z">
        <w:r w:rsidR="000C3367">
          <w:rPr>
            <w:rFonts w:ascii="Times New Roman" w:hAnsi="Times New Roman" w:cs="Times New Roman"/>
            <w:sz w:val="24"/>
          </w:rPr>
          <w:t>T</w:t>
        </w:r>
      </w:ins>
      <w:del w:id="1876" w:author="Miller, Harvey J." w:date="2020-05-20T13:24:00Z">
        <w:r w:rsidDel="000C3367">
          <w:rPr>
            <w:rFonts w:ascii="Times New Roman" w:hAnsi="Times New Roman" w:cs="Times New Roman"/>
            <w:sz w:val="24"/>
          </w:rPr>
          <w:delText>t</w:delText>
        </w:r>
      </w:del>
      <w:r>
        <w:rPr>
          <w:rFonts w:ascii="Times New Roman" w:hAnsi="Times New Roman" w:cs="Times New Roman"/>
          <w:sz w:val="24"/>
        </w:rPr>
        <w:t xml:space="preserve">he optimal </w:t>
      </w:r>
      <w:del w:id="1877" w:author="Liu, Luyu" w:date="2020-05-21T16:13:00Z">
        <w:r w:rsidDel="003A48A5">
          <w:rPr>
            <w:rFonts w:ascii="Times New Roman" w:hAnsi="Times New Roman" w:cs="Times New Roman"/>
            <w:sz w:val="24"/>
          </w:rPr>
          <w:delText>stretch factor</w:delText>
        </w:r>
      </w:del>
      <w:ins w:id="1878" w:author="Liu, Luyu" w:date="2020-05-21T16:13:00Z">
        <w:r w:rsidR="003A48A5">
          <w:rPr>
            <w:rFonts w:ascii="Times New Roman" w:hAnsi="Times New Roman" w:cs="Times New Roman"/>
            <w:sz w:val="24"/>
          </w:rPr>
          <w:t>Procrustes distance</w:t>
        </w:r>
      </w:ins>
      <w:r>
        <w:rPr>
          <w:rFonts w:ascii="Times New Roman" w:hAnsi="Times New Roman" w:cs="Times New Roman"/>
          <w:sz w:val="24"/>
        </w:rPr>
        <w:t xml:space="preserve">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w:t>
      </w:r>
      <w:del w:id="1879" w:author="Miller, Harvey J." w:date="2020-05-20T13:23:00Z">
        <w:r w:rsidDel="00BB7CB3">
          <w:rPr>
            <w:rFonts w:ascii="Times New Roman" w:hAnsi="Times New Roman" w:cs="Times New Roman"/>
            <w:sz w:val="24"/>
          </w:rPr>
          <w:delText xml:space="preserve">is a good measure of shape similarity without distance and size. It could </w:delText>
        </w:r>
      </w:del>
      <w:ins w:id="1880" w:author="Miller, Harvey J." w:date="2020-05-20T13:24:00Z">
        <w:r w:rsidR="000C3367">
          <w:rPr>
            <w:rFonts w:ascii="Times New Roman" w:hAnsi="Times New Roman" w:cs="Times New Roman"/>
            <w:sz w:val="24"/>
          </w:rPr>
          <w:t xml:space="preserve">is a measure of the difference </w:t>
        </w:r>
      </w:ins>
      <w:ins w:id="1881" w:author="Miller, Harvey J." w:date="2020-05-20T13:40:00Z">
        <w:r w:rsidR="00C90867">
          <w:rPr>
            <w:rFonts w:ascii="Times New Roman" w:hAnsi="Times New Roman" w:cs="Times New Roman"/>
            <w:sz w:val="24"/>
          </w:rPr>
          <w:t xml:space="preserve">in the shapes of the </w:t>
        </w:r>
      </w:ins>
      <w:ins w:id="1882" w:author="Miller, Harvey J." w:date="2020-05-20T13:24:00Z">
        <w:r w:rsidR="000C3367">
          <w:rPr>
            <w:rFonts w:ascii="Times New Roman" w:hAnsi="Times New Roman" w:cs="Times New Roman"/>
            <w:sz w:val="24"/>
          </w:rPr>
          <w:t>curves</w:t>
        </w:r>
      </w:ins>
      <w:ins w:id="1883" w:author="Miller, Harvey J." w:date="2020-05-20T13:25:00Z">
        <w:r w:rsidR="000C3367">
          <w:rPr>
            <w:rFonts w:ascii="Times New Roman" w:hAnsi="Times New Roman" w:cs="Times New Roman"/>
            <w:sz w:val="24"/>
          </w:rPr>
          <w:t>: a</w:t>
        </w:r>
      </w:ins>
      <w:ins w:id="1884" w:author="Miller, Harvey J." w:date="2020-05-20T13:24:00Z">
        <w:r w:rsidR="000C3367">
          <w:rPr>
            <w:rFonts w:ascii="Times New Roman" w:hAnsi="Times New Roman" w:cs="Times New Roman"/>
            <w:sz w:val="24"/>
          </w:rPr>
          <w:t xml:space="preserve"> </w:t>
        </w:r>
      </w:ins>
      <w:del w:id="1885" w:author="Miller, Harvey J." w:date="2020-05-20T13:24:00Z">
        <w:r w:rsidDel="000C3367">
          <w:rPr>
            <w:rFonts w:ascii="Times New Roman" w:hAnsi="Times New Roman" w:cs="Times New Roman"/>
            <w:sz w:val="24"/>
          </w:rPr>
          <w:delText>reflect some very important aspects of the city’s transit mobility patterns, especially for commuting to work</w:delText>
        </w:r>
      </w:del>
      <w:del w:id="1886" w:author="Miller, Harvey J." w:date="2020-05-20T13:25:00Z">
        <w:r w:rsidDel="000C3367">
          <w:rPr>
            <w:rFonts w:ascii="Times New Roman" w:hAnsi="Times New Roman" w:cs="Times New Roman"/>
            <w:sz w:val="24"/>
          </w:rPr>
          <w:delText xml:space="preserve">: for example, </w:delText>
        </w:r>
      </w:del>
      <w:r>
        <w:rPr>
          <w:rFonts w:ascii="Times New Roman" w:hAnsi="Times New Roman" w:cs="Times New Roman"/>
          <w:sz w:val="24"/>
        </w:rPr>
        <w:t xml:space="preserve">larger Procrustes distance means </w:t>
      </w:r>
      <w:ins w:id="1887" w:author="Miller, Harvey J." w:date="2020-05-20T13:32:00Z">
        <w:r w:rsidR="00C90867">
          <w:rPr>
            <w:rFonts w:ascii="Times New Roman" w:hAnsi="Times New Roman" w:cs="Times New Roman"/>
            <w:sz w:val="24"/>
          </w:rPr>
          <w:t xml:space="preserve">bigger differences </w:t>
        </w:r>
        <w:r w:rsidR="000C3367">
          <w:rPr>
            <w:rFonts w:ascii="Times New Roman" w:hAnsi="Times New Roman" w:cs="Times New Roman"/>
            <w:sz w:val="24"/>
          </w:rPr>
          <w:t xml:space="preserve">in the </w:t>
        </w:r>
      </w:ins>
      <w:del w:id="1888" w:author="Miller, Harvey J." w:date="2020-05-20T13:32:00Z">
        <w:r w:rsidDel="000C3367">
          <w:rPr>
            <w:rFonts w:ascii="Times New Roman" w:hAnsi="Times New Roman" w:cs="Times New Roman"/>
            <w:sz w:val="24"/>
          </w:rPr>
          <w:delText xml:space="preserve">that the </w:delText>
        </w:r>
      </w:del>
      <w:r>
        <w:rPr>
          <w:rFonts w:ascii="Times New Roman" w:hAnsi="Times New Roman" w:cs="Times New Roman"/>
          <w:sz w:val="24"/>
        </w:rPr>
        <w:t xml:space="preserve">shape of </w:t>
      </w:r>
      <w:ins w:id="1889" w:author="Miller, Harvey J." w:date="2020-05-20T13:31:00Z">
        <w:r w:rsidR="00C90867">
          <w:rPr>
            <w:rFonts w:ascii="Times New Roman" w:hAnsi="Times New Roman" w:cs="Times New Roman"/>
            <w:sz w:val="24"/>
          </w:rPr>
          <w:t>analysis</w:t>
        </w:r>
        <w:r w:rsidR="000C3367">
          <w:rPr>
            <w:rFonts w:ascii="Times New Roman" w:hAnsi="Times New Roman" w:cs="Times New Roman"/>
            <w:sz w:val="24"/>
          </w:rPr>
          <w:t xml:space="preserve"> </w:t>
        </w:r>
      </w:ins>
      <w:del w:id="1890" w:author="Miller, Harvey J." w:date="2020-05-20T13:31:00Z">
        <w:r w:rsidDel="000C3367">
          <w:rPr>
            <w:rFonts w:ascii="Times New Roman" w:hAnsi="Times New Roman" w:cs="Times New Roman"/>
            <w:sz w:val="24"/>
          </w:rPr>
          <w:delText xml:space="preserve">current </w:delText>
        </w:r>
      </w:del>
      <w:del w:id="1891" w:author="Miller, Harvey J." w:date="2020-05-20T13:40:00Z">
        <w:r w:rsidDel="00C90867">
          <w:rPr>
            <w:rFonts w:ascii="Times New Roman" w:hAnsi="Times New Roman" w:cs="Times New Roman"/>
            <w:sz w:val="24"/>
          </w:rPr>
          <w:delText xml:space="preserve">demand curve changes </w:delText>
        </w:r>
      </w:del>
      <w:ins w:id="1892" w:author="Miller, Harvey J." w:date="2020-05-20T13:32:00Z">
        <w:del w:id="1893" w:author="Liu, Luyu" w:date="2020-05-21T19:44:00Z">
          <w:r w:rsidR="000C3367" w:rsidDel="004E01DB">
            <w:rPr>
              <w:rFonts w:ascii="Times New Roman" w:hAnsi="Times New Roman" w:cs="Times New Roman"/>
              <w:sz w:val="24"/>
            </w:rPr>
            <w:delText xml:space="preserve">relative to </w:delText>
          </w:r>
        </w:del>
      </w:ins>
      <w:del w:id="1894" w:author="Liu, Luyu" w:date="2020-05-21T19:44:00Z">
        <w:r w:rsidDel="004E01DB">
          <w:rPr>
            <w:rFonts w:ascii="Times New Roman" w:hAnsi="Times New Roman" w:cs="Times New Roman"/>
            <w:sz w:val="24"/>
          </w:rPr>
          <w:delText xml:space="preserve">dramatically from </w:delText>
        </w:r>
      </w:del>
      <w:ins w:id="1895" w:author="Miller, Harvey J." w:date="2020-05-20T13:32:00Z">
        <w:del w:id="1896" w:author="Liu, Luyu" w:date="2020-05-21T19:44:00Z">
          <w:r w:rsidR="000C3367" w:rsidDel="004E01DB">
            <w:rPr>
              <w:rFonts w:ascii="Times New Roman" w:hAnsi="Times New Roman" w:cs="Times New Roman"/>
              <w:sz w:val="24"/>
            </w:rPr>
            <w:delText>a</w:delText>
          </w:r>
        </w:del>
      </w:ins>
      <w:del w:id="1897" w:author="Liu, Luyu" w:date="2020-05-21T19:44:00Z">
        <w:r w:rsidDel="004E01DB">
          <w:rPr>
            <w:rFonts w:ascii="Times New Roman" w:hAnsi="Times New Roman" w:cs="Times New Roman"/>
            <w:sz w:val="24"/>
          </w:rPr>
          <w:delText xml:space="preserve">the </w:delText>
        </w:r>
      </w:del>
      <w:ins w:id="1898" w:author="Miller, Harvey J." w:date="2020-05-20T13:31:00Z">
        <w:del w:id="1899" w:author="Liu, Luyu" w:date="2020-05-21T19:44:00Z">
          <w:r w:rsidR="000C3367" w:rsidDel="004E01DB">
            <w:rPr>
              <w:rFonts w:ascii="Times New Roman" w:hAnsi="Times New Roman" w:cs="Times New Roman"/>
              <w:sz w:val="24"/>
            </w:rPr>
            <w:delText>reference</w:delText>
          </w:r>
        </w:del>
      </w:ins>
      <w:del w:id="1900" w:author="Liu, Luyu" w:date="2020-05-21T19:44:00Z">
        <w:r w:rsidDel="004E01DB">
          <w:rPr>
            <w:rFonts w:ascii="Times New Roman" w:hAnsi="Times New Roman" w:cs="Times New Roman"/>
            <w:sz w:val="24"/>
          </w:rPr>
          <w:delText>normal</w:delText>
        </w:r>
      </w:del>
      <w:ins w:id="1901" w:author="Liu, Luyu" w:date="2020-05-21T19:44:00Z">
        <w:r w:rsidR="004E01DB">
          <w:rPr>
            <w:rFonts w:ascii="Times New Roman" w:hAnsi="Times New Roman" w:cs="Times New Roman"/>
            <w:sz w:val="24"/>
          </w:rPr>
          <w:t>between the two</w:t>
        </w:r>
      </w:ins>
      <w:r>
        <w:rPr>
          <w:rFonts w:ascii="Times New Roman" w:hAnsi="Times New Roman" w:cs="Times New Roman"/>
          <w:sz w:val="24"/>
        </w:rPr>
        <w:t xml:space="preserve"> </w:t>
      </w:r>
      <w:ins w:id="1902" w:author="Miller, Harvey J." w:date="2020-05-20T13:32:00Z">
        <w:r w:rsidR="000C3367">
          <w:rPr>
            <w:rFonts w:ascii="Times New Roman" w:hAnsi="Times New Roman" w:cs="Times New Roman"/>
            <w:sz w:val="24"/>
          </w:rPr>
          <w:t>curve</w:t>
        </w:r>
      </w:ins>
      <w:ins w:id="1903" w:author="Liu, Luyu" w:date="2020-05-21T19:44:00Z">
        <w:r w:rsidR="004E01DB">
          <w:rPr>
            <w:rFonts w:ascii="Times New Roman" w:hAnsi="Times New Roman" w:cs="Times New Roman"/>
            <w:sz w:val="24"/>
          </w:rPr>
          <w:t>s</w:t>
        </w:r>
      </w:ins>
      <w:del w:id="1904" w:author="Miller, Harvey J." w:date="2020-05-20T13:32:00Z">
        <w:r w:rsidDel="000C3367">
          <w:rPr>
            <w:rFonts w:ascii="Times New Roman" w:hAnsi="Times New Roman" w:cs="Times New Roman"/>
            <w:sz w:val="24"/>
          </w:rPr>
          <w:delText>one</w:delText>
        </w:r>
      </w:del>
      <w:ins w:id="1905" w:author="Miller, Harvey J." w:date="2020-05-20T13:31:00Z">
        <w:r w:rsidR="000C3367">
          <w:rPr>
            <w:rFonts w:ascii="Times New Roman" w:hAnsi="Times New Roman" w:cs="Times New Roman"/>
            <w:sz w:val="24"/>
          </w:rPr>
          <w:t xml:space="preserve">.  </w:t>
        </w:r>
      </w:ins>
      <w:del w:id="1906" w:author="Miller, Harvey J." w:date="2020-05-20T13:31:00Z">
        <w:r w:rsidDel="000C3367">
          <w:rPr>
            <w:rFonts w:ascii="Times New Roman" w:hAnsi="Times New Roman" w:cs="Times New Roman"/>
            <w:sz w:val="24"/>
          </w:rPr>
          <w:delText>; it also suggests that commuting decreases more than other transit activities during a day.</w:delText>
        </w:r>
      </w:del>
      <w:ins w:id="1907" w:author="Miller, Harvey J." w:date="2020-05-20T13:45:00Z">
        <w:r w:rsidR="00331257" w:rsidDel="00C90867">
          <w:rPr>
            <w:rFonts w:ascii="Times New Roman" w:hAnsi="Times New Roman" w:cs="Times New Roman"/>
            <w:sz w:val="24"/>
          </w:rPr>
          <w:t xml:space="preserve"> </w:t>
        </w:r>
      </w:ins>
    </w:p>
    <w:p w14:paraId="7F6A862A" w14:textId="67EFC6B7" w:rsidR="005C56D5" w:rsidDel="00C90867" w:rsidRDefault="005C56D5">
      <w:pPr>
        <w:jc w:val="both"/>
        <w:rPr>
          <w:del w:id="1908" w:author="Miller, Harvey J." w:date="2020-05-20T13:42:00Z"/>
          <w:rFonts w:ascii="Times New Roman" w:hAnsi="Times New Roman" w:cs="Times New Roman"/>
          <w:sz w:val="24"/>
        </w:rPr>
        <w:pPrChange w:id="1909" w:author="Miller, Harvey J." w:date="2020-05-20T13:45:00Z">
          <w:pPr>
            <w:ind w:firstLine="720"/>
          </w:pPr>
        </w:pPrChange>
      </w:pPr>
      <w:del w:id="1910" w:author="Miller, Harvey J." w:date="2020-05-20T13:41:00Z">
        <w:r w:rsidDel="00C90867">
          <w:rPr>
            <w:rFonts w:ascii="Times New Roman" w:hAnsi="Times New Roman" w:cs="Times New Roman"/>
            <w:sz w:val="24"/>
          </w:rPr>
          <w:delText xml:space="preserve">To moreover demonstrate the distinction between weekdays and weekends, </w:delText>
        </w:r>
      </w:del>
      <w:del w:id="1911" w:author="Miller, Harvey J." w:date="2020-05-20T13:42:00Z">
        <w:r w:rsidDel="00C90867">
          <w:rPr>
            <w:rFonts w:ascii="Times New Roman" w:hAnsi="Times New Roman" w:cs="Times New Roman"/>
            <w:sz w:val="24"/>
          </w:rPr>
          <w:delText>w</w:delText>
        </w:r>
      </w:del>
      <w:del w:id="1912" w:author="Miller, Harvey J." w:date="2020-05-20T13:45:00Z">
        <w:r w:rsidDel="00331257">
          <w:rPr>
            <w:rFonts w:ascii="Times New Roman" w:hAnsi="Times New Roman" w:cs="Times New Roman"/>
            <w:sz w:val="24"/>
          </w:rPr>
          <w:delText xml:space="preserve">e also calculate the Procrustes distance between </w:delText>
        </w:r>
      </w:del>
      <w:del w:id="1913" w:author="Miller, Harvey J." w:date="2020-05-20T13:43:00Z">
        <w:r w:rsidDel="00C90867">
          <w:rPr>
            <w:rFonts w:ascii="Times New Roman" w:hAnsi="Times New Roman" w:cs="Times New Roman"/>
            <w:sz w:val="24"/>
          </w:rPr>
          <w:delText xml:space="preserve">the </w:delText>
        </w:r>
      </w:del>
      <w:del w:id="1914" w:author="Miller, Harvey J." w:date="2020-05-20T13:45:00Z">
        <w:r w:rsidDel="00331257">
          <w:rPr>
            <w:rFonts w:ascii="Times New Roman" w:hAnsi="Times New Roman" w:cs="Times New Roman"/>
            <w:sz w:val="24"/>
          </w:rPr>
          <w:delText>weekdays and the weekend</w:delText>
        </w:r>
      </w:del>
      <w:del w:id="1915" w:author="Miller, Harvey J." w:date="2020-05-20T13:43:00Z">
        <w:r w:rsidDel="00C90867">
          <w:rPr>
            <w:rFonts w:ascii="Times New Roman" w:hAnsi="Times New Roman" w:cs="Times New Roman"/>
            <w:sz w:val="24"/>
          </w:rPr>
          <w:delText>s</w:delText>
        </w:r>
      </w:del>
      <w:del w:id="1916" w:author="Miller, Harvey J." w:date="2020-05-20T13:42:00Z">
        <w:r w:rsidDel="00C90867">
          <w:rPr>
            <w:rFonts w:ascii="Times New Roman" w:hAnsi="Times New Roman" w:cs="Times New Roman"/>
            <w:sz w:val="24"/>
          </w:rPr>
          <w:delText>:</w:delText>
        </w:r>
      </w:del>
    </w:p>
    <w:tbl>
      <w:tblPr>
        <w:tblW w:w="5100" w:type="pct"/>
        <w:jc w:val="center"/>
        <w:tblLook w:val="04A0" w:firstRow="1" w:lastRow="0" w:firstColumn="1" w:lastColumn="0" w:noHBand="0" w:noVBand="1"/>
      </w:tblPr>
      <w:tblGrid>
        <w:gridCol w:w="492"/>
        <w:gridCol w:w="8520"/>
        <w:gridCol w:w="535"/>
      </w:tblGrid>
      <w:tr w:rsidR="005C56D5" w:rsidRPr="00E714F0" w:rsidDel="00C90867" w14:paraId="6DA0293A" w14:textId="241ABA94" w:rsidTr="00524CCC">
        <w:trPr>
          <w:trHeight w:val="820"/>
          <w:jc w:val="center"/>
          <w:del w:id="1917" w:author="Miller, Harvey J." w:date="2020-05-20T13:42:00Z"/>
        </w:trPr>
        <w:tc>
          <w:tcPr>
            <w:tcW w:w="258" w:type="pct"/>
            <w:vAlign w:val="center"/>
          </w:tcPr>
          <w:p w14:paraId="5AC567A4" w14:textId="5DE22FAF" w:rsidR="005C56D5" w:rsidRPr="00E714F0" w:rsidDel="00C90867" w:rsidRDefault="005C56D5">
            <w:pPr>
              <w:jc w:val="both"/>
              <w:rPr>
                <w:del w:id="1918" w:author="Miller, Harvey J." w:date="2020-05-20T13:42:00Z"/>
                <w:rFonts w:ascii="Times New Roman" w:eastAsia="Yu Mincho" w:hAnsi="Times New Roman" w:cs="Times New Roman"/>
                <w:sz w:val="24"/>
                <w:szCs w:val="24"/>
                <w:lang w:eastAsia="ja-JP"/>
              </w:rPr>
              <w:pPrChange w:id="1919" w:author="Miller, Harvey J." w:date="2020-05-20T13:45:00Z">
                <w:pPr>
                  <w:spacing w:line="240" w:lineRule="auto"/>
                  <w:jc w:val="center"/>
                </w:pPr>
              </w:pPrChange>
            </w:pPr>
          </w:p>
        </w:tc>
        <w:tc>
          <w:tcPr>
            <w:tcW w:w="4462" w:type="pct"/>
            <w:vAlign w:val="center"/>
            <w:hideMark/>
          </w:tcPr>
          <w:p w14:paraId="6225D6C4" w14:textId="494C46A2" w:rsidR="005C56D5" w:rsidDel="00C90867" w:rsidRDefault="005C56D5">
            <w:pPr>
              <w:jc w:val="both"/>
              <w:rPr>
                <w:del w:id="1920" w:author="Miller, Harvey J." w:date="2020-05-20T13:42:00Z"/>
                <w:rFonts w:ascii="Times New Roman" w:eastAsia="Yu Mincho" w:hAnsi="Times New Roman" w:cs="Times New Roman"/>
                <w:sz w:val="24"/>
                <w:szCs w:val="24"/>
                <w:lang w:eastAsia="ja-JP"/>
              </w:rPr>
              <w:pPrChange w:id="1921" w:author="Miller, Harvey J." w:date="2020-05-20T13:45:00Z">
                <w:pPr>
                  <w:spacing w:line="240" w:lineRule="auto"/>
                  <w:jc w:val="both"/>
                </w:pPr>
              </w:pPrChange>
            </w:pPr>
            <w:del w:id="1922" w:author="Miller, Harvey J." w:date="2020-05-20T13:42:00Z">
              <w:r w:rsidDel="00C90867">
                <w:rPr>
                  <w:rFonts w:ascii="Times New Roman" w:eastAsia="Yu Mincho" w:hAnsi="Times New Roman" w:cs="Times New Roman"/>
                  <w:sz w:val="24"/>
                  <w:szCs w:val="24"/>
                  <w:lang w:eastAsia="ja-JP"/>
                </w:rPr>
                <w:delText>Minimize:</w:delText>
              </w:r>
            </w:del>
          </w:p>
          <w:p w14:paraId="60AD1563" w14:textId="2CA16BE9" w:rsidR="005C56D5" w:rsidRPr="0053358D" w:rsidDel="00C90867" w:rsidRDefault="005C56D5">
            <w:pPr>
              <w:jc w:val="both"/>
              <w:rPr>
                <w:del w:id="1923" w:author="Miller, Harvey J." w:date="2020-05-20T13:42:00Z"/>
                <w:rFonts w:ascii="Times New Roman" w:eastAsia="Yu Mincho" w:hAnsi="Times New Roman" w:cs="Times New Roman"/>
                <w:sz w:val="24"/>
                <w:szCs w:val="24"/>
                <w:lang w:eastAsia="ja-JP"/>
              </w:rPr>
              <w:pPrChange w:id="1924" w:author="Miller, Harvey J." w:date="2020-05-20T13:45:00Z">
                <w:pPr>
                  <w:spacing w:line="240" w:lineRule="auto"/>
                  <w:jc w:val="both"/>
                </w:pPr>
              </w:pPrChange>
            </w:pPr>
            <m:oMathPara>
              <m:oMath>
                <m:r>
                  <w:del w:id="1925" w:author="Miller, Harvey J." w:date="2020-05-20T13:42:00Z">
                    <w:rPr>
                      <w:rFonts w:ascii="Cambria Math" w:eastAsia="Yu Mincho" w:hAnsi="Cambria Math" w:cs="Times New Roman"/>
                      <w:sz w:val="24"/>
                      <w:szCs w:val="24"/>
                      <w:lang w:eastAsia="ja-JP"/>
                    </w:rPr>
                    <m:t>S'(p)=</m:t>
                  </w:del>
                </m:r>
                <m:rad>
                  <m:radPr>
                    <m:degHide m:val="1"/>
                    <m:ctrlPr>
                      <w:del w:id="1926" w:author="Miller, Harvey J." w:date="2020-05-20T13:42:00Z">
                        <w:rPr>
                          <w:rFonts w:ascii="Cambria Math" w:eastAsia="Yu Mincho" w:hAnsi="Cambria Math" w:cs="Times New Roman"/>
                          <w:i/>
                          <w:sz w:val="24"/>
                          <w:szCs w:val="24"/>
                          <w:lang w:eastAsia="ja-JP"/>
                        </w:rPr>
                      </w:del>
                    </m:ctrlPr>
                  </m:radPr>
                  <m:deg/>
                  <m:e>
                    <m:nary>
                      <m:naryPr>
                        <m:chr m:val="∑"/>
                        <m:limLoc m:val="undOvr"/>
                        <m:ctrlPr>
                          <w:del w:id="1927" w:author="Miller, Harvey J." w:date="2020-05-20T13:42:00Z">
                            <w:rPr>
                              <w:rFonts w:ascii="Cambria Math" w:eastAsia="Yu Mincho" w:hAnsi="Cambria Math" w:cs="Times New Roman"/>
                              <w:i/>
                              <w:sz w:val="24"/>
                              <w:szCs w:val="24"/>
                              <w:lang w:eastAsia="ja-JP"/>
                            </w:rPr>
                          </w:del>
                        </m:ctrlPr>
                      </m:naryPr>
                      <m:sub>
                        <m:r>
                          <w:del w:id="1928" w:author="Miller, Harvey J." w:date="2020-05-20T13:42:00Z">
                            <w:rPr>
                              <w:rFonts w:ascii="Cambria Math" w:eastAsia="Yu Mincho" w:hAnsi="Cambria Math" w:cs="Times New Roman"/>
                              <w:sz w:val="24"/>
                              <w:szCs w:val="24"/>
                              <w:lang w:eastAsia="ja-JP"/>
                            </w:rPr>
                            <m:t>t=1</m:t>
                          </w:del>
                        </m:r>
                      </m:sub>
                      <m:sup>
                        <m:r>
                          <w:del w:id="1929" w:author="Miller, Harvey J." w:date="2020-05-20T13:42:00Z">
                            <w:rPr>
                              <w:rFonts w:ascii="Cambria Math" w:eastAsia="Yu Mincho" w:hAnsi="Cambria Math" w:cs="Times New Roman"/>
                              <w:sz w:val="24"/>
                              <w:szCs w:val="24"/>
                              <w:lang w:eastAsia="ja-JP"/>
                            </w:rPr>
                            <m:t>h</m:t>
                          </w:del>
                        </m:r>
                      </m:sup>
                      <m:e>
                        <m:sSup>
                          <m:sSupPr>
                            <m:ctrlPr>
                              <w:del w:id="1930" w:author="Miller, Harvey J." w:date="2020-05-20T13:42:00Z">
                                <w:rPr>
                                  <w:rFonts w:ascii="Cambria Math" w:eastAsia="Yu Mincho" w:hAnsi="Cambria Math" w:cs="Times New Roman"/>
                                  <w:i/>
                                  <w:sz w:val="24"/>
                                  <w:szCs w:val="24"/>
                                  <w:lang w:eastAsia="ja-JP"/>
                                </w:rPr>
                              </w:del>
                            </m:ctrlPr>
                          </m:sSupPr>
                          <m:e>
                            <m:d>
                              <m:dPr>
                                <m:ctrlPr>
                                  <w:del w:id="1931" w:author="Miller, Harvey J." w:date="2020-05-20T13:42:00Z">
                                    <w:rPr>
                                      <w:rFonts w:ascii="Cambria Math" w:eastAsia="Yu Mincho" w:hAnsi="Cambria Math" w:cs="Times New Roman"/>
                                      <w:i/>
                                      <w:sz w:val="24"/>
                                      <w:szCs w:val="24"/>
                                      <w:lang w:eastAsia="ja-JP"/>
                                    </w:rPr>
                                  </w:del>
                                </m:ctrlPr>
                              </m:dPr>
                              <m:e>
                                <m:r>
                                  <w:del w:id="1932" w:author="Miller, Harvey J." w:date="2020-05-20T13:42:00Z">
                                    <w:rPr>
                                      <w:rFonts w:ascii="Cambria Math" w:eastAsia="Yu Mincho" w:hAnsi="Cambria Math" w:cs="Times New Roman"/>
                                      <w:sz w:val="24"/>
                                      <w:szCs w:val="24"/>
                                      <w:lang w:eastAsia="ja-JP"/>
                                    </w:rPr>
                                    <m:t>p⋅</m:t>
                                  </w:del>
                                </m:r>
                                <m:sSub>
                                  <m:sSubPr>
                                    <m:ctrlPr>
                                      <w:del w:id="1933" w:author="Miller, Harvey J." w:date="2020-05-20T13:42:00Z">
                                        <w:rPr>
                                          <w:rFonts w:ascii="Cambria Math" w:eastAsia="Yu Mincho" w:hAnsi="Cambria Math" w:cs="Times New Roman"/>
                                          <w:i/>
                                          <w:sz w:val="24"/>
                                          <w:szCs w:val="24"/>
                                          <w:lang w:eastAsia="ja-JP"/>
                                        </w:rPr>
                                      </w:del>
                                    </m:ctrlPr>
                                  </m:sSubPr>
                                  <m:e>
                                    <m:r>
                                      <w:del w:id="1934" w:author="Miller, Harvey J." w:date="2020-05-20T13:42:00Z">
                                        <w:rPr>
                                          <w:rFonts w:ascii="Cambria Math" w:eastAsia="Yu Mincho" w:hAnsi="Cambria Math" w:cs="Times New Roman"/>
                                          <w:sz w:val="24"/>
                                          <w:szCs w:val="24"/>
                                          <w:lang w:eastAsia="ja-JP"/>
                                        </w:rPr>
                                        <m:t>f</m:t>
                                      </w:del>
                                    </m:r>
                                  </m:e>
                                  <m:sub>
                                    <m:r>
                                      <w:del w:id="1935" w:author="Miller, Harvey J." w:date="2020-05-20T13:42:00Z">
                                        <w:rPr>
                                          <w:rFonts w:ascii="Cambria Math" w:eastAsia="Yu Mincho" w:hAnsi="Cambria Math" w:cs="Times New Roman"/>
                                          <w:sz w:val="24"/>
                                          <w:szCs w:val="24"/>
                                          <w:lang w:eastAsia="ja-JP"/>
                                        </w:rPr>
                                        <m:t>e</m:t>
                                      </w:del>
                                    </m:r>
                                  </m:sub>
                                </m:sSub>
                                <m:d>
                                  <m:dPr>
                                    <m:ctrlPr>
                                      <w:del w:id="1936" w:author="Miller, Harvey J." w:date="2020-05-20T13:42:00Z">
                                        <w:rPr>
                                          <w:rFonts w:ascii="Cambria Math" w:eastAsia="Yu Mincho" w:hAnsi="Cambria Math" w:cs="Times New Roman"/>
                                          <w:i/>
                                          <w:sz w:val="24"/>
                                          <w:szCs w:val="24"/>
                                          <w:lang w:eastAsia="ja-JP"/>
                                        </w:rPr>
                                      </w:del>
                                    </m:ctrlPr>
                                  </m:dPr>
                                  <m:e>
                                    <m:r>
                                      <w:del w:id="1937" w:author="Miller, Harvey J." w:date="2020-05-20T13:42:00Z">
                                        <w:rPr>
                                          <w:rFonts w:ascii="Cambria Math" w:eastAsia="Yu Mincho" w:hAnsi="Cambria Math" w:cs="Times New Roman"/>
                                          <w:sz w:val="24"/>
                                          <w:szCs w:val="24"/>
                                          <w:lang w:eastAsia="ja-JP"/>
                                        </w:rPr>
                                        <m:t>t</m:t>
                                      </w:del>
                                    </m:r>
                                  </m:e>
                                </m:d>
                                <m:r>
                                  <w:del w:id="1938" w:author="Miller, Harvey J." w:date="2020-05-20T13:42:00Z">
                                    <w:rPr>
                                      <w:rFonts w:ascii="Cambria Math" w:eastAsia="Yu Mincho" w:hAnsi="Cambria Math" w:cs="Times New Roman"/>
                                      <w:sz w:val="24"/>
                                      <w:szCs w:val="24"/>
                                      <w:lang w:eastAsia="ja-JP"/>
                                    </w:rPr>
                                    <m:t>-</m:t>
                                  </w:del>
                                </m:r>
                                <m:sSub>
                                  <m:sSubPr>
                                    <m:ctrlPr>
                                      <w:del w:id="1939" w:author="Miller, Harvey J." w:date="2020-05-20T13:42:00Z">
                                        <w:rPr>
                                          <w:rFonts w:ascii="Cambria Math" w:eastAsia="Yu Mincho" w:hAnsi="Cambria Math" w:cs="Times New Roman"/>
                                          <w:i/>
                                          <w:sz w:val="24"/>
                                          <w:szCs w:val="24"/>
                                          <w:lang w:eastAsia="ja-JP"/>
                                        </w:rPr>
                                      </w:del>
                                    </m:ctrlPr>
                                  </m:sSubPr>
                                  <m:e>
                                    <m:r>
                                      <w:del w:id="1940" w:author="Miller, Harvey J." w:date="2020-05-20T13:42:00Z">
                                        <w:rPr>
                                          <w:rFonts w:ascii="Cambria Math" w:eastAsia="Yu Mincho" w:hAnsi="Cambria Math" w:cs="Times New Roman"/>
                                          <w:sz w:val="24"/>
                                          <w:szCs w:val="24"/>
                                          <w:lang w:eastAsia="ja-JP"/>
                                        </w:rPr>
                                        <m:t>f</m:t>
                                      </w:del>
                                    </m:r>
                                  </m:e>
                                  <m:sub>
                                    <m:r>
                                      <w:del w:id="1941" w:author="Miller, Harvey J." w:date="2020-05-20T13:42:00Z">
                                        <w:rPr>
                                          <w:rFonts w:ascii="Cambria Math" w:eastAsia="Yu Mincho" w:hAnsi="Cambria Math" w:cs="Times New Roman"/>
                                          <w:sz w:val="24"/>
                                          <w:szCs w:val="24"/>
                                          <w:lang w:eastAsia="ja-JP"/>
                                        </w:rPr>
                                        <m:t>d</m:t>
                                      </w:del>
                                    </m:r>
                                  </m:sub>
                                </m:sSub>
                                <m:d>
                                  <m:dPr>
                                    <m:ctrlPr>
                                      <w:del w:id="1942" w:author="Miller, Harvey J." w:date="2020-05-20T13:42:00Z">
                                        <w:rPr>
                                          <w:rFonts w:ascii="Cambria Math" w:eastAsia="Yu Mincho" w:hAnsi="Cambria Math" w:cs="Times New Roman"/>
                                          <w:i/>
                                          <w:sz w:val="24"/>
                                          <w:szCs w:val="24"/>
                                          <w:lang w:eastAsia="ja-JP"/>
                                        </w:rPr>
                                      </w:del>
                                    </m:ctrlPr>
                                  </m:dPr>
                                  <m:e>
                                    <m:r>
                                      <w:del w:id="1943" w:author="Miller, Harvey J." w:date="2020-05-20T13:42:00Z">
                                        <w:rPr>
                                          <w:rFonts w:ascii="Cambria Math" w:eastAsia="Yu Mincho" w:hAnsi="Cambria Math" w:cs="Times New Roman"/>
                                          <w:sz w:val="24"/>
                                          <w:szCs w:val="24"/>
                                          <w:lang w:eastAsia="ja-JP"/>
                                        </w:rPr>
                                        <m:t>t</m:t>
                                      </w:del>
                                    </m:r>
                                  </m:e>
                                </m:d>
                              </m:e>
                            </m:d>
                          </m:e>
                          <m:sup>
                            <m:r>
                              <w:del w:id="1944" w:author="Miller, Harvey J." w:date="2020-05-20T13:42:00Z">
                                <w:rPr>
                                  <w:rFonts w:ascii="Cambria Math" w:eastAsia="Yu Mincho" w:hAnsi="Cambria Math" w:cs="Times New Roman"/>
                                  <w:sz w:val="24"/>
                                  <w:szCs w:val="24"/>
                                  <w:lang w:eastAsia="ja-JP"/>
                                </w:rPr>
                                <m:t>2</m:t>
                              </w:del>
                            </m:r>
                          </m:sup>
                        </m:sSup>
                      </m:e>
                    </m:nary>
                  </m:e>
                </m:rad>
              </m:oMath>
            </m:oMathPara>
          </w:p>
        </w:tc>
        <w:tc>
          <w:tcPr>
            <w:tcW w:w="280" w:type="pct"/>
            <w:vAlign w:val="center"/>
            <w:hideMark/>
          </w:tcPr>
          <w:p w14:paraId="6B1A5E4A" w14:textId="0099B754" w:rsidR="005C56D5" w:rsidRPr="00E714F0" w:rsidDel="00C90867" w:rsidRDefault="005C56D5">
            <w:pPr>
              <w:jc w:val="both"/>
              <w:rPr>
                <w:del w:id="1945" w:author="Miller, Harvey J." w:date="2020-05-20T13:42:00Z"/>
                <w:rFonts w:ascii="Times New Roman" w:eastAsia="Yu Mincho" w:hAnsi="Times New Roman" w:cs="Times New Roman"/>
                <w:sz w:val="24"/>
                <w:szCs w:val="24"/>
                <w:lang w:eastAsia="ja-JP"/>
              </w:rPr>
              <w:pPrChange w:id="1946" w:author="Miller, Harvey J." w:date="2020-05-20T13:45:00Z">
                <w:pPr>
                  <w:spacing w:line="240" w:lineRule="auto"/>
                  <w:jc w:val="center"/>
                </w:pPr>
              </w:pPrChange>
            </w:pPr>
            <w:del w:id="1947" w:author="Miller, Harvey J." w:date="2020-05-20T13:42:00Z">
              <w:r w:rsidRPr="00E714F0" w:rsidDel="00C90867">
                <w:rPr>
                  <w:rFonts w:ascii="Times New Roman" w:eastAsia="Yu Mincho" w:hAnsi="Times New Roman" w:cs="Times New Roman"/>
                  <w:sz w:val="24"/>
                  <w:szCs w:val="24"/>
                  <w:lang w:eastAsia="ja-JP"/>
                </w:rPr>
                <w:delText>(</w:delText>
              </w:r>
              <w:r w:rsidRPr="00E714F0" w:rsidDel="00C90867">
                <w:rPr>
                  <w:rFonts w:ascii="Times New Roman" w:hAnsi="Times New Roman" w:cs="Times New Roman"/>
                  <w:sz w:val="24"/>
                  <w:szCs w:val="24"/>
                </w:rPr>
                <w:fldChar w:fldCharType="begin"/>
              </w:r>
              <w:r w:rsidRPr="00E714F0" w:rsidDel="00C90867">
                <w:rPr>
                  <w:rFonts w:ascii="Times New Roman" w:hAnsi="Times New Roman" w:cs="Times New Roman"/>
                  <w:sz w:val="24"/>
                  <w:szCs w:val="24"/>
                </w:rPr>
                <w:delInstrText xml:space="preserve"> SEQ Equation \* ARABIC </w:delInstrText>
              </w:r>
              <w:r w:rsidRPr="00E714F0" w:rsidDel="00C90867">
                <w:rPr>
                  <w:rFonts w:ascii="Times New Roman" w:hAnsi="Times New Roman" w:cs="Times New Roman"/>
                  <w:sz w:val="24"/>
                  <w:szCs w:val="24"/>
                </w:rPr>
                <w:fldChar w:fldCharType="separate"/>
              </w:r>
              <w:r w:rsidDel="00C90867">
                <w:rPr>
                  <w:rFonts w:ascii="Times New Roman" w:hAnsi="Times New Roman" w:cs="Times New Roman"/>
                  <w:noProof/>
                  <w:sz w:val="24"/>
                  <w:szCs w:val="24"/>
                </w:rPr>
                <w:delText>7</w:delText>
              </w:r>
              <w:r w:rsidRPr="00E714F0" w:rsidDel="00C90867">
                <w:rPr>
                  <w:rFonts w:ascii="Times New Roman" w:hAnsi="Times New Roman" w:cs="Times New Roman"/>
                  <w:sz w:val="24"/>
                  <w:szCs w:val="24"/>
                </w:rPr>
                <w:fldChar w:fldCharType="end"/>
              </w:r>
              <w:r w:rsidRPr="00E714F0" w:rsidDel="00C90867">
                <w:rPr>
                  <w:rFonts w:ascii="Times New Roman" w:eastAsia="Yu Mincho" w:hAnsi="Times New Roman" w:cs="Times New Roman"/>
                  <w:sz w:val="24"/>
                  <w:szCs w:val="24"/>
                  <w:lang w:eastAsia="ja-JP"/>
                </w:rPr>
                <w:delText>)</w:delText>
              </w:r>
            </w:del>
          </w:p>
        </w:tc>
      </w:tr>
    </w:tbl>
    <w:p w14:paraId="637A3053" w14:textId="00C07CC6" w:rsidR="005C56D5" w:rsidRDefault="005C56D5">
      <w:pPr>
        <w:jc w:val="both"/>
        <w:rPr>
          <w:rFonts w:ascii="Times New Roman" w:hAnsi="Times New Roman" w:cs="Times New Roman"/>
          <w:sz w:val="24"/>
        </w:rPr>
        <w:pPrChange w:id="1948" w:author="Miller, Harvey J." w:date="2020-05-20T13:45:00Z">
          <w:pPr/>
        </w:pPrChange>
      </w:pPr>
      <w:del w:id="1949" w:author="Miller, Harvey J." w:date="2020-05-20T13:42:00Z">
        <w:r w:rsidDel="00C90867">
          <w:rPr>
            <w:rFonts w:ascii="Times New Roman" w:hAnsi="Times New Roman" w:cs="Times New Roman"/>
            <w:sz w:val="24"/>
          </w:rPr>
          <w:delText xml:space="preserve">Where: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weekday at hour t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weekend at hour t. Then we compare the distances before and during the pandemic. This difference of Procrustes distance can inform us that whether the distinction between weekdays and weekends changed by the pandemic.</w:delText>
        </w:r>
      </w:del>
    </w:p>
    <w:p w14:paraId="1846A180" w14:textId="0FBEAB58" w:rsidR="006C4234" w:rsidRDefault="006B2355">
      <w:pPr>
        <w:ind w:firstLine="720"/>
        <w:jc w:val="both"/>
        <w:rPr>
          <w:rFonts w:ascii="Times New Roman" w:hAnsi="Times New Roman" w:cs="Times New Roman"/>
          <w:sz w:val="24"/>
        </w:rPr>
        <w:pPrChange w:id="1950" w:author="Miller, Harvey J." w:date="2020-05-20T13:45:00Z">
          <w:pPr/>
        </w:pPrChange>
      </w:pPr>
      <w:ins w:id="1951" w:author="Miller, Harvey J." w:date="2020-05-22T14:54:00Z">
        <w:r w:rsidRPr="00703BB3">
          <w:rPr>
            <w:rFonts w:ascii="Times New Roman" w:hAnsi="Times New Roman" w:cs="Times New Roman"/>
            <w:sz w:val="24"/>
            <w:szCs w:val="24"/>
          </w:rPr>
          <w:t>W</w:t>
        </w:r>
      </w:ins>
      <w:ins w:id="1952" w:author="Miller, Harvey J." w:date="2020-05-20T13:45:00Z">
        <w:del w:id="1953" w:author="Miller, Harvey J." w:date="2020-05-22T14:54:00Z">
          <w:r w:rsidR="00331257" w:rsidRPr="00703BB3" w:rsidDel="006B2355">
            <w:rPr>
              <w:rFonts w:ascii="Times New Roman" w:hAnsi="Times New Roman" w:cs="Times New Roman"/>
              <w:sz w:val="24"/>
              <w:szCs w:val="24"/>
            </w:rPr>
            <w:delText>In our analysis, w</w:delText>
          </w:r>
        </w:del>
      </w:ins>
      <w:ins w:id="1954" w:author="Miller, Harvey J." w:date="2020-05-22T14:57:00Z">
        <w:r w:rsidRPr="006B2355">
          <w:rPr>
            <w:rFonts w:ascii="Times New Roman" w:hAnsi="Times New Roman" w:cs="Times New Roman"/>
            <w:sz w:val="24"/>
            <w:szCs w:val="24"/>
            <w:rPrChange w:id="1955" w:author="Miller, Harvey J." w:date="2020-05-22T14:57:00Z">
              <w:rPr/>
            </w:rPrChange>
          </w:rPr>
          <w:t xml:space="preserve">e measure </w:t>
        </w:r>
        <w:r>
          <w:rPr>
            <w:rFonts w:ascii="Times New Roman" w:hAnsi="Times New Roman" w:cs="Times New Roman"/>
            <w:sz w:val="24"/>
            <w:szCs w:val="24"/>
          </w:rPr>
          <w:t xml:space="preserve">the </w:t>
        </w:r>
      </w:ins>
      <w:ins w:id="1956" w:author="Miller, Harvey J." w:date="2020-05-20T13:45:00Z">
        <w:del w:id="1957" w:author="Miller, Harvey J." w:date="2020-05-22T14:57:00Z">
          <w:r w:rsidR="00331257" w:rsidRPr="00703BB3" w:rsidDel="006B2355">
            <w:rPr>
              <w:rFonts w:ascii="Times New Roman" w:hAnsi="Times New Roman" w:cs="Times New Roman"/>
              <w:sz w:val="24"/>
              <w:szCs w:val="24"/>
            </w:rPr>
            <w:delText>e c</w:delText>
          </w:r>
        </w:del>
      </w:ins>
      <w:ins w:id="1958" w:author="Miller, Harvey J." w:date="2020-05-22T14:57:00Z">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ins>
      <w:ins w:id="1959" w:author="Miller, Harvey J." w:date="2020-05-22T14:58:00Z">
        <w:r>
          <w:rPr>
            <w:rFonts w:ascii="Times New Roman" w:hAnsi="Times New Roman" w:cs="Times New Roman"/>
            <w:sz w:val="24"/>
          </w:rPr>
          <w:t>s</w:t>
        </w:r>
      </w:ins>
      <w:ins w:id="1960" w:author="Miller, Harvey J." w:date="2020-05-22T14:57:00Z">
        <w:r w:rsidRPr="006B2355">
          <w:rPr>
            <w:rFonts w:ascii="Times New Roman" w:hAnsi="Times New Roman" w:cs="Times New Roman"/>
            <w:sz w:val="24"/>
          </w:rPr>
          <w:t xml:space="preserve"> </w:t>
        </w:r>
        <w:r>
          <w:rPr>
            <w:rFonts w:ascii="Times New Roman" w:hAnsi="Times New Roman" w:cs="Times New Roman"/>
            <w:sz w:val="24"/>
          </w:rPr>
          <w:t xml:space="preserve">between the </w:t>
        </w:r>
      </w:ins>
      <w:ins w:id="1961" w:author="Miller, Harvey J." w:date="2020-05-22T14:58:00Z">
        <w:r>
          <w:rPr>
            <w:rFonts w:ascii="Times New Roman" w:hAnsi="Times New Roman" w:cs="Times New Roman"/>
            <w:sz w:val="24"/>
          </w:rPr>
          <w:t xml:space="preserve">hourly </w:t>
        </w:r>
        <w:proofErr w:type="gramStart"/>
        <w:r>
          <w:rPr>
            <w:rFonts w:ascii="Times New Roman" w:hAnsi="Times New Roman" w:cs="Times New Roman"/>
            <w:sz w:val="24"/>
          </w:rPr>
          <w:t>demand</w:t>
        </w:r>
        <w:proofErr w:type="gramEnd"/>
        <w:r>
          <w:rPr>
            <w:rFonts w:ascii="Times New Roman" w:hAnsi="Times New Roman" w:cs="Times New Roman"/>
            <w:sz w:val="24"/>
          </w:rPr>
          <w:t xml:space="preserve"> </w:t>
        </w:r>
      </w:ins>
      <w:ins w:id="1962" w:author="Miller, Harvey J." w:date="2020-05-22T14:57:00Z">
        <w:r>
          <w:rPr>
            <w:rFonts w:ascii="Times New Roman" w:hAnsi="Times New Roman" w:cs="Times New Roman"/>
            <w:sz w:val="24"/>
          </w:rPr>
          <w:t xml:space="preserve">curves </w:t>
        </w:r>
      </w:ins>
      <w:ins w:id="1963" w:author="Miller, Harvey J." w:date="2020-05-20T13:45:00Z">
        <w:del w:id="1964" w:author="Miller, Harvey J." w:date="2020-05-22T14:57:00Z">
          <w:r w:rsidR="00331257" w:rsidRPr="00331257" w:rsidDel="006B2355">
            <w:rPr>
              <w:rFonts w:ascii="Times New Roman" w:hAnsi="Times New Roman" w:cs="Times New Roman"/>
              <w:sz w:val="24"/>
            </w:rPr>
            <w:delText xml:space="preserve">ompare </w:delText>
          </w:r>
        </w:del>
        <w:r w:rsidR="00331257" w:rsidRPr="00331257">
          <w:rPr>
            <w:rFonts w:ascii="Times New Roman" w:hAnsi="Times New Roman" w:cs="Times New Roman"/>
            <w:sz w:val="24"/>
          </w:rPr>
          <w:t xml:space="preserve">during and before COVID </w:t>
        </w:r>
      </w:ins>
      <w:ins w:id="1965" w:author="Miller, Harvey J." w:date="2020-05-22T14:59:00Z">
        <w:r w:rsidR="000314F1">
          <w:rPr>
            <w:rFonts w:ascii="Times New Roman" w:hAnsi="Times New Roman" w:cs="Times New Roman"/>
            <w:sz w:val="24"/>
          </w:rPr>
          <w:t>for the dates</w:t>
        </w:r>
        <w:r w:rsidR="000314F1" w:rsidRPr="000314F1">
          <w:t xml:space="preserve"> </w:t>
        </w:r>
        <w:r w:rsidR="000314F1" w:rsidRPr="000314F1">
          <w:rPr>
            <w:rFonts w:ascii="Times New Roman" w:hAnsi="Times New Roman" w:cs="Times New Roman"/>
            <w:sz w:val="24"/>
          </w:rPr>
          <w:t>March 16th to May 17th</w:t>
        </w:r>
        <w:r w:rsidR="000314F1">
          <w:rPr>
            <w:rFonts w:ascii="Times New Roman" w:hAnsi="Times New Roman" w:cs="Times New Roman"/>
            <w:sz w:val="24"/>
          </w:rPr>
          <w:t xml:space="preserve"> </w:t>
        </w:r>
      </w:ins>
      <w:ins w:id="1966" w:author="Miller, Harvey J." w:date="2020-05-20T13:45:00Z">
        <w:del w:id="1967" w:author="Miller, Harvey J." w:date="2020-05-22T14:59:00Z">
          <w:r w:rsidR="00331257" w:rsidRPr="00331257" w:rsidDel="000314F1">
            <w:rPr>
              <w:rFonts w:ascii="Times New Roman" w:hAnsi="Times New Roman" w:cs="Times New Roman"/>
              <w:sz w:val="24"/>
            </w:rPr>
            <w:delText xml:space="preserve">hourly demand pattern </w:delText>
          </w:r>
        </w:del>
      </w:ins>
      <w:ins w:id="1968" w:author="Liu, Luyu" w:date="2020-05-22T11:14:00Z">
        <w:del w:id="1969" w:author="Miller, Harvey J." w:date="2020-05-22T14:59:00Z">
          <w:r w:rsidR="00B654F2" w:rsidDel="000314F1">
            <w:rPr>
              <w:rFonts w:ascii="Times New Roman" w:hAnsi="Times New Roman" w:cs="Times New Roman"/>
              <w:sz w:val="24"/>
            </w:rPr>
            <w:delText xml:space="preserve">to produce the Procrustes distance </w:delText>
          </w:r>
        </w:del>
      </w:ins>
      <w:ins w:id="1970" w:author="Miller, Harvey J." w:date="2020-05-20T13:45:00Z">
        <w:del w:id="1971" w:author="Miller, Harvey J." w:date="2020-05-22T14:59:00Z">
          <w:r w:rsidR="00331257" w:rsidRPr="00331257" w:rsidDel="000314F1">
            <w:rPr>
              <w:rFonts w:ascii="Times New Roman" w:hAnsi="Times New Roman" w:cs="Times New Roman"/>
              <w:sz w:val="24"/>
            </w:rPr>
            <w:delText>for a specified day</w:delText>
          </w:r>
        </w:del>
      </w:ins>
      <w:ins w:id="1972" w:author="Liu, Luyu" w:date="2020-05-22T11:11:00Z">
        <w:del w:id="1973" w:author="Miller, Harvey J." w:date="2020-05-22T14:59:00Z">
          <w:r w:rsidR="007F118E" w:rsidDel="000314F1">
            <w:rPr>
              <w:rFonts w:ascii="Times New Roman" w:hAnsi="Times New Roman" w:cs="Times New Roman"/>
              <w:sz w:val="24"/>
            </w:rPr>
            <w:delText xml:space="preserve"> </w:delText>
          </w:r>
        </w:del>
        <w:r w:rsidR="007F118E">
          <w:rPr>
            <w:rFonts w:ascii="Times New Roman" w:hAnsi="Times New Roman" w:cs="Times New Roman"/>
            <w:sz w:val="24"/>
          </w:rPr>
          <w:t xml:space="preserve">and </w:t>
        </w:r>
      </w:ins>
      <w:ins w:id="1974" w:author="Liu, Luyu" w:date="2020-05-22T11:16:00Z">
        <w:r w:rsidR="00B654F2">
          <w:rPr>
            <w:rFonts w:ascii="Times New Roman" w:hAnsi="Times New Roman" w:cs="Times New Roman"/>
            <w:sz w:val="24"/>
          </w:rPr>
          <w:t xml:space="preserve">calculate </w:t>
        </w:r>
      </w:ins>
      <w:ins w:id="1975" w:author="Liu, Luyu" w:date="2020-05-22T11:11:00Z">
        <w:r w:rsidR="007F118E">
          <w:rPr>
            <w:rFonts w:ascii="Times New Roman" w:hAnsi="Times New Roman" w:cs="Times New Roman"/>
            <w:sz w:val="24"/>
          </w:rPr>
          <w:t>the average</w:t>
        </w:r>
        <w:del w:id="1976" w:author="Miller, Harvey J." w:date="2020-05-22T14:58:00Z">
          <w:r w:rsidR="007F118E" w:rsidDel="006B2355">
            <w:rPr>
              <w:rFonts w:ascii="Times New Roman" w:hAnsi="Times New Roman" w:cs="Times New Roman"/>
              <w:sz w:val="24"/>
            </w:rPr>
            <w:delText xml:space="preserve"> from March 16</w:delText>
          </w:r>
          <w:r w:rsidR="007F118E" w:rsidRPr="007F118E" w:rsidDel="006B2355">
            <w:rPr>
              <w:rFonts w:ascii="Times New Roman" w:hAnsi="Times New Roman" w:cs="Times New Roman"/>
              <w:sz w:val="24"/>
              <w:vertAlign w:val="superscript"/>
              <w:rPrChange w:id="1977" w:author="Liu, Luyu" w:date="2020-05-22T11:11:00Z">
                <w:rPr>
                  <w:rFonts w:ascii="Times New Roman" w:hAnsi="Times New Roman" w:cs="Times New Roman"/>
                  <w:sz w:val="24"/>
                </w:rPr>
              </w:rPrChange>
            </w:rPr>
            <w:delText>th</w:delText>
          </w:r>
          <w:r w:rsidR="007F118E" w:rsidDel="006B2355">
            <w:rPr>
              <w:rFonts w:ascii="Times New Roman" w:hAnsi="Times New Roman" w:cs="Times New Roman"/>
              <w:sz w:val="24"/>
            </w:rPr>
            <w:delText xml:space="preserve"> to May 1</w:delText>
          </w:r>
        </w:del>
      </w:ins>
      <w:ins w:id="1978" w:author="Liu, Luyu" w:date="2020-05-22T11:13:00Z">
        <w:del w:id="1979" w:author="Miller, Harvey J." w:date="2020-05-22T14:58:00Z">
          <w:r w:rsidR="00B654F2" w:rsidDel="006B2355">
            <w:rPr>
              <w:rFonts w:ascii="Times New Roman" w:hAnsi="Times New Roman" w:cs="Times New Roman"/>
              <w:sz w:val="24"/>
            </w:rPr>
            <w:delText>7</w:delText>
          </w:r>
          <w:r w:rsidR="00B654F2" w:rsidRPr="00B654F2" w:rsidDel="006B2355">
            <w:rPr>
              <w:rFonts w:ascii="Times New Roman" w:hAnsi="Times New Roman" w:cs="Times New Roman"/>
              <w:sz w:val="24"/>
              <w:vertAlign w:val="superscript"/>
              <w:rPrChange w:id="1980" w:author="Liu, Luyu" w:date="2020-05-22T11:13:00Z">
                <w:rPr>
                  <w:rFonts w:ascii="Times New Roman" w:hAnsi="Times New Roman" w:cs="Times New Roman"/>
                  <w:sz w:val="24"/>
                </w:rPr>
              </w:rPrChange>
            </w:rPr>
            <w:delText>th</w:delText>
          </w:r>
        </w:del>
      </w:ins>
      <w:ins w:id="1981" w:author="Miller, Harvey J." w:date="2020-05-20T13:45:00Z">
        <w:r w:rsidR="00331257" w:rsidRPr="00331257">
          <w:rPr>
            <w:rFonts w:ascii="Times New Roman" w:hAnsi="Times New Roman" w:cs="Times New Roman"/>
            <w:sz w:val="24"/>
          </w:rPr>
          <w:t xml:space="preserve">.  We also calculate the </w:t>
        </w:r>
      </w:ins>
      <w:ins w:id="1982" w:author="Liu, Luyu" w:date="2020-05-22T11:16:00Z">
        <w:r w:rsidR="00B654F2">
          <w:rPr>
            <w:rFonts w:ascii="Times New Roman" w:hAnsi="Times New Roman" w:cs="Times New Roman"/>
            <w:sz w:val="24"/>
          </w:rPr>
          <w:t xml:space="preserve">average </w:t>
        </w:r>
      </w:ins>
      <w:ins w:id="1983" w:author="Miller, Harvey J." w:date="2020-05-20T13:45:00Z">
        <w:r w:rsidR="00331257" w:rsidRPr="00331257">
          <w:rPr>
            <w:rFonts w:ascii="Times New Roman" w:hAnsi="Times New Roman" w:cs="Times New Roman"/>
            <w:sz w:val="24"/>
          </w:rPr>
          <w:t xml:space="preserve">Procrustes distance between </w:t>
        </w:r>
      </w:ins>
      <w:ins w:id="1984" w:author="Liu, Luyu" w:date="2020-05-22T11:20:00Z">
        <w:r w:rsidR="00B654F2">
          <w:rPr>
            <w:rFonts w:ascii="Times New Roman" w:hAnsi="Times New Roman" w:cs="Times New Roman"/>
            <w:sz w:val="24"/>
          </w:rPr>
          <w:t xml:space="preserve">Wednesdays (representing typical </w:t>
        </w:r>
      </w:ins>
      <w:ins w:id="1985" w:author="Miller, Harvey J." w:date="2020-05-20T13:45:00Z">
        <w:r w:rsidR="00331257" w:rsidRPr="00331257">
          <w:rPr>
            <w:rFonts w:ascii="Times New Roman" w:hAnsi="Times New Roman" w:cs="Times New Roman"/>
            <w:sz w:val="24"/>
          </w:rPr>
          <w:t>weekday</w:t>
        </w:r>
        <w:del w:id="1986" w:author="Liu, Luyu" w:date="2020-05-22T11:20:00Z">
          <w:r w:rsidR="00331257" w:rsidRPr="00331257" w:rsidDel="00B654F2">
            <w:rPr>
              <w:rFonts w:ascii="Times New Roman" w:hAnsi="Times New Roman" w:cs="Times New Roman"/>
              <w:sz w:val="24"/>
            </w:rPr>
            <w:delText>s</w:delText>
          </w:r>
        </w:del>
      </w:ins>
      <w:ins w:id="1987" w:author="Liu, Luyu" w:date="2020-05-22T11:20:00Z">
        <w:r w:rsidR="00B654F2">
          <w:rPr>
            <w:rFonts w:ascii="Times New Roman" w:hAnsi="Times New Roman" w:cs="Times New Roman"/>
            <w:sz w:val="24"/>
          </w:rPr>
          <w:t>)</w:t>
        </w:r>
      </w:ins>
      <w:ins w:id="1988" w:author="Miller, Harvey J." w:date="2020-05-20T13:45:00Z">
        <w:r w:rsidR="00331257" w:rsidRPr="00331257">
          <w:rPr>
            <w:rFonts w:ascii="Times New Roman" w:hAnsi="Times New Roman" w:cs="Times New Roman"/>
            <w:sz w:val="24"/>
          </w:rPr>
          <w:t xml:space="preserve"> and </w:t>
        </w:r>
      </w:ins>
      <w:ins w:id="1989" w:author="Liu, Luyu" w:date="2020-05-23T16:08:00Z">
        <w:r w:rsidR="00EF7332">
          <w:rPr>
            <w:rFonts w:ascii="Times New Roman" w:hAnsi="Times New Roman" w:cs="Times New Roman"/>
            <w:sz w:val="24"/>
          </w:rPr>
          <w:t>Sundays</w:t>
        </w:r>
      </w:ins>
      <w:ins w:id="1990" w:author="Liu, Luyu" w:date="2020-05-22T11:20:00Z">
        <w:r w:rsidR="00B654F2">
          <w:rPr>
            <w:rFonts w:ascii="Times New Roman" w:hAnsi="Times New Roman" w:cs="Times New Roman"/>
            <w:sz w:val="24"/>
          </w:rPr>
          <w:t xml:space="preserve"> (representing typical </w:t>
        </w:r>
      </w:ins>
      <w:ins w:id="1991" w:author="Miller, Harvey J." w:date="2020-05-20T13:45:00Z">
        <w:del w:id="1992" w:author="Liu, Luyu" w:date="2020-05-22T11:20:00Z">
          <w:r w:rsidR="00331257" w:rsidRPr="00331257" w:rsidDel="00B654F2">
            <w:rPr>
              <w:rFonts w:ascii="Times New Roman" w:hAnsi="Times New Roman" w:cs="Times New Roman"/>
              <w:sz w:val="24"/>
            </w:rPr>
            <w:delText xml:space="preserve">the </w:delText>
          </w:r>
        </w:del>
        <w:r w:rsidR="00331257" w:rsidRPr="00331257">
          <w:rPr>
            <w:rFonts w:ascii="Times New Roman" w:hAnsi="Times New Roman" w:cs="Times New Roman"/>
            <w:sz w:val="24"/>
          </w:rPr>
          <w:t>weekend</w:t>
        </w:r>
      </w:ins>
      <w:ins w:id="1993" w:author="Liu, Luyu" w:date="2020-05-22T11:20:00Z">
        <w:r w:rsidR="00B654F2">
          <w:rPr>
            <w:rFonts w:ascii="Times New Roman" w:hAnsi="Times New Roman" w:cs="Times New Roman"/>
            <w:sz w:val="24"/>
          </w:rPr>
          <w:t>)</w:t>
        </w:r>
      </w:ins>
      <w:ins w:id="1994" w:author="Miller, Harvey J." w:date="2020-05-20T13:45:00Z">
        <w:r w:rsidR="00331257" w:rsidRPr="00331257">
          <w:rPr>
            <w:rFonts w:ascii="Times New Roman" w:hAnsi="Times New Roman" w:cs="Times New Roman"/>
            <w:sz w:val="24"/>
          </w:rPr>
          <w:t xml:space="preserve"> demand profiles</w:t>
        </w:r>
      </w:ins>
      <w:ins w:id="1995" w:author="Liu, Luyu" w:date="2020-05-22T11:20:00Z">
        <w:r w:rsidR="00B654F2">
          <w:rPr>
            <w:rFonts w:ascii="Times New Roman" w:hAnsi="Times New Roman" w:cs="Times New Roman"/>
            <w:sz w:val="24"/>
          </w:rPr>
          <w:t xml:space="preserve"> in </w:t>
        </w:r>
      </w:ins>
      <w:ins w:id="1996" w:author="Liu, Luyu" w:date="2020-05-22T11:21:00Z">
        <w:r w:rsidR="00B654F2">
          <w:rPr>
            <w:rFonts w:ascii="Times New Roman" w:hAnsi="Times New Roman" w:cs="Times New Roman"/>
            <w:sz w:val="24"/>
          </w:rPr>
          <w:t xml:space="preserve">each </w:t>
        </w:r>
      </w:ins>
      <w:ins w:id="1997" w:author="Liu, Luyu" w:date="2020-05-22T11:20:00Z">
        <w:r w:rsidR="00B654F2">
          <w:rPr>
            <w:rFonts w:ascii="Times New Roman" w:hAnsi="Times New Roman" w:cs="Times New Roman"/>
            <w:sz w:val="24"/>
          </w:rPr>
          <w:t>week</w:t>
        </w:r>
      </w:ins>
      <w:ins w:id="1998" w:author="Miller, Harvey J." w:date="2020-05-20T13:45:00Z">
        <w:r w:rsidR="00331257" w:rsidRPr="00331257">
          <w:rPr>
            <w:rFonts w:ascii="Times New Roman" w:hAnsi="Times New Roman" w:cs="Times New Roman"/>
            <w:sz w:val="24"/>
          </w:rPr>
          <w:t>.  Under normal travel demand patterns in the US, weekday and weekend hourly demand profiles are differen</w:t>
        </w:r>
      </w:ins>
      <w:ins w:id="1999" w:author="Liu, Luyu" w:date="2020-05-21T19:51:00Z">
        <w:r w:rsidR="00824F05">
          <w:rPr>
            <w:rFonts w:ascii="Times New Roman" w:hAnsi="Times New Roman" w:cs="Times New Roman"/>
            <w:sz w:val="24"/>
          </w:rPr>
          <w:t>t</w:t>
        </w:r>
      </w:ins>
      <w:ins w:id="2000" w:author="Miller, Harvey J." w:date="2020-05-20T13:45:00Z">
        <w:del w:id="2001" w:author="Liu, Luyu" w:date="2020-05-21T19:51:00Z">
          <w:r w:rsidR="00331257" w:rsidRPr="00331257" w:rsidDel="00824F05">
            <w:rPr>
              <w:rFonts w:ascii="Times New Roman" w:hAnsi="Times New Roman" w:cs="Times New Roman"/>
              <w:sz w:val="24"/>
            </w:rPr>
            <w:delText>ce</w:delText>
          </w:r>
        </w:del>
        <w:r w:rsidR="00331257" w:rsidRPr="00331257">
          <w:rPr>
            <w:rFonts w:ascii="Times New Roman" w:hAnsi="Times New Roman" w:cs="Times New Roman"/>
            <w:sz w:val="24"/>
          </w:rPr>
          <w:t xml:space="preserve">, with no sharp demand peaks on weekend days.  We wish to see if </w:t>
        </w:r>
        <w:r w:rsidR="00331257">
          <w:rPr>
            <w:rFonts w:ascii="Times New Roman" w:hAnsi="Times New Roman" w:cs="Times New Roman"/>
            <w:sz w:val="24"/>
          </w:rPr>
          <w:t>weekday and weekend public transit demand profiles have converged during COVID.</w:t>
        </w:r>
        <w:r w:rsidR="00331257" w:rsidRPr="00331257">
          <w:rPr>
            <w:rFonts w:ascii="Times New Roman" w:hAnsi="Times New Roman" w:cs="Times New Roman"/>
            <w:sz w:val="24"/>
          </w:rPr>
          <w:t xml:space="preserve">  </w:t>
        </w:r>
      </w:ins>
    </w:p>
    <w:p w14:paraId="5CB2CB72" w14:textId="2CAAEFA1" w:rsidR="009C44A2" w:rsidDel="00331257" w:rsidRDefault="009C44A2" w:rsidP="009C44A2">
      <w:pPr>
        <w:rPr>
          <w:del w:id="2002" w:author="Miller, Harvey J." w:date="2020-05-20T13:46:00Z"/>
          <w:rFonts w:ascii="Times New Roman" w:hAnsi="Times New Roman" w:cs="Times New Roman"/>
          <w:sz w:val="24"/>
        </w:rPr>
      </w:pPr>
      <w:del w:id="2003" w:author="Miller, Harvey J." w:date="2020-05-20T13:46:00Z">
        <w:r w:rsidDel="00331257">
          <w:rPr>
            <w:rFonts w:ascii="Times New Roman" w:hAnsi="Times New Roman" w:cs="Times New Roman"/>
            <w:b/>
            <w:sz w:val="24"/>
          </w:rPr>
          <w:delText xml:space="preserve">Peaks.  </w:delText>
        </w:r>
        <w:r w:rsidDel="00331257">
          <w:rPr>
            <w:rFonts w:ascii="Times New Roman" w:hAnsi="Times New Roman" w:cs="Times New Roman"/>
            <w:sz w:val="24"/>
          </w:rPr>
          <w:delTex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delText>
        </w:r>
      </w:del>
    </w:p>
    <w:p w14:paraId="58BE19B5" w14:textId="6805B303" w:rsidR="006C4234" w:rsidDel="00331257" w:rsidRDefault="009C44A2" w:rsidP="00276C14">
      <w:pPr>
        <w:ind w:firstLine="720"/>
        <w:rPr>
          <w:del w:id="2004" w:author="Miller, Harvey J." w:date="2020-05-20T13:46:00Z"/>
          <w:rFonts w:ascii="Times New Roman" w:hAnsi="Times New Roman" w:cs="Times New Roman"/>
          <w:sz w:val="24"/>
        </w:rPr>
      </w:pPr>
      <w:del w:id="2005" w:author="Miller, Harvey J." w:date="2020-05-20T13:46:00Z">
        <w:r w:rsidDel="00331257">
          <w:rPr>
            <w:rFonts w:ascii="Times New Roman" w:hAnsi="Times New Roman" w:cs="Times New Roman"/>
            <w:sz w:val="24"/>
          </w:rPr>
          <w:delText>Without the impact of COVID-19, most transit systems during weekdays will have two peaks within a day: the morning rush hour usually from 6 to 9 am,</w:delText>
        </w:r>
        <w:r w:rsidRPr="001178FC" w:rsidDel="00331257">
          <w:rPr>
            <w:rFonts w:ascii="Times New Roman" w:hAnsi="Times New Roman" w:cs="Times New Roman"/>
            <w:sz w:val="24"/>
          </w:rPr>
          <w:delText xml:space="preserve"> when most passengers commute from home to work places</w:delText>
        </w:r>
        <w:r w:rsidDel="00331257">
          <w:rPr>
            <w:rFonts w:ascii="Times New Roman" w:hAnsi="Times New Roman" w:cs="Times New Roman"/>
            <w:sz w:val="24"/>
          </w:rPr>
          <w:delText>; and the afternoon rush hour usually from 4 – 7 pm</w:delText>
        </w:r>
        <w:r w:rsidRPr="001178FC" w:rsidDel="00331257">
          <w:rPr>
            <w:rFonts w:ascii="Times New Roman" w:hAnsi="Times New Roman" w:cs="Times New Roman"/>
            <w:sz w:val="24"/>
          </w:rPr>
          <w:delText xml:space="preserve">, when most passenger commute from work places to home. </w:delText>
        </w:r>
        <w:r w:rsidDel="00331257">
          <w:rPr>
            <w:rFonts w:ascii="Times New Roman" w:hAnsi="Times New Roman" w:cs="Times New Roman"/>
            <w:sz w:val="24"/>
          </w:rPr>
          <w:delText xml:space="preserve">However, this may not hold true after the outbreak of COVID-19. </w:delText>
        </w:r>
        <w:r w:rsidR="00276C14" w:rsidDel="00331257">
          <w:rPr>
            <w:rFonts w:ascii="Times New Roman" w:hAnsi="Times New Roman" w:cs="Times New Roman"/>
            <w:sz w:val="24"/>
          </w:rPr>
          <w:delText xml:space="preserve">In practice, we first find all the peaks in the curve and find the two highest peaks before and after 12 am within a day, which are corresponded to the morning and the afternoon rush hour. </w:delText>
        </w:r>
        <w:r w:rsidR="00276C14" w:rsidRPr="00D51CD3" w:rsidDel="00331257">
          <w:rPr>
            <w:rFonts w:ascii="Times New Roman" w:hAnsi="Times New Roman" w:cs="Times New Roman"/>
            <w:sz w:val="24"/>
            <w:highlight w:val="yellow"/>
          </w:rPr>
          <w:delText xml:space="preserve">The shifts of </w:delText>
        </w:r>
        <w:commentRangeStart w:id="2006"/>
        <w:r w:rsidR="00276C14" w:rsidRPr="00D51CD3" w:rsidDel="00331257">
          <w:rPr>
            <w:rFonts w:ascii="Times New Roman" w:hAnsi="Times New Roman" w:cs="Times New Roman"/>
            <w:sz w:val="24"/>
            <w:highlight w:val="yellow"/>
          </w:rPr>
          <w:delText>peaks</w:delText>
        </w:r>
        <w:commentRangeEnd w:id="2006"/>
        <w:r w:rsidR="00276C14" w:rsidDel="00331257">
          <w:rPr>
            <w:rStyle w:val="CommentReference"/>
          </w:rPr>
          <w:commentReference w:id="2006"/>
        </w:r>
        <w:r w:rsidR="00276C14" w:rsidDel="00331257">
          <w:rPr>
            <w:rFonts w:ascii="Times New Roman" w:hAnsi="Times New Roman" w:cs="Times New Roman"/>
            <w:sz w:val="24"/>
          </w:rPr>
          <w:delText>, including numbers, position, and height, may vary according to each cities’ demographic and social-economic status.</w:delText>
        </w:r>
      </w:del>
    </w:p>
    <w:p w14:paraId="74731E9C" w14:textId="103BDC63" w:rsidR="00240B92" w:rsidDel="00331257" w:rsidRDefault="00240B92" w:rsidP="0073245E">
      <w:pPr>
        <w:rPr>
          <w:del w:id="2007" w:author="Miller, Harvey J." w:date="2020-05-20T13:46:00Z"/>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59DA5FB9" w14:textId="77777777" w:rsidR="00773987" w:rsidRDefault="00240B92" w:rsidP="00240B92">
      <w:pPr>
        <w:pStyle w:val="ListParagraph"/>
        <w:numPr>
          <w:ilvl w:val="0"/>
          <w:numId w:val="2"/>
        </w:numPr>
        <w:rPr>
          <w:ins w:id="2008" w:author="Miller, Harvey J." w:date="2020-05-20T14:44:00Z"/>
          <w:rFonts w:ascii="Times New Roman" w:hAnsi="Times New Roman" w:cs="Times New Roman"/>
          <w:b/>
          <w:sz w:val="24"/>
        </w:rPr>
      </w:pPr>
      <w:r w:rsidRPr="00331257">
        <w:rPr>
          <w:rFonts w:ascii="Times New Roman" w:hAnsi="Times New Roman" w:cs="Times New Roman"/>
          <w:b/>
          <w:sz w:val="24"/>
          <w:rPrChange w:id="2009" w:author="Miller, Harvey J." w:date="2020-05-20T13:46:00Z">
            <w:rPr>
              <w:rFonts w:ascii="Times New Roman" w:hAnsi="Times New Roman" w:cs="Times New Roman"/>
              <w:sz w:val="24"/>
            </w:rPr>
          </w:rPrChange>
        </w:rPr>
        <w:t>Results</w:t>
      </w:r>
    </w:p>
    <w:p w14:paraId="3F79B8BB" w14:textId="1601B06F" w:rsidR="00240B92" w:rsidRPr="00331257" w:rsidRDefault="007C2E7C">
      <w:pPr>
        <w:pStyle w:val="ListParagraph"/>
        <w:ind w:left="360"/>
        <w:rPr>
          <w:rFonts w:ascii="Times New Roman" w:hAnsi="Times New Roman" w:cs="Times New Roman"/>
          <w:b/>
          <w:sz w:val="24"/>
          <w:rPrChange w:id="2010" w:author="Miller, Harvey J." w:date="2020-05-20T13:46:00Z">
            <w:rPr>
              <w:rFonts w:ascii="Times New Roman" w:hAnsi="Times New Roman" w:cs="Times New Roman"/>
              <w:sz w:val="24"/>
            </w:rPr>
          </w:rPrChange>
        </w:rPr>
        <w:pPrChange w:id="2011" w:author="Miller, Harvey J." w:date="2020-05-20T14:44:00Z">
          <w:pPr>
            <w:pStyle w:val="ListParagraph"/>
            <w:numPr>
              <w:numId w:val="2"/>
            </w:numPr>
            <w:ind w:left="360" w:hanging="360"/>
          </w:pPr>
        </w:pPrChange>
      </w:pPr>
      <w:del w:id="2012" w:author="Miller, Harvey J." w:date="2020-05-20T14:44:00Z">
        <w:r w:rsidRPr="00331257" w:rsidDel="00773987">
          <w:rPr>
            <w:rFonts w:ascii="Times New Roman" w:hAnsi="Times New Roman" w:cs="Times New Roman"/>
            <w:b/>
            <w:sz w:val="24"/>
            <w:rPrChange w:id="2013" w:author="Miller, Harvey J." w:date="2020-05-20T13:46:00Z">
              <w:rPr>
                <w:rFonts w:ascii="Times New Roman" w:hAnsi="Times New Roman" w:cs="Times New Roman"/>
                <w:sz w:val="24"/>
              </w:rPr>
            </w:rPrChange>
          </w:rPr>
          <w:delText xml:space="preserve"> and discussion</w:delText>
        </w:r>
      </w:del>
    </w:p>
    <w:p w14:paraId="205A709B" w14:textId="0E6358CF" w:rsidR="00240B92" w:rsidDel="00331257" w:rsidRDefault="00240B92" w:rsidP="00240B92">
      <w:pPr>
        <w:rPr>
          <w:del w:id="2014" w:author="Miller, Harvey J." w:date="2020-05-20T13:47:00Z"/>
          <w:rFonts w:ascii="Times New Roman" w:hAnsi="Times New Roman" w:cs="Times New Roman"/>
          <w:sz w:val="24"/>
        </w:rPr>
      </w:pPr>
      <w:del w:id="2015" w:author="Miller, Harvey J." w:date="2020-05-20T13:47:00Z">
        <w:r w:rsidRPr="00A466E6" w:rsidDel="00331257">
          <w:rPr>
            <w:rFonts w:ascii="Times New Roman" w:hAnsi="Times New Roman" w:cs="Times New Roman"/>
            <w:sz w:val="24"/>
            <w:highlight w:val="yellow"/>
          </w:rPr>
          <w:delText xml:space="preserve">In this section, we will first show the geographic and temporal pattern of </w:delText>
        </w:r>
        <w:r w:rsidR="00B86FBF" w:rsidRPr="00A466E6" w:rsidDel="00331257">
          <w:rPr>
            <w:rFonts w:ascii="Times New Roman" w:hAnsi="Times New Roman" w:cs="Times New Roman"/>
            <w:sz w:val="24"/>
            <w:highlight w:val="yellow"/>
          </w:rPr>
          <w:delTex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delText>
        </w:r>
        <w:r w:rsidR="00D52AF4" w:rsidRPr="00A466E6" w:rsidDel="00331257">
          <w:rPr>
            <w:rFonts w:ascii="Times New Roman" w:hAnsi="Times New Roman" w:cs="Times New Roman"/>
            <w:sz w:val="24"/>
            <w:highlight w:val="yellow"/>
          </w:rPr>
          <w:delText>Procrustes distance and the rush hour shift.</w:delText>
        </w:r>
      </w:del>
    </w:p>
    <w:p w14:paraId="7AB0793E" w14:textId="1452A9EF" w:rsidR="00D52AF4" w:rsidDel="00331257" w:rsidRDefault="00D52AF4" w:rsidP="00240B92">
      <w:pPr>
        <w:rPr>
          <w:del w:id="2016" w:author="Miller, Harvey J." w:date="2020-05-20T13:47:00Z"/>
          <w:rFonts w:ascii="Times New Roman" w:hAnsi="Times New Roman" w:cs="Times New Roman"/>
          <w:sz w:val="24"/>
        </w:rPr>
      </w:pPr>
    </w:p>
    <w:p w14:paraId="264132F9" w14:textId="48C661BF" w:rsidR="00D52AF4" w:rsidRPr="00331257" w:rsidRDefault="00055269" w:rsidP="00D52AF4">
      <w:pPr>
        <w:pStyle w:val="ListParagraph"/>
        <w:numPr>
          <w:ilvl w:val="1"/>
          <w:numId w:val="2"/>
        </w:numPr>
        <w:rPr>
          <w:rFonts w:ascii="Times New Roman" w:hAnsi="Times New Roman" w:cs="Times New Roman"/>
          <w:b/>
          <w:sz w:val="24"/>
          <w:rPrChange w:id="2017" w:author="Miller, Harvey J." w:date="2020-05-20T13:47:00Z">
            <w:rPr>
              <w:rFonts w:ascii="Times New Roman" w:hAnsi="Times New Roman" w:cs="Times New Roman"/>
              <w:sz w:val="24"/>
            </w:rPr>
          </w:rPrChange>
        </w:rPr>
      </w:pPr>
      <w:r>
        <w:rPr>
          <w:rFonts w:ascii="Times New Roman" w:hAnsi="Times New Roman" w:cs="Times New Roman"/>
          <w:sz w:val="24"/>
        </w:rPr>
        <w:t xml:space="preserve"> </w:t>
      </w:r>
      <w:r w:rsidRPr="00331257">
        <w:rPr>
          <w:rFonts w:ascii="Times New Roman" w:hAnsi="Times New Roman" w:cs="Times New Roman"/>
          <w:b/>
          <w:sz w:val="24"/>
          <w:rPrChange w:id="2018" w:author="Miller, Harvey J." w:date="2020-05-20T13:47:00Z">
            <w:rPr>
              <w:rFonts w:ascii="Times New Roman" w:hAnsi="Times New Roman" w:cs="Times New Roman"/>
              <w:sz w:val="24"/>
            </w:rPr>
          </w:rPrChange>
        </w:rPr>
        <w:t>Floor value</w:t>
      </w:r>
      <w:del w:id="2019" w:author="Miller, Harvey J." w:date="2020-05-20T13:47:00Z">
        <w:r w:rsidRPr="00331257" w:rsidDel="00331257">
          <w:rPr>
            <w:rFonts w:ascii="Times New Roman" w:hAnsi="Times New Roman" w:cs="Times New Roman"/>
            <w:b/>
            <w:sz w:val="24"/>
            <w:rPrChange w:id="2020" w:author="Miller, Harvey J." w:date="2020-05-20T13:47:00Z">
              <w:rPr>
                <w:rFonts w:ascii="Times New Roman" w:hAnsi="Times New Roman" w:cs="Times New Roman"/>
                <w:sz w:val="24"/>
              </w:rPr>
            </w:rPrChange>
          </w:rPr>
          <w:delText xml:space="preserve"> </w:delText>
        </w:r>
        <w:r w:rsidR="00153940" w:rsidRPr="00331257" w:rsidDel="00331257">
          <w:rPr>
            <w:rFonts w:ascii="Times New Roman" w:hAnsi="Times New Roman" w:cs="Times New Roman"/>
            <w:b/>
            <w:sz w:val="24"/>
            <w:rPrChange w:id="2021" w:author="Miller, Harvey J." w:date="2020-05-20T13:47:00Z">
              <w:rPr>
                <w:rFonts w:ascii="Times New Roman" w:hAnsi="Times New Roman" w:cs="Times New Roman"/>
                <w:sz w:val="24"/>
              </w:rPr>
            </w:rPrChange>
          </w:rPr>
          <w:delText>and relevant factor</w:delText>
        </w:r>
      </w:del>
      <w:r w:rsidR="00153940" w:rsidRPr="00331257">
        <w:rPr>
          <w:rFonts w:ascii="Times New Roman" w:hAnsi="Times New Roman" w:cs="Times New Roman"/>
          <w:b/>
          <w:sz w:val="24"/>
          <w:rPrChange w:id="2022" w:author="Miller, Harvey J." w:date="2020-05-20T13:47:00Z">
            <w:rPr>
              <w:rFonts w:ascii="Times New Roman" w:hAnsi="Times New Roman" w:cs="Times New Roman"/>
              <w:sz w:val="24"/>
            </w:rPr>
          </w:rPrChange>
        </w:rPr>
        <w:t>s</w:t>
      </w:r>
    </w:p>
    <w:p w14:paraId="7216CE01" w14:textId="638A1B7B" w:rsidR="00FE42FD" w:rsidRDefault="007A3D46">
      <w:pPr>
        <w:jc w:val="both"/>
        <w:rPr>
          <w:rFonts w:ascii="Times New Roman" w:hAnsi="Times New Roman" w:cs="Times New Roman"/>
          <w:sz w:val="24"/>
        </w:rPr>
        <w:pPrChange w:id="2023" w:author="Miller, Harvey J." w:date="2020-05-20T13:56:00Z">
          <w:pPr/>
        </w:pPrChange>
      </w:pPr>
      <w:commentRangeStart w:id="2024"/>
      <w:commentRangeStart w:id="2025"/>
      <w:commentRangeStart w:id="2026"/>
      <w:commentRangeStart w:id="2027"/>
      <w:del w:id="2028" w:author="Miller, Harvey J." w:date="2020-05-20T13:56:00Z">
        <w:r w:rsidDel="007F764A">
          <w:rPr>
            <w:rFonts w:ascii="Times New Roman" w:hAnsi="Times New Roman" w:cs="Times New Roman"/>
            <w:sz w:val="24"/>
          </w:rPr>
          <w:delText xml:space="preserve">For different </w:delText>
        </w:r>
        <w:r w:rsidR="00204394" w:rsidDel="007F764A">
          <w:rPr>
            <w:rFonts w:ascii="Times New Roman" w:hAnsi="Times New Roman" w:cs="Times New Roman"/>
            <w:sz w:val="24"/>
          </w:rPr>
          <w:delText>systems</w:delText>
        </w:r>
        <w:r w:rsidR="00843786" w:rsidDel="007F764A">
          <w:rPr>
            <w:rFonts w:ascii="Times New Roman" w:hAnsi="Times New Roman" w:cs="Times New Roman"/>
            <w:sz w:val="24"/>
          </w:rPr>
          <w:delText xml:space="preserve"> in different metro areas</w:delText>
        </w:r>
        <w:r w:rsidR="00B132CB" w:rsidDel="007F764A">
          <w:rPr>
            <w:rFonts w:ascii="Times New Roman" w:hAnsi="Times New Roman" w:cs="Times New Roman"/>
            <w:sz w:val="24"/>
          </w:rPr>
          <w:delText xml:space="preserve">, the </w:delText>
        </w:r>
        <w:r w:rsidR="006918C2" w:rsidDel="007F764A">
          <w:rPr>
            <w:rFonts w:ascii="Times New Roman" w:hAnsi="Times New Roman" w:cs="Times New Roman"/>
            <w:sz w:val="24"/>
          </w:rPr>
          <w:delText>floor</w:delText>
        </w:r>
        <w:r w:rsidR="00204394" w:rsidDel="007F764A">
          <w:rPr>
            <w:rFonts w:ascii="Times New Roman" w:hAnsi="Times New Roman" w:cs="Times New Roman"/>
            <w:sz w:val="24"/>
          </w:rPr>
          <w:delText xml:space="preserve"> value is vastly different</w:delText>
        </w:r>
        <w:r w:rsidR="00B132CB" w:rsidDel="007F764A">
          <w:rPr>
            <w:rFonts w:ascii="Times New Roman" w:hAnsi="Times New Roman" w:cs="Times New Roman"/>
            <w:sz w:val="24"/>
          </w:rPr>
          <w:delText xml:space="preserve"> due to their different social and economic status</w:delText>
        </w:r>
        <w:r w:rsidR="00D52AF4" w:rsidDel="007F764A">
          <w:rPr>
            <w:rFonts w:ascii="Times New Roman" w:hAnsi="Times New Roman" w:cs="Times New Roman"/>
            <w:sz w:val="24"/>
          </w:rPr>
          <w:delText xml:space="preserve"> as shown in </w:delText>
        </w:r>
      </w:del>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7F764A">
        <w:rPr>
          <w:rFonts w:ascii="Times New Roman" w:hAnsi="Times New Roman" w:cs="Times New Roman"/>
          <w:sz w:val="24"/>
        </w:rPr>
        <w:instrText xml:space="preserve"> \* MERGEFORMAT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ins w:id="2029" w:author="Miller, Harvey J." w:date="2020-05-20T13:56:00Z">
        <w:r w:rsidR="007F764A">
          <w:rPr>
            <w:rFonts w:ascii="Times New Roman" w:hAnsi="Times New Roman" w:cs="Times New Roman"/>
            <w:sz w:val="24"/>
          </w:rPr>
          <w:t xml:space="preserve"> maps floor values for the US public transit systems in our study.  </w:t>
        </w:r>
      </w:ins>
      <w:del w:id="2030" w:author="Miller, Harvey J." w:date="2020-05-20T13:56:00Z">
        <w:r w:rsidR="00204394" w:rsidDel="007F764A">
          <w:rPr>
            <w:rFonts w:ascii="Times New Roman" w:hAnsi="Times New Roman" w:cs="Times New Roman"/>
            <w:sz w:val="24"/>
          </w:rPr>
          <w:delText>.</w:delText>
        </w:r>
      </w:del>
      <w:r w:rsidR="00204394">
        <w:rPr>
          <w:rFonts w:ascii="Times New Roman" w:hAnsi="Times New Roman" w:cs="Times New Roman"/>
          <w:sz w:val="24"/>
        </w:rPr>
        <w:t xml:space="preserve"> </w:t>
      </w:r>
      <w:ins w:id="2031" w:author="Miller, Harvey J." w:date="2020-05-22T15:05:00Z">
        <w:r w:rsidR="002641DA">
          <w:rPr>
            <w:rFonts w:ascii="Times New Roman" w:hAnsi="Times New Roman" w:cs="Times New Roman"/>
            <w:sz w:val="24"/>
          </w:rPr>
          <w:t>We express these values as negative diff</w:t>
        </w:r>
      </w:ins>
      <w:ins w:id="2032" w:author="Miller, Harvey J." w:date="2020-05-22T15:06:00Z">
        <w:r w:rsidR="002641DA">
          <w:rPr>
            <w:rFonts w:ascii="Times New Roman" w:hAnsi="Times New Roman" w:cs="Times New Roman"/>
            <w:sz w:val="24"/>
          </w:rPr>
          <w:t>e</w:t>
        </w:r>
      </w:ins>
      <w:ins w:id="2033" w:author="Miller, Harvey J." w:date="2020-05-22T15:05:00Z">
        <w:r w:rsidR="002641DA">
          <w:rPr>
            <w:rFonts w:ascii="Times New Roman" w:hAnsi="Times New Roman" w:cs="Times New Roman"/>
            <w:sz w:val="24"/>
          </w:rPr>
          <w:t xml:space="preserve">rences from previous </w:t>
        </w:r>
      </w:ins>
      <w:ins w:id="2034" w:author="Miller, Harvey J." w:date="2020-05-22T15:06:00Z">
        <w:r w:rsidR="002641DA">
          <w:rPr>
            <w:rFonts w:ascii="Times New Roman" w:hAnsi="Times New Roman" w:cs="Times New Roman"/>
            <w:sz w:val="24"/>
          </w:rPr>
          <w:t xml:space="preserve">demand levels: </w:t>
        </w:r>
      </w:ins>
      <w:ins w:id="2035" w:author="Miller, Harvey J." w:date="2020-05-22T15:09:00Z">
        <w:r w:rsidR="005E5B60">
          <w:rPr>
            <w:rFonts w:ascii="Times New Roman" w:hAnsi="Times New Roman" w:cs="Times New Roman"/>
            <w:sz w:val="24"/>
          </w:rPr>
          <w:t xml:space="preserve">larger negative numbers are lower floors.  </w:t>
        </w:r>
      </w:ins>
      <w:ins w:id="2036" w:author="Miller, Harvey J." w:date="2020-05-20T13:56:00Z">
        <w:r w:rsidR="007F764A">
          <w:rPr>
            <w:rFonts w:ascii="Times New Roman" w:hAnsi="Times New Roman" w:cs="Times New Roman"/>
            <w:sz w:val="24"/>
          </w:rPr>
          <w:t>We can see</w:t>
        </w:r>
      </w:ins>
      <w:del w:id="2037" w:author="Miller, Harvey J." w:date="2020-05-20T13:56:00Z">
        <w:r w:rsidR="00CE2F61" w:rsidDel="007F764A">
          <w:rPr>
            <w:rFonts w:ascii="Times New Roman" w:hAnsi="Times New Roman" w:cs="Times New Roman"/>
            <w:sz w:val="24"/>
          </w:rPr>
          <w:delText xml:space="preserve">It shows </w:delText>
        </w:r>
      </w:del>
      <w:ins w:id="2038" w:author="Miller, Harvey J." w:date="2020-05-20T13:56:00Z">
        <w:r w:rsidR="007F764A">
          <w:rPr>
            <w:rFonts w:ascii="Times New Roman" w:hAnsi="Times New Roman" w:cs="Times New Roman"/>
            <w:sz w:val="24"/>
          </w:rPr>
          <w:t xml:space="preserve"> </w:t>
        </w:r>
      </w:ins>
      <w:del w:id="2039" w:author="Miller, Harvey J." w:date="2020-05-20T13:56:00Z">
        <w:r w:rsidR="00CE2F61" w:rsidDel="007F764A">
          <w:rPr>
            <w:rFonts w:ascii="Times New Roman" w:hAnsi="Times New Roman" w:cs="Times New Roman"/>
            <w:sz w:val="24"/>
          </w:rPr>
          <w:delText xml:space="preserve">a </w:delText>
        </w:r>
      </w:del>
      <w:r w:rsidR="00CE2F61">
        <w:rPr>
          <w:rFonts w:ascii="Times New Roman" w:hAnsi="Times New Roman" w:cs="Times New Roman"/>
          <w:sz w:val="24"/>
        </w:rPr>
        <w:t xml:space="preserve">clear </w:t>
      </w:r>
      <w:ins w:id="2040" w:author="Miller, Harvey J." w:date="2020-05-20T13:57:00Z">
        <w:r w:rsidR="007F764A">
          <w:rPr>
            <w:rFonts w:ascii="Times New Roman" w:hAnsi="Times New Roman" w:cs="Times New Roman"/>
            <w:sz w:val="24"/>
          </w:rPr>
          <w:t xml:space="preserve">geographic </w:t>
        </w:r>
      </w:ins>
      <w:del w:id="2041" w:author="Miller, Harvey J." w:date="2020-05-20T13:57:00Z">
        <w:r w:rsidR="00CE2F61" w:rsidDel="007F764A">
          <w:rPr>
            <w:rFonts w:ascii="Times New Roman" w:hAnsi="Times New Roman" w:cs="Times New Roman"/>
            <w:sz w:val="24"/>
          </w:rPr>
          <w:delText xml:space="preserve">North-South and East-West </w:delText>
        </w:r>
      </w:del>
      <w:ins w:id="2042" w:author="Miller, Harvey J." w:date="2020-05-20T13:57:00Z">
        <w:r w:rsidR="007F764A">
          <w:rPr>
            <w:rFonts w:ascii="Times New Roman" w:hAnsi="Times New Roman" w:cs="Times New Roman"/>
            <w:sz w:val="24"/>
          </w:rPr>
          <w:t>differences</w:t>
        </w:r>
      </w:ins>
      <w:del w:id="2043" w:author="Miller, Harvey J." w:date="2020-05-20T13:57:00Z">
        <w:r w:rsidR="00CE2F61" w:rsidDel="007F764A">
          <w:rPr>
            <w:rFonts w:ascii="Times New Roman" w:hAnsi="Times New Roman" w:cs="Times New Roman"/>
            <w:sz w:val="24"/>
          </w:rPr>
          <w:delText>r</w:delText>
        </w:r>
      </w:del>
      <w:del w:id="2044" w:author="Miller, Harvey J." w:date="2020-05-20T13:56:00Z">
        <w:r w:rsidR="00CE2F61" w:rsidDel="007F764A">
          <w:rPr>
            <w:rFonts w:ascii="Times New Roman" w:hAnsi="Times New Roman" w:cs="Times New Roman"/>
            <w:sz w:val="24"/>
          </w:rPr>
          <w:delText>ivalry</w:delText>
        </w:r>
      </w:del>
      <w:r w:rsidR="00CE2F61">
        <w:rPr>
          <w:rFonts w:ascii="Times New Roman" w:hAnsi="Times New Roman" w:cs="Times New Roman"/>
          <w:sz w:val="24"/>
        </w:rPr>
        <w:t xml:space="preserve">: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del w:id="2045" w:author="Miller, Harvey J." w:date="2020-05-20T14:01:00Z">
        <w:r w:rsidR="005A2BD8" w:rsidDel="007F764A">
          <w:rPr>
            <w:rFonts w:ascii="Times New Roman" w:hAnsi="Times New Roman" w:cs="Times New Roman"/>
            <w:sz w:val="24"/>
          </w:rPr>
          <w:delText xml:space="preserve">generally </w:delText>
        </w:r>
      </w:del>
      <w:r w:rsidR="005A2BD8">
        <w:rPr>
          <w:rFonts w:ascii="Times New Roman" w:hAnsi="Times New Roman" w:cs="Times New Roman"/>
          <w:sz w:val="24"/>
        </w:rPr>
        <w:t>have higher floor value</w:t>
      </w:r>
      <w:ins w:id="2046" w:author="Miller, Harvey J." w:date="2020-05-20T14:01:00Z">
        <w:r w:rsidR="007F764A">
          <w:rPr>
            <w:rFonts w:ascii="Times New Roman" w:hAnsi="Times New Roman" w:cs="Times New Roman"/>
            <w:sz w:val="24"/>
          </w:rPr>
          <w:t>s</w:t>
        </w:r>
      </w:ins>
      <w:r w:rsidR="005A2BD8">
        <w:rPr>
          <w:rFonts w:ascii="Times New Roman" w:hAnsi="Times New Roman" w:cs="Times New Roman"/>
          <w:sz w:val="24"/>
        </w:rPr>
        <w:t xml:space="preserve">. Meanwhile, </w:t>
      </w:r>
      <w:ins w:id="2047" w:author="Miller, Harvey J." w:date="2020-05-20T14:01:00Z">
        <w:r w:rsidR="007F764A">
          <w:rPr>
            <w:rFonts w:ascii="Times New Roman" w:hAnsi="Times New Roman" w:cs="Times New Roman"/>
            <w:sz w:val="24"/>
          </w:rPr>
          <w:t xml:space="preserve">high tech cities such </w:t>
        </w:r>
      </w:ins>
      <w:del w:id="2048" w:author="Miller, Harvey J." w:date="2020-05-20T14:01:00Z">
        <w:r w:rsidR="005A2BD8" w:rsidDel="007F764A">
          <w:rPr>
            <w:rFonts w:ascii="Times New Roman" w:hAnsi="Times New Roman" w:cs="Times New Roman"/>
            <w:sz w:val="24"/>
          </w:rPr>
          <w:delText xml:space="preserve">information industry-dominating area such </w:delText>
        </w:r>
      </w:del>
      <w:r w:rsidR="005A2BD8">
        <w:rPr>
          <w:rFonts w:ascii="Times New Roman" w:hAnsi="Times New Roman" w:cs="Times New Roman"/>
          <w:sz w:val="24"/>
        </w:rPr>
        <w:t xml:space="preserve">as </w:t>
      </w:r>
      <w:ins w:id="2049" w:author="Miller, Harvey J." w:date="2020-05-20T14:01:00Z">
        <w:r w:rsidR="007F764A">
          <w:rPr>
            <w:rFonts w:ascii="Times New Roman" w:hAnsi="Times New Roman" w:cs="Times New Roman"/>
            <w:sz w:val="24"/>
          </w:rPr>
          <w:t xml:space="preserve">the </w:t>
        </w:r>
      </w:ins>
      <w:r w:rsidR="005A2BD8">
        <w:rPr>
          <w:rFonts w:ascii="Times New Roman" w:hAnsi="Times New Roman" w:cs="Times New Roman"/>
          <w:sz w:val="24"/>
        </w:rPr>
        <w:t xml:space="preserve">San Francisco Bay area and university cities such as Ithaca, Ann Arbor, and Madison generally have a very low floor value. </w:t>
      </w:r>
      <w:commentRangeEnd w:id="2024"/>
      <w:r w:rsidR="007F764A">
        <w:rPr>
          <w:rStyle w:val="CommentReference"/>
        </w:rPr>
        <w:commentReference w:id="2024"/>
      </w:r>
      <w:commentRangeEnd w:id="2025"/>
      <w:r w:rsidR="00DE2167">
        <w:rPr>
          <w:rStyle w:val="CommentReference"/>
        </w:rPr>
        <w:commentReference w:id="2025"/>
      </w:r>
      <w:commentRangeEnd w:id="2026"/>
      <w:r w:rsidR="002641DA">
        <w:rPr>
          <w:rStyle w:val="CommentReference"/>
        </w:rPr>
        <w:commentReference w:id="2026"/>
      </w:r>
      <w:commentRangeEnd w:id="2027"/>
      <w:r w:rsidR="00791899">
        <w:rPr>
          <w:rStyle w:val="CommentReference"/>
        </w:rPr>
        <w:commentReference w:id="2027"/>
      </w:r>
    </w:p>
    <w:p w14:paraId="2B22C5BC" w14:textId="70088A05" w:rsidR="00C0104E" w:rsidRDefault="00C0104E" w:rsidP="00C0104E">
      <w:pPr>
        <w:rPr>
          <w:rFonts w:ascii="Times New Roman" w:hAnsi="Times New Roman" w:cs="Times New Roman"/>
          <w:sz w:val="24"/>
        </w:rPr>
      </w:pPr>
    </w:p>
    <w:p w14:paraId="5E6CE22D" w14:textId="681B7EF7" w:rsidR="002F0BE4" w:rsidRDefault="00B71A6F" w:rsidP="002F0BE4">
      <w:pPr>
        <w:keepNext/>
      </w:pPr>
      <w:del w:id="2050" w:author="Liu, Luyu" w:date="2020-05-21T20:02:00Z">
        <w:r w:rsidDel="00824F05">
          <w:rPr>
            <w:noProof/>
          </w:rPr>
          <w:lastRenderedPageBreak/>
          <w:drawing>
            <wp:inline distT="0" distB="0" distL="0" distR="0" wp14:anchorId="1C780511" wp14:editId="4D7228EE">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del>
      <w:ins w:id="2051" w:author="Liu, Luyu" w:date="2020-05-21T20:02:00Z">
        <w:r w:rsidR="00824F05" w:rsidRPr="00824F05">
          <w:rPr>
            <w:noProof/>
          </w:rPr>
          <w:t xml:space="preserve"> </w:t>
        </w:r>
      </w:ins>
      <w:ins w:id="2052" w:author="Liu, Luyu" w:date="2020-05-24T15:46:00Z">
        <w:r w:rsidR="00980B9E">
          <w:rPr>
            <w:noProof/>
          </w:rPr>
          <w:drawing>
            <wp:inline distT="0" distB="0" distL="0" distR="0" wp14:anchorId="01E2B34F" wp14:editId="38CEBAC1">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7575"/>
                      </a:xfrm>
                      <a:prstGeom prst="rect">
                        <a:avLst/>
                      </a:prstGeom>
                    </pic:spPr>
                  </pic:pic>
                </a:graphicData>
              </a:graphic>
            </wp:inline>
          </w:drawing>
        </w:r>
      </w:ins>
    </w:p>
    <w:p w14:paraId="12A3E206" w14:textId="015756E2" w:rsidR="00C0104E" w:rsidRDefault="002F0BE4" w:rsidP="002F0BE4">
      <w:pPr>
        <w:jc w:val="center"/>
        <w:rPr>
          <w:rFonts w:ascii="Times New Roman" w:hAnsi="Times New Roman" w:cs="Times New Roman"/>
          <w:sz w:val="24"/>
        </w:rPr>
      </w:pPr>
      <w:bookmarkStart w:id="2053"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2053"/>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r w:rsidRPr="002F0BE4">
        <w:rPr>
          <w:rFonts w:ascii="Times New Roman" w:hAnsi="Times New Roman" w:cs="Times New Roman"/>
          <w:sz w:val="24"/>
        </w:rPr>
        <w:t xml:space="preserve"> across the United States</w:t>
      </w:r>
      <w:ins w:id="2054" w:author="Liu, Luyu" w:date="2020-05-24T15:46:00Z">
        <w:r w:rsidR="00980B9E">
          <w:rPr>
            <w:rFonts w:ascii="Times New Roman" w:hAnsi="Times New Roman" w:cs="Times New Roman"/>
            <w:sz w:val="24"/>
          </w:rPr>
          <w:t xml:space="preserve"> (quantile classification)</w:t>
        </w:r>
      </w:ins>
      <w:r w:rsidRPr="002F0BE4">
        <w:rPr>
          <w:rFonts w:ascii="Times New Roman" w:hAnsi="Times New Roman" w:cs="Times New Roman"/>
          <w:sz w:val="24"/>
        </w:rPr>
        <w:t>.</w:t>
      </w:r>
    </w:p>
    <w:p w14:paraId="4F0DB44D" w14:textId="77777777" w:rsidR="007F764A" w:rsidRDefault="007F764A">
      <w:pPr>
        <w:ind w:firstLine="720"/>
        <w:jc w:val="both"/>
        <w:rPr>
          <w:ins w:id="2055" w:author="Miller, Harvey J." w:date="2020-05-20T14:04:00Z"/>
          <w:rFonts w:ascii="Times New Roman" w:hAnsi="Times New Roman" w:cs="Times New Roman"/>
          <w:sz w:val="24"/>
        </w:rPr>
        <w:pPrChange w:id="2056" w:author="Miller, Harvey J." w:date="2020-05-20T14:04:00Z">
          <w:pPr/>
        </w:pPrChange>
      </w:pPr>
    </w:p>
    <w:p w14:paraId="58DE25AF" w14:textId="7ED775C1" w:rsidR="00510B06" w:rsidRPr="00867C60" w:rsidRDefault="007F764A">
      <w:pPr>
        <w:ind w:firstLine="720"/>
        <w:jc w:val="both"/>
        <w:rPr>
          <w:rFonts w:ascii="Times New Roman" w:hAnsi="Times New Roman" w:cs="Times New Roman"/>
          <w:sz w:val="24"/>
        </w:rPr>
        <w:pPrChange w:id="2057" w:author="Miller, Harvey J." w:date="2020-05-20T14:19:00Z">
          <w:pPr/>
        </w:pPrChange>
      </w:pPr>
      <w:ins w:id="2058" w:author="Miller, Harvey J." w:date="2020-05-20T14:05:00Z">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ins>
      <w:r w:rsidRPr="007F764A">
        <w:rPr>
          <w:rFonts w:ascii="Times New Roman" w:hAnsi="Times New Roman" w:cs="Times New Roman"/>
          <w:sz w:val="24"/>
        </w:rPr>
      </w:r>
      <w:ins w:id="2059" w:author="Miller, Harvey J." w:date="2020-05-20T14:05:00Z">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w:t>
        </w:r>
      </w:ins>
      <w:del w:id="2060" w:author="Miller, Harvey J." w:date="2020-05-20T14:05:00Z">
        <w:r w:rsidR="00510B06" w:rsidDel="007F764A">
          <w:rPr>
            <w:rFonts w:ascii="Times New Roman" w:hAnsi="Times New Roman" w:cs="Times New Roman"/>
            <w:sz w:val="24"/>
          </w:rPr>
          <w:delText>T</w:delText>
        </w:r>
      </w:del>
      <w:ins w:id="2061" w:author="Miller, Harvey J." w:date="2020-05-20T14:03:00Z">
        <w:r>
          <w:rPr>
            <w:rFonts w:ascii="Times New Roman" w:hAnsi="Times New Roman" w:cs="Times New Roman"/>
            <w:sz w:val="24"/>
          </w:rPr>
          <w:t xml:space="preserve">provides results from the </w:t>
        </w:r>
      </w:ins>
      <w:del w:id="2062" w:author="Miller, Harvey J." w:date="2020-05-20T14:05:00Z">
        <w:r w:rsidR="00510B06" w:rsidDel="007F764A">
          <w:rPr>
            <w:rFonts w:ascii="Times New Roman" w:hAnsi="Times New Roman" w:cs="Times New Roman"/>
            <w:sz w:val="24"/>
          </w:rPr>
          <w:delText xml:space="preserve">he </w:delText>
        </w:r>
      </w:del>
      <w:r w:rsidR="00510B06">
        <w:rPr>
          <w:rFonts w:ascii="Times New Roman" w:hAnsi="Times New Roman" w:cs="Times New Roman"/>
          <w:sz w:val="24"/>
        </w:rPr>
        <w:t xml:space="preserve">regression </w:t>
      </w:r>
      <w:ins w:id="2063" w:author="Miller, Harvey J." w:date="2020-05-20T14:05:00Z">
        <w:r>
          <w:rPr>
            <w:rFonts w:ascii="Times New Roman" w:hAnsi="Times New Roman" w:cs="Times New Roman"/>
            <w:sz w:val="24"/>
          </w:rPr>
          <w:t>analysis</w:t>
        </w:r>
      </w:ins>
      <w:del w:id="2064" w:author="Miller, Harvey J." w:date="2020-05-20T14:05:00Z">
        <w:r w:rsidR="00510B06" w:rsidDel="007F764A">
          <w:rPr>
            <w:rFonts w:ascii="Times New Roman" w:hAnsi="Times New Roman" w:cs="Times New Roman"/>
            <w:sz w:val="24"/>
          </w:rPr>
          <w:delText>results</w:delText>
        </w:r>
      </w:del>
      <w:r w:rsidR="00510B06">
        <w:rPr>
          <w:rFonts w:ascii="Times New Roman" w:hAnsi="Times New Roman" w:cs="Times New Roman"/>
          <w:sz w:val="24"/>
        </w:rPr>
        <w:t xml:space="preserve"> </w:t>
      </w:r>
      <w:ins w:id="2065" w:author="Miller, Harvey J." w:date="2020-05-20T14:07:00Z">
        <w:r w:rsidR="00A153C4">
          <w:rPr>
            <w:rFonts w:ascii="Times New Roman" w:hAnsi="Times New Roman" w:cs="Times New Roman"/>
            <w:sz w:val="24"/>
          </w:rPr>
          <w:t xml:space="preserve">related the </w:t>
        </w:r>
      </w:ins>
      <w:del w:id="2066" w:author="Miller, Harvey J." w:date="2020-05-20T14:03:00Z">
        <w:r w:rsidR="00510B06" w:rsidDel="007F764A">
          <w:rPr>
            <w:rFonts w:ascii="Times New Roman" w:hAnsi="Times New Roman" w:cs="Times New Roman" w:hint="eastAsia"/>
            <w:sz w:val="24"/>
          </w:rPr>
          <w:delText>betwee</w:delText>
        </w:r>
        <w:r w:rsidR="00510B06" w:rsidDel="007F764A">
          <w:rPr>
            <w:rFonts w:ascii="Times New Roman" w:hAnsi="Times New Roman" w:cs="Times New Roman"/>
            <w:sz w:val="24"/>
          </w:rPr>
          <w:delText xml:space="preserve">n </w:delText>
        </w:r>
      </w:del>
      <w:del w:id="2067" w:author="Miller, Harvey J." w:date="2020-05-20T14:04:00Z">
        <w:r w:rsidR="00510B06" w:rsidDel="007F764A">
          <w:rPr>
            <w:rFonts w:ascii="Times New Roman" w:hAnsi="Times New Roman" w:cs="Times New Roman"/>
            <w:sz w:val="24"/>
          </w:rPr>
          <w:delText xml:space="preserve">the </w:delText>
        </w:r>
      </w:del>
      <w:r w:rsidR="00510B06">
        <w:rPr>
          <w:rFonts w:ascii="Times New Roman" w:hAnsi="Times New Roman" w:cs="Times New Roman"/>
          <w:sz w:val="24"/>
        </w:rPr>
        <w:t>floor value</w:t>
      </w:r>
      <w:ins w:id="2068" w:author="Miller, Harvey J." w:date="2020-05-20T14:04:00Z">
        <w:r>
          <w:rPr>
            <w:rFonts w:ascii="Times New Roman" w:hAnsi="Times New Roman" w:cs="Times New Roman"/>
            <w:sz w:val="24"/>
          </w:rPr>
          <w:t>s</w:t>
        </w:r>
      </w:ins>
      <w:r w:rsidR="00510B06">
        <w:rPr>
          <w:rFonts w:ascii="Times New Roman" w:hAnsi="Times New Roman" w:cs="Times New Roman"/>
          <w:sz w:val="24"/>
        </w:rPr>
        <w:t xml:space="preserve"> </w:t>
      </w:r>
      <w:ins w:id="2069" w:author="Miller, Harvey J." w:date="2020-05-20T14:07:00Z">
        <w:r w:rsidR="00A153C4">
          <w:rPr>
            <w:rFonts w:ascii="Times New Roman" w:hAnsi="Times New Roman" w:cs="Times New Roman"/>
            <w:sz w:val="24"/>
          </w:rPr>
          <w:t xml:space="preserve">across transit systems </w:t>
        </w:r>
      </w:ins>
      <w:ins w:id="2070" w:author="Miller, Harvey J." w:date="2020-05-20T14:05:00Z">
        <w:r>
          <w:rPr>
            <w:rFonts w:ascii="Times New Roman" w:hAnsi="Times New Roman" w:cs="Times New Roman"/>
            <w:sz w:val="24"/>
          </w:rPr>
          <w:t>with socio</w:t>
        </w:r>
      </w:ins>
      <w:ins w:id="2071" w:author="Miller, Harvey J." w:date="2020-05-20T14:06:00Z">
        <w:r w:rsidR="00A153C4">
          <w:rPr>
            <w:rFonts w:ascii="Times New Roman" w:hAnsi="Times New Roman" w:cs="Times New Roman"/>
            <w:sz w:val="24"/>
          </w:rPr>
          <w:t>-</w:t>
        </w:r>
      </w:ins>
      <w:ins w:id="2072" w:author="Miller, Harvey J." w:date="2020-05-20T14:05:00Z">
        <w:r>
          <w:rPr>
            <w:rFonts w:ascii="Times New Roman" w:hAnsi="Times New Roman" w:cs="Times New Roman"/>
            <w:sz w:val="24"/>
          </w:rPr>
          <w:t>eco</w:t>
        </w:r>
      </w:ins>
      <w:ins w:id="2073" w:author="Miller, Harvey J." w:date="2020-05-20T14:06:00Z">
        <w:r w:rsidR="00A153C4">
          <w:rPr>
            <w:rFonts w:ascii="Times New Roman" w:hAnsi="Times New Roman" w:cs="Times New Roman"/>
            <w:sz w:val="24"/>
          </w:rPr>
          <w:t>no</w:t>
        </w:r>
      </w:ins>
      <w:ins w:id="2074" w:author="Miller, Harvey J." w:date="2020-05-20T14:05:00Z">
        <w:r w:rsidR="00A153C4">
          <w:rPr>
            <w:rFonts w:ascii="Times New Roman" w:hAnsi="Times New Roman" w:cs="Times New Roman"/>
            <w:sz w:val="24"/>
          </w:rPr>
          <w:t>mic and awareness indi</w:t>
        </w:r>
        <w:r>
          <w:rPr>
            <w:rFonts w:ascii="Times New Roman" w:hAnsi="Times New Roman" w:cs="Times New Roman"/>
            <w:sz w:val="24"/>
          </w:rPr>
          <w:t>c</w:t>
        </w:r>
      </w:ins>
      <w:ins w:id="2075" w:author="Miller, Harvey J." w:date="2020-05-20T14:06:00Z">
        <w:r w:rsidR="00A153C4">
          <w:rPr>
            <w:rFonts w:ascii="Times New Roman" w:hAnsi="Times New Roman" w:cs="Times New Roman"/>
            <w:sz w:val="24"/>
          </w:rPr>
          <w:t>a</w:t>
        </w:r>
      </w:ins>
      <w:ins w:id="2076" w:author="Miller, Harvey J." w:date="2020-05-20T14:05:00Z">
        <w:r>
          <w:rPr>
            <w:rFonts w:ascii="Times New Roman" w:hAnsi="Times New Roman" w:cs="Times New Roman"/>
            <w:sz w:val="24"/>
          </w:rPr>
          <w:t>tors</w:t>
        </w:r>
      </w:ins>
      <w:ins w:id="2077" w:author="Miller, Harvey J." w:date="2020-05-20T14:08:00Z">
        <w:r w:rsidR="00A153C4">
          <w:rPr>
            <w:rFonts w:ascii="Times New Roman" w:hAnsi="Times New Roman" w:cs="Times New Roman"/>
            <w:sz w:val="24"/>
          </w:rPr>
          <w:t xml:space="preserve"> in each community</w:t>
        </w:r>
      </w:ins>
      <w:ins w:id="2078" w:author="Miller, Harvey J." w:date="2020-05-20T14:05:00Z">
        <w:r>
          <w:rPr>
            <w:rFonts w:ascii="Times New Roman" w:hAnsi="Times New Roman" w:cs="Times New Roman"/>
            <w:sz w:val="24"/>
          </w:rPr>
          <w:t xml:space="preserve">.  </w:t>
        </w:r>
      </w:ins>
      <w:del w:id="2079" w:author="Miller, Harvey J." w:date="2020-05-20T14:08:00Z">
        <w:r w:rsidR="00510B06" w:rsidDel="00A153C4">
          <w:rPr>
            <w:rFonts w:ascii="Times New Roman" w:hAnsi="Times New Roman" w:cs="Times New Roman"/>
            <w:sz w:val="24"/>
          </w:rPr>
          <w:delText xml:space="preserve">and each factor in </w:delText>
        </w:r>
        <w:r w:rsidR="00510B06" w:rsidDel="00A153C4">
          <w:rPr>
            <w:rFonts w:ascii="Times New Roman" w:hAnsi="Times New Roman" w:cs="Times New Roman"/>
            <w:sz w:val="24"/>
          </w:rPr>
          <w:fldChar w:fldCharType="begin"/>
        </w:r>
        <w:r w:rsidR="00510B06" w:rsidDel="00A153C4">
          <w:rPr>
            <w:rFonts w:ascii="Times New Roman" w:hAnsi="Times New Roman" w:cs="Times New Roman"/>
            <w:sz w:val="24"/>
          </w:rPr>
          <w:delInstrText xml:space="preserve"> REF _Ref38480053 \h </w:delInstrText>
        </w:r>
        <w:r w:rsidR="00867C60" w:rsidDel="00A153C4">
          <w:rPr>
            <w:rFonts w:ascii="Times New Roman" w:hAnsi="Times New Roman" w:cs="Times New Roman"/>
            <w:sz w:val="24"/>
          </w:rPr>
          <w:delInstrText xml:space="preserve"> \* MERGEFORMAT </w:delInstrText>
        </w:r>
        <w:r w:rsidR="00510B06" w:rsidDel="00A153C4">
          <w:rPr>
            <w:rFonts w:ascii="Times New Roman" w:hAnsi="Times New Roman" w:cs="Times New Roman"/>
            <w:sz w:val="24"/>
          </w:rPr>
        </w:r>
        <w:r w:rsidR="00510B06" w:rsidDel="00A153C4">
          <w:rPr>
            <w:rFonts w:ascii="Times New Roman" w:hAnsi="Times New Roman" w:cs="Times New Roman"/>
            <w:sz w:val="24"/>
          </w:rPr>
          <w:fldChar w:fldCharType="separate"/>
        </w:r>
        <w:r w:rsidR="00510B06" w:rsidRPr="00924837" w:rsidDel="00A153C4">
          <w:rPr>
            <w:rFonts w:ascii="Times New Roman" w:hAnsi="Times New Roman" w:cs="Times New Roman"/>
            <w:sz w:val="24"/>
          </w:rPr>
          <w:delText xml:space="preserve">Table </w:delText>
        </w:r>
        <w:r w:rsidR="00510B06" w:rsidDel="00A153C4">
          <w:rPr>
            <w:rFonts w:ascii="Times New Roman" w:hAnsi="Times New Roman" w:cs="Times New Roman"/>
            <w:sz w:val="24"/>
          </w:rPr>
          <w:delText>1</w:delText>
        </w:r>
        <w:r w:rsidR="00510B06" w:rsidDel="00A153C4">
          <w:rPr>
            <w:rFonts w:ascii="Times New Roman" w:hAnsi="Times New Roman" w:cs="Times New Roman"/>
            <w:sz w:val="24"/>
          </w:rPr>
          <w:fldChar w:fldCharType="end"/>
        </w:r>
        <w:r w:rsidR="00867C60" w:rsidDel="00A153C4">
          <w:rPr>
            <w:rFonts w:ascii="Times New Roman" w:hAnsi="Times New Roman" w:cs="Times New Roman"/>
            <w:sz w:val="24"/>
          </w:rPr>
          <w:delText xml:space="preserve"> shows that </w:delText>
        </w:r>
      </w:del>
      <w:ins w:id="2080" w:author="Miller, Harvey J." w:date="2020-05-20T14:08:00Z">
        <w:r w:rsidR="00A153C4">
          <w:rPr>
            <w:rFonts w:ascii="Times New Roman" w:hAnsi="Times New Roman" w:cs="Times New Roman"/>
            <w:sz w:val="24"/>
          </w:rPr>
          <w:t>F</w:t>
        </w:r>
      </w:ins>
      <w:del w:id="2081" w:author="Miller, Harvey J." w:date="2020-05-20T14:08:00Z">
        <w:r w:rsidR="00867C60" w:rsidDel="00A153C4">
          <w:rPr>
            <w:rFonts w:ascii="Times New Roman" w:hAnsi="Times New Roman" w:cs="Times New Roman"/>
            <w:sz w:val="24"/>
          </w:rPr>
          <w:delText>f</w:delText>
        </w:r>
      </w:del>
      <w:r w:rsidR="00867C60">
        <w:rPr>
          <w:rFonts w:ascii="Times New Roman" w:hAnsi="Times New Roman" w:cs="Times New Roman"/>
          <w:sz w:val="24"/>
        </w:rPr>
        <w:t xml:space="preserve">our </w:t>
      </w:r>
      <w:ins w:id="2082" w:author="Miller, Harvey J." w:date="2020-05-20T14:08:00Z">
        <w:r w:rsidR="00A153C4">
          <w:rPr>
            <w:rFonts w:ascii="Times New Roman" w:hAnsi="Times New Roman" w:cs="Times New Roman"/>
            <w:sz w:val="24"/>
          </w:rPr>
          <w:t xml:space="preserve">indicators </w:t>
        </w:r>
      </w:ins>
      <w:del w:id="2083" w:author="Miller, Harvey J." w:date="2020-05-20T14:08:00Z">
        <w:r w:rsidR="00867C60" w:rsidDel="00A153C4">
          <w:rPr>
            <w:rFonts w:ascii="Times New Roman" w:hAnsi="Times New Roman" w:cs="Times New Roman"/>
            <w:sz w:val="24"/>
          </w:rPr>
          <w:delText xml:space="preserve">factor </w:delText>
        </w:r>
      </w:del>
      <w:r w:rsidR="00510B06">
        <w:rPr>
          <w:rFonts w:ascii="Times New Roman" w:hAnsi="Times New Roman" w:cs="Times New Roman"/>
          <w:sz w:val="24"/>
        </w:rPr>
        <w:t>are significant with p-value smaller than 0.05; the F test also shows the model is significant with p-value of</w:t>
      </w:r>
      <w:r w:rsidR="00867C60">
        <w:rPr>
          <w:rFonts w:ascii="Times New Roman" w:hAnsi="Times New Roman" w:cs="Times New Roman"/>
          <w:sz w:val="24"/>
        </w:rPr>
        <w:t xml:space="preserve"> </w:t>
      </w:r>
      <w:r w:rsidR="00867C60" w:rsidRPr="00867C60">
        <w:rPr>
          <w:rFonts w:ascii="Times New Roman" w:hAnsi="Times New Roman" w:cs="Times New Roman"/>
          <w:sz w:val="24"/>
        </w:rPr>
        <w:t xml:space="preserve">1.41e-10. </w:t>
      </w:r>
      <w:ins w:id="2084" w:author="Miller, Harvey J." w:date="2020-05-20T14:17:00Z">
        <w:r w:rsidR="00994F9A">
          <w:rPr>
            <w:rFonts w:ascii="Times New Roman" w:hAnsi="Times New Roman" w:cs="Times New Roman"/>
            <w:sz w:val="24"/>
          </w:rPr>
          <w:t xml:space="preserve">We did not include </w:t>
        </w:r>
        <w:r w:rsidR="00994F9A" w:rsidRPr="00994F9A">
          <w:rPr>
            <w:rFonts w:ascii="Times New Roman" w:hAnsi="Times New Roman" w:cs="Times New Roman"/>
            <w:sz w:val="24"/>
          </w:rPr>
          <w:t>Hispanic population</w:t>
        </w:r>
      </w:ins>
      <w:ins w:id="2085" w:author="Miller, Harvey J." w:date="2020-05-20T14:18:00Z">
        <w:r w:rsidR="00994F9A">
          <w:rPr>
            <w:rFonts w:ascii="Times New Roman" w:hAnsi="Times New Roman" w:cs="Times New Roman"/>
            <w:sz w:val="24"/>
          </w:rPr>
          <w:t xml:space="preserve"> ratio or median income in the final model because of </w:t>
        </w:r>
        <w:proofErr w:type="spellStart"/>
        <w:r w:rsidR="00994F9A">
          <w:rPr>
            <w:rFonts w:ascii="Times New Roman" w:hAnsi="Times New Roman" w:cs="Times New Roman"/>
            <w:sz w:val="24"/>
          </w:rPr>
          <w:t>multicollinearity</w:t>
        </w:r>
        <w:proofErr w:type="spellEnd"/>
        <w:r w:rsidR="00994F9A">
          <w:rPr>
            <w:rFonts w:ascii="Times New Roman" w:hAnsi="Times New Roman" w:cs="Times New Roman"/>
            <w:sz w:val="24"/>
          </w:rPr>
          <w:t xml:space="preserve"> with the r</w:t>
        </w:r>
        <w:r w:rsidR="00994F9A" w:rsidRPr="00994F9A">
          <w:rPr>
            <w:rFonts w:ascii="Times New Roman" w:hAnsi="Times New Roman" w:cs="Times New Roman"/>
            <w:sz w:val="24"/>
          </w:rPr>
          <w:t>atio of people with non-physical occupation</w:t>
        </w:r>
      </w:ins>
      <w:ins w:id="2086" w:author="Miller, Harvey J." w:date="2020-05-20T14:19:00Z">
        <w:r w:rsidR="00994F9A">
          <w:rPr>
            <w:rFonts w:ascii="Times New Roman" w:hAnsi="Times New Roman" w:cs="Times New Roman"/>
            <w:sz w:val="24"/>
          </w:rPr>
          <w:t xml:space="preserve">s.  </w:t>
        </w:r>
      </w:ins>
      <w:r w:rsidR="00412A75">
        <w:rPr>
          <w:rFonts w:ascii="Times New Roman" w:hAnsi="Times New Roman" w:cs="Times New Roman"/>
          <w:sz w:val="24"/>
        </w:rPr>
        <w:t>The R-squared value is 0.38</w:t>
      </w:r>
      <w:del w:id="2087" w:author="Miller, Harvey J." w:date="2020-05-20T14:19:00Z">
        <w:r w:rsidR="00510B06" w:rsidDel="00994F9A">
          <w:rPr>
            <w:rFonts w:ascii="Times New Roman" w:hAnsi="Times New Roman" w:cs="Times New Roman"/>
            <w:sz w:val="24"/>
          </w:rPr>
          <w:delText>, which indicates relatively large effect size</w:delText>
        </w:r>
      </w:del>
      <w:r w:rsidR="00510B06">
        <w:rPr>
          <w:rFonts w:ascii="Times New Roman" w:hAnsi="Times New Roman" w:cs="Times New Roman"/>
          <w:sz w:val="24"/>
        </w:rPr>
        <w:t>.</w:t>
      </w:r>
      <w:ins w:id="2088" w:author="Miller, Harvey J." w:date="2020-05-20T14:08:00Z">
        <w:r w:rsidR="00A153C4">
          <w:rPr>
            <w:rFonts w:ascii="Times New Roman" w:hAnsi="Times New Roman" w:cs="Times New Roman"/>
            <w:sz w:val="24"/>
          </w:rPr>
          <w:t xml:space="preserve">  A</w:t>
        </w:r>
      </w:ins>
      <w:del w:id="2089" w:author="Miller, Harvey J." w:date="2020-05-20T14:08:00Z">
        <w:r w:rsidR="00510B06" w:rsidDel="00A153C4">
          <w:rPr>
            <w:rFonts w:ascii="Times New Roman" w:hAnsi="Times New Roman" w:cs="Times New Roman"/>
            <w:sz w:val="24"/>
          </w:rPr>
          <w:delText xml:space="preserve"> The</w:delText>
        </w:r>
      </w:del>
      <w:r w:rsidR="00510B06">
        <w:rPr>
          <w:rFonts w:ascii="Times New Roman" w:hAnsi="Times New Roman" w:cs="Times New Roman"/>
          <w:sz w:val="24"/>
        </w:rPr>
        <w:t xml:space="preserve"> residuals assessment </w:t>
      </w:r>
      <w:del w:id="2090" w:author="Miller, Harvey J." w:date="2020-05-20T14:08:00Z">
        <w:r w:rsidR="00510B06" w:rsidDel="00A153C4">
          <w:rPr>
            <w:rFonts w:ascii="Times New Roman" w:hAnsi="Times New Roman" w:cs="Times New Roman"/>
            <w:sz w:val="24"/>
          </w:rPr>
          <w:delText xml:space="preserve">moreover </w:delText>
        </w:r>
      </w:del>
      <w:r w:rsidR="00510B06">
        <w:rPr>
          <w:rFonts w:ascii="Times New Roman" w:hAnsi="Times New Roman" w:cs="Times New Roman"/>
          <w:sz w:val="24"/>
        </w:rPr>
        <w:t xml:space="preserve">shows that the residuals are </w:t>
      </w:r>
      <w:del w:id="2091" w:author="Miller, Harvey J." w:date="2020-05-20T14:09:00Z">
        <w:r w:rsidR="00510B06" w:rsidDel="00A153C4">
          <w:rPr>
            <w:rFonts w:ascii="Times New Roman" w:hAnsi="Times New Roman" w:cs="Times New Roman"/>
            <w:sz w:val="24"/>
          </w:rPr>
          <w:delText xml:space="preserve">subject to </w:delText>
        </w:r>
      </w:del>
      <w:r w:rsidR="00510B06">
        <w:rPr>
          <w:rFonts w:ascii="Times New Roman" w:hAnsi="Times New Roman" w:cs="Times New Roman"/>
          <w:sz w:val="24"/>
        </w:rPr>
        <w:t>normal</w:t>
      </w:r>
      <w:ins w:id="2092" w:author="Miller, Harvey J." w:date="2020-05-20T14:09:00Z">
        <w:r w:rsidR="00A153C4">
          <w:rPr>
            <w:rFonts w:ascii="Times New Roman" w:hAnsi="Times New Roman" w:cs="Times New Roman"/>
            <w:sz w:val="24"/>
          </w:rPr>
          <w:t>ly</w:t>
        </w:r>
      </w:ins>
      <w:r w:rsidR="00510B06">
        <w:rPr>
          <w:rFonts w:ascii="Times New Roman" w:hAnsi="Times New Roman" w:cs="Times New Roman"/>
          <w:sz w:val="24"/>
        </w:rPr>
        <w:t xml:space="preserve"> distribut</w:t>
      </w:r>
      <w:ins w:id="2093" w:author="Miller, Harvey J." w:date="2020-05-20T14:09:00Z">
        <w:r w:rsidR="00A153C4">
          <w:rPr>
            <w:rFonts w:ascii="Times New Roman" w:hAnsi="Times New Roman" w:cs="Times New Roman"/>
            <w:sz w:val="24"/>
          </w:rPr>
          <w:t>ed</w:t>
        </w:r>
      </w:ins>
      <w:del w:id="2094" w:author="Miller, Harvey J." w:date="2020-05-20T14:09:00Z">
        <w:r w:rsidR="00510B06" w:rsidDel="00A153C4">
          <w:rPr>
            <w:rFonts w:ascii="Times New Roman" w:hAnsi="Times New Roman" w:cs="Times New Roman"/>
            <w:sz w:val="24"/>
          </w:rPr>
          <w:delText>ion</w:delText>
        </w:r>
      </w:del>
      <w:r w:rsidR="00510B06">
        <w:rPr>
          <w:rFonts w:ascii="Times New Roman" w:hAnsi="Times New Roman" w:cs="Times New Roman"/>
          <w:sz w:val="24"/>
        </w:rPr>
        <w:t xml:space="preserve"> and there are no </w:t>
      </w:r>
      <w:ins w:id="2095" w:author="Miller, Harvey J." w:date="2020-05-20T14:19:00Z">
        <w:r w:rsidR="00994F9A">
          <w:rPr>
            <w:rFonts w:ascii="Times New Roman" w:hAnsi="Times New Roman" w:cs="Times New Roman"/>
            <w:sz w:val="24"/>
          </w:rPr>
          <w:t xml:space="preserve">lingering </w:t>
        </w:r>
      </w:ins>
      <w:proofErr w:type="spellStart"/>
      <w:r w:rsidR="00510B06" w:rsidRPr="00FE2EBF">
        <w:rPr>
          <w:rFonts w:ascii="Times New Roman" w:hAnsi="Times New Roman" w:cs="Times New Roman"/>
          <w:sz w:val="24"/>
        </w:rPr>
        <w:t>multicollinearity</w:t>
      </w:r>
      <w:proofErr w:type="spellEnd"/>
      <w:del w:id="2096" w:author="Liu, Luyu" w:date="2020-05-24T16:44:00Z">
        <w:r w:rsidR="00510B06" w:rsidDel="00791899">
          <w:rPr>
            <w:rFonts w:ascii="Times New Roman" w:hAnsi="Times New Roman" w:cs="Times New Roman"/>
            <w:sz w:val="24"/>
          </w:rPr>
          <w:delText xml:space="preserve"> effect</w:delText>
        </w:r>
      </w:del>
      <w:ins w:id="2097" w:author="Liu, Luyu" w:date="2020-05-23T11:06:00Z">
        <w:r w:rsidR="00703BB3">
          <w:rPr>
            <w:rFonts w:ascii="Times New Roman" w:hAnsi="Times New Roman" w:cs="Times New Roman"/>
            <w:sz w:val="24"/>
          </w:rPr>
          <w:t xml:space="preserve"> </w:t>
        </w:r>
      </w:ins>
      <w:del w:id="2098" w:author="Liu, Luyu" w:date="2020-05-23T11:06:00Z">
        <w:r w:rsidR="00510B06" w:rsidDel="00703BB3">
          <w:rPr>
            <w:rFonts w:ascii="Times New Roman" w:hAnsi="Times New Roman" w:cs="Times New Roman"/>
            <w:sz w:val="24"/>
          </w:rPr>
          <w:delText xml:space="preserve"> and no </w:delText>
        </w:r>
      </w:del>
      <w:commentRangeStart w:id="2099"/>
      <w:commentRangeStart w:id="2100"/>
      <w:commentRangeStart w:id="2101"/>
      <w:commentRangeStart w:id="2102"/>
      <w:del w:id="2103" w:author="Liu, Luyu" w:date="2020-05-24T16:44:00Z">
        <w:r w:rsidR="00510B06" w:rsidDel="00791899">
          <w:rPr>
            <w:rFonts w:ascii="Times New Roman" w:hAnsi="Times New Roman" w:cs="Times New Roman"/>
            <w:sz w:val="24"/>
          </w:rPr>
          <w:delText>l</w:delText>
        </w:r>
      </w:del>
      <w:ins w:id="2104" w:author="Liu, Luyu" w:date="2020-05-24T16:44:00Z">
        <w:r w:rsidR="00791899">
          <w:rPr>
            <w:rFonts w:ascii="Times New Roman" w:hAnsi="Times New Roman" w:cs="Times New Roman"/>
            <w:sz w:val="24"/>
          </w:rPr>
          <w:t>effect</w:t>
        </w:r>
      </w:ins>
      <w:del w:id="2105" w:author="Liu, Luyu" w:date="2020-05-23T11:06:00Z">
        <w:r w:rsidR="00510B06" w:rsidDel="00703BB3">
          <w:rPr>
            <w:rFonts w:ascii="Times New Roman" w:hAnsi="Times New Roman" w:cs="Times New Roman"/>
            <w:sz w:val="24"/>
          </w:rPr>
          <w:delText xml:space="preserve">everage </w:delText>
        </w:r>
      </w:del>
      <w:del w:id="2106" w:author="Liu, Luyu" w:date="2020-05-22T11:22:00Z">
        <w:r w:rsidR="00510B06" w:rsidDel="00DE2167">
          <w:rPr>
            <w:rFonts w:ascii="Times New Roman" w:hAnsi="Times New Roman" w:cs="Times New Roman"/>
            <w:sz w:val="24"/>
          </w:rPr>
          <w:delText>points</w:delText>
        </w:r>
        <w:commentRangeEnd w:id="2099"/>
        <w:r w:rsidR="00A153C4" w:rsidDel="00DE2167">
          <w:rPr>
            <w:rStyle w:val="CommentReference"/>
          </w:rPr>
          <w:commentReference w:id="2099"/>
        </w:r>
        <w:commentRangeEnd w:id="2100"/>
        <w:r w:rsidR="001905C3" w:rsidDel="00DE2167">
          <w:rPr>
            <w:rStyle w:val="CommentReference"/>
          </w:rPr>
          <w:commentReference w:id="2100"/>
        </w:r>
      </w:del>
      <w:commentRangeEnd w:id="2101"/>
      <w:del w:id="2107" w:author="Liu, Luyu" w:date="2020-05-23T11:06:00Z">
        <w:r w:rsidR="005E5B60" w:rsidDel="00703BB3">
          <w:rPr>
            <w:rStyle w:val="CommentReference"/>
          </w:rPr>
          <w:commentReference w:id="2101"/>
        </w:r>
      </w:del>
      <w:commentRangeEnd w:id="2102"/>
      <w:r w:rsidR="00703BB3">
        <w:rPr>
          <w:rStyle w:val="CommentReference"/>
        </w:rPr>
        <w:commentReference w:id="2102"/>
      </w:r>
      <w:del w:id="2108" w:author="Liu, Luyu" w:date="2020-05-23T11:06:00Z">
        <w:r w:rsidR="00510B06" w:rsidDel="00703BB3">
          <w:rPr>
            <w:rFonts w:ascii="Times New Roman" w:hAnsi="Times New Roman" w:cs="Times New Roman"/>
            <w:sz w:val="24"/>
          </w:rPr>
          <w:delText>.</w:delText>
        </w:r>
      </w:del>
      <w:ins w:id="2109" w:author="Liu, Luyu" w:date="2020-05-24T16:44:00Z">
        <w:r w:rsidR="00791899">
          <w:rPr>
            <w:rFonts w:ascii="Times New Roman" w:hAnsi="Times New Roman" w:cs="Times New Roman"/>
            <w:sz w:val="24"/>
          </w:rPr>
          <w:t>.</w:t>
        </w:r>
      </w:ins>
      <w:del w:id="2110" w:author="Liu, Luyu" w:date="2020-05-24T16:44:00Z">
        <w:r w:rsidR="00510B06" w:rsidDel="00791899">
          <w:rPr>
            <w:rFonts w:ascii="Times New Roman" w:hAnsi="Times New Roman" w:cs="Times New Roman"/>
            <w:sz w:val="24"/>
          </w:rPr>
          <w:delText xml:space="preserve"> </w:delText>
        </w:r>
      </w:del>
    </w:p>
    <w:p w14:paraId="7480A6DF" w14:textId="121EABF8" w:rsidR="00A153C4" w:rsidDel="00994F9A" w:rsidRDefault="00A153C4">
      <w:pPr>
        <w:ind w:firstLine="720"/>
        <w:jc w:val="both"/>
        <w:rPr>
          <w:del w:id="2111" w:author="Miller, Harvey J." w:date="2020-05-20T14:16:00Z"/>
          <w:moveTo w:id="2112" w:author="Miller, Harvey J." w:date="2020-05-20T14:14:00Z"/>
          <w:rFonts w:ascii="Times New Roman" w:hAnsi="Times New Roman" w:cs="Times New Roman"/>
          <w:sz w:val="24"/>
        </w:rPr>
        <w:pPrChange w:id="2113" w:author="Miller, Harvey J." w:date="2020-05-20T14:14:00Z">
          <w:pPr>
            <w:ind w:firstLine="720"/>
          </w:pPr>
        </w:pPrChange>
      </w:pPr>
      <w:moveToRangeStart w:id="2114" w:author="Miller, Harvey J." w:date="2020-05-20T14:14:00Z" w:name="move40876470"/>
      <w:moveTo w:id="2115" w:author="Miller, Harvey J." w:date="2020-05-20T14:14:00Z">
        <w:del w:id="2116" w:author="Miller, Harvey J." w:date="2020-05-20T14:14:00Z">
          <w:r w:rsidDel="00A153C4">
            <w:rPr>
              <w:rFonts w:ascii="Times New Roman" w:hAnsi="Times New Roman" w:cs="Times New Roman" w:hint="eastAsia"/>
              <w:sz w:val="24"/>
            </w:rPr>
            <w:delText>Meanwhile</w:delText>
          </w:r>
          <w:r w:rsidDel="00A153C4">
            <w:rPr>
              <w:rFonts w:ascii="Times New Roman" w:hAnsi="Times New Roman" w:cs="Times New Roman"/>
              <w:sz w:val="24"/>
            </w:rPr>
            <w:delText xml:space="preserve">, </w:delText>
          </w:r>
        </w:del>
        <w:del w:id="2117" w:author="Miller, Harvey J." w:date="2020-05-20T14:16:00Z">
          <w:r w:rsidDel="00994F9A">
            <w:rPr>
              <w:rFonts w:ascii="Times New Roman" w:hAnsi="Times New Roman" w:cs="Times New Roman"/>
              <w:sz w:val="24"/>
            </w:rPr>
            <w:delText xml:space="preserve">Hispanic population ratio can also be a significant factor when added to the regression model. However, we do not directly add it to avoid multicollinearity, since the </w:delText>
          </w:r>
        </w:del>
        <w:del w:id="2118" w:author="Miller, Harvey J." w:date="2020-05-20T14:14:00Z">
          <w:r w:rsidDel="00A153C4">
            <w:rPr>
              <w:rFonts w:ascii="Times New Roman" w:hAnsi="Times New Roman" w:cs="Times New Roman"/>
              <w:sz w:val="24"/>
            </w:rPr>
            <w:delText xml:space="preserve">further </w:delText>
          </w:r>
        </w:del>
        <w:del w:id="2119" w:author="Miller, Harvey J." w:date="2020-05-20T14:16:00Z">
          <w:r w:rsidDel="00994F9A">
            <w:rPr>
              <w:rFonts w:ascii="Times New Roman" w:hAnsi="Times New Roman" w:cs="Times New Roman"/>
              <w:sz w:val="24"/>
            </w:rPr>
            <w:delText xml:space="preserve">correlation </w:delText>
          </w:r>
        </w:del>
        <w:del w:id="2120" w:author="Miller, Harvey J." w:date="2020-05-20T14:14:00Z">
          <w:r w:rsidDel="00A153C4">
            <w:rPr>
              <w:rFonts w:ascii="Times New Roman" w:hAnsi="Times New Roman" w:cs="Times New Roman"/>
              <w:sz w:val="24"/>
            </w:rPr>
            <w:delText xml:space="preserve">analyses between </w:delText>
          </w:r>
        </w:del>
        <w:del w:id="2121" w:author="Miller, Harvey J." w:date="2020-05-20T14:16:00Z">
          <w:r w:rsidDel="00994F9A">
            <w:rPr>
              <w:rFonts w:ascii="Times New Roman" w:hAnsi="Times New Roman" w:cs="Times New Roman"/>
              <w:sz w:val="24"/>
            </w:rPr>
            <w:delText>Hispanic population ratio and non-physical occupation ratio</w:delText>
          </w:r>
        </w:del>
        <w:del w:id="2122" w:author="Miller, Harvey J." w:date="2020-05-20T14:15:00Z">
          <w:r w:rsidDel="00A153C4">
            <w:rPr>
              <w:rFonts w:ascii="Times New Roman" w:hAnsi="Times New Roman" w:cs="Times New Roman"/>
              <w:sz w:val="24"/>
            </w:rPr>
            <w:delText xml:space="preserve"> indicate very strong positive correlation</w:delText>
          </w:r>
        </w:del>
        <w:del w:id="2123" w:author="Miller, Harvey J." w:date="2020-05-20T14:16:00Z">
          <w:r w:rsidDel="00994F9A">
            <w:rPr>
              <w:rFonts w:ascii="Times New Roman" w:hAnsi="Times New Roman" w:cs="Times New Roman"/>
              <w:sz w:val="24"/>
            </w:rPr>
            <w:delText xml:space="preserve">. </w:delText>
          </w:r>
        </w:del>
        <w:del w:id="2124" w:author="Miller, Harvey J." w:date="2020-05-20T14:15:00Z">
          <w:r w:rsidDel="00A153C4">
            <w:rPr>
              <w:rFonts w:ascii="Times New Roman" w:hAnsi="Times New Roman" w:cs="Times New Roman"/>
              <w:sz w:val="24"/>
            </w:rPr>
            <w:delText xml:space="preserve">This correlation </w:delText>
          </w:r>
        </w:del>
        <w:del w:id="2125" w:author="Miller, Harvey J." w:date="2020-05-20T14:16:00Z">
          <w:r w:rsidDel="00994F9A">
            <w:rPr>
              <w:rFonts w:ascii="Times New Roman" w:hAnsi="Times New Roman" w:cs="Times New Roman"/>
              <w:sz w:val="24"/>
            </w:rPr>
            <w:delText xml:space="preserve">moreover suggests the vulnerable of Hispanic population during this health crisis: if a city has more Hispanic population, it is very likely for the city to have a high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delText>
          </w:r>
          <w:r w:rsidDel="00994F9A">
            <w:rPr>
              <w:rFonts w:ascii="Times New Roman" w:hAnsi="Times New Roman" w:cs="Times New Roman"/>
              <w:sz w:val="24"/>
            </w:rPr>
            <w:fldChar w:fldCharType="begin" w:fldLock="1"/>
          </w:r>
          <w:r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Del="00994F9A">
            <w:rPr>
              <w:rFonts w:ascii="Times New Roman" w:hAnsi="Times New Roman" w:cs="Times New Roman"/>
              <w:sz w:val="24"/>
            </w:rPr>
            <w:fldChar w:fldCharType="separate"/>
          </w:r>
          <w:r w:rsidRPr="00FE1C3C" w:rsidDel="00994F9A">
            <w:rPr>
              <w:rFonts w:ascii="Times New Roman" w:hAnsi="Times New Roman" w:cs="Times New Roman"/>
              <w:noProof/>
              <w:sz w:val="24"/>
            </w:rPr>
            <w:delText>(32)</w:delText>
          </w:r>
          <w:r w:rsidDel="00994F9A">
            <w:rPr>
              <w:rFonts w:ascii="Times New Roman" w:hAnsi="Times New Roman" w:cs="Times New Roman"/>
              <w:sz w:val="24"/>
            </w:rPr>
            <w:fldChar w:fldCharType="end"/>
          </w:r>
          <w:r w:rsidDel="00994F9A">
            <w:rPr>
              <w:rFonts w:ascii="Times New Roman" w:hAnsi="Times New Roman" w:cs="Times New Roman"/>
              <w:sz w:val="24"/>
            </w:rPr>
            <w:delText xml:space="preserve">. </w:delText>
          </w:r>
        </w:del>
      </w:moveTo>
    </w:p>
    <w:moveToRangeEnd w:id="2114"/>
    <w:p w14:paraId="28E1AB98" w14:textId="77777777" w:rsidR="00A153C4" w:rsidRDefault="00A153C4"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proofErr w:type="spellStart"/>
            <w:r w:rsidRPr="00D22632">
              <w:rPr>
                <w:rFonts w:ascii="Times New Roman" w:eastAsia="Times New Roman" w:hAnsi="Times New Roman" w:cs="Times New Roman"/>
                <w:sz w:val="24"/>
                <w:szCs w:val="24"/>
              </w:rPr>
              <w:t>Pr</w:t>
            </w:r>
            <w:proofErr w:type="spellEnd"/>
            <w:r w:rsidRPr="00D22632">
              <w:rPr>
                <w:rFonts w:ascii="Times New Roman" w:eastAsia="Times New Roman" w:hAnsi="Times New Roman" w:cs="Times New Roman"/>
                <w:sz w:val="24"/>
                <w:szCs w:val="24"/>
              </w:rPr>
              <w:t>(&gt;|t|)</w:t>
            </w:r>
          </w:p>
        </w:tc>
        <w:tc>
          <w:tcPr>
            <w:tcW w:w="1170" w:type="dxa"/>
            <w:vAlign w:val="bottom"/>
          </w:tcPr>
          <w:p w14:paraId="6537CB61" w14:textId="0A868F9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w:t>
            </w:r>
            <w:ins w:id="2126" w:author="Miller, Harvey J." w:date="2020-05-20T14:29:00Z">
              <w:r w:rsidR="00E85AA9">
                <w:rPr>
                  <w:rFonts w:ascii="Times New Roman" w:eastAsia="Times New Roman" w:hAnsi="Times New Roman" w:cs="Times New Roman"/>
                  <w:sz w:val="24"/>
                  <w:szCs w:val="24"/>
                </w:rPr>
                <w:t xml:space="preserve">ariance </w:t>
              </w:r>
            </w:ins>
            <w:r w:rsidRPr="00C24773">
              <w:rPr>
                <w:rFonts w:ascii="Times New Roman" w:eastAsia="Times New Roman" w:hAnsi="Times New Roman" w:cs="Times New Roman"/>
                <w:sz w:val="24"/>
                <w:szCs w:val="24"/>
              </w:rPr>
              <w:t>I</w:t>
            </w:r>
            <w:ins w:id="2127" w:author="Miller, Harvey J." w:date="2020-05-20T14:29:00Z">
              <w:r w:rsidR="00E85AA9">
                <w:rPr>
                  <w:rFonts w:ascii="Times New Roman" w:eastAsia="Times New Roman" w:hAnsi="Times New Roman" w:cs="Times New Roman"/>
                  <w:sz w:val="24"/>
                  <w:szCs w:val="24"/>
                </w:rPr>
                <w:t xml:space="preserve">nflation </w:t>
              </w:r>
            </w:ins>
            <w:r w:rsidRPr="00C24773">
              <w:rPr>
                <w:rFonts w:ascii="Times New Roman" w:eastAsia="Times New Roman" w:hAnsi="Times New Roman" w:cs="Times New Roman"/>
                <w:sz w:val="24"/>
                <w:szCs w:val="24"/>
              </w:rPr>
              <w:t>F</w:t>
            </w:r>
            <w:ins w:id="2128" w:author="Miller, Harvey J." w:date="2020-05-20T14:29:00Z">
              <w:r w:rsidR="00E85AA9">
                <w:rPr>
                  <w:rFonts w:ascii="Times New Roman" w:eastAsia="Times New Roman" w:hAnsi="Times New Roman" w:cs="Times New Roman"/>
                  <w:sz w:val="24"/>
                  <w:szCs w:val="24"/>
                </w:rPr>
                <w:t>actor</w:t>
              </w:r>
            </w:ins>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088812F4" w:rsidR="004C79DA" w:rsidRDefault="004C79DA" w:rsidP="004C79DA">
      <w:pPr>
        <w:jc w:val="center"/>
        <w:rPr>
          <w:rFonts w:ascii="Times New Roman" w:hAnsi="Times New Roman" w:cs="Times New Roman"/>
          <w:sz w:val="24"/>
        </w:rPr>
      </w:pPr>
      <w:bookmarkStart w:id="2129"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2129"/>
      <w:r w:rsidRPr="00924837">
        <w:rPr>
          <w:rFonts w:ascii="Times New Roman" w:hAnsi="Times New Roman" w:cs="Times New Roman"/>
          <w:sz w:val="24"/>
        </w:rPr>
        <w:t xml:space="preserve">: </w:t>
      </w:r>
      <w:ins w:id="2130" w:author="Miller, Harvey J." w:date="2020-05-20T14:09:00Z">
        <w:r w:rsidR="00A153C4">
          <w:rPr>
            <w:rFonts w:ascii="Times New Roman" w:hAnsi="Times New Roman" w:cs="Times New Roman"/>
            <w:sz w:val="24"/>
          </w:rPr>
          <w:t>R</w:t>
        </w:r>
      </w:ins>
      <w:del w:id="2131" w:author="Miller, Harvey J." w:date="2020-05-20T14:09:00Z">
        <w:r w:rsidRPr="00924837" w:rsidDel="00A153C4">
          <w:rPr>
            <w:rFonts w:ascii="Times New Roman" w:hAnsi="Times New Roman" w:cs="Times New Roman"/>
            <w:sz w:val="24"/>
          </w:rPr>
          <w:delText>regression r</w:delText>
        </w:r>
      </w:del>
      <w:r w:rsidRPr="00924837">
        <w:rPr>
          <w:rFonts w:ascii="Times New Roman" w:hAnsi="Times New Roman" w:cs="Times New Roman"/>
          <w:sz w:val="24"/>
        </w:rPr>
        <w:t>esults</w:t>
      </w:r>
      <w:ins w:id="2132" w:author="Miller, Harvey J." w:date="2020-05-20T14:09:00Z">
        <w:r w:rsidR="00A153C4">
          <w:rPr>
            <w:rFonts w:ascii="Times New Roman" w:hAnsi="Times New Roman" w:cs="Times New Roman"/>
            <w:sz w:val="24"/>
          </w:rPr>
          <w:t xml:space="preserve"> from regression analysis of floor values with</w:t>
        </w:r>
      </w:ins>
      <w:ins w:id="2133" w:author="Miller, Harvey J." w:date="2020-05-20T14:10:00Z">
        <w:r w:rsidR="00A153C4">
          <w:rPr>
            <w:rFonts w:ascii="Times New Roman" w:hAnsi="Times New Roman" w:cs="Times New Roman"/>
            <w:sz w:val="24"/>
          </w:rPr>
          <w:t xml:space="preserve"> socio-economic and awareness indicators</w:t>
        </w:r>
      </w:ins>
      <w:ins w:id="2134" w:author="Miller, Harvey J." w:date="2020-05-20T14:09:00Z">
        <w:r w:rsidR="00A153C4">
          <w:rPr>
            <w:rFonts w:ascii="Times New Roman" w:hAnsi="Times New Roman" w:cs="Times New Roman"/>
            <w:sz w:val="24"/>
          </w:rPr>
          <w:t xml:space="preserve"> </w:t>
        </w:r>
      </w:ins>
    </w:p>
    <w:p w14:paraId="6F2525CF" w14:textId="77777777" w:rsidR="004C79DA" w:rsidRDefault="004C79DA" w:rsidP="005A2BD8">
      <w:pPr>
        <w:ind w:firstLine="720"/>
        <w:rPr>
          <w:rFonts w:ascii="Times New Roman" w:hAnsi="Times New Roman" w:cs="Times New Roman"/>
          <w:sz w:val="24"/>
        </w:rPr>
      </w:pPr>
    </w:p>
    <w:p w14:paraId="3C062C85" w14:textId="7F28DF7D" w:rsidR="0017711B" w:rsidDel="00A153C4" w:rsidRDefault="00B91925">
      <w:pPr>
        <w:jc w:val="both"/>
        <w:rPr>
          <w:del w:id="2135" w:author="Miller, Harvey J." w:date="2020-05-20T14:11:00Z"/>
          <w:rFonts w:ascii="Times New Roman" w:hAnsi="Times New Roman" w:cs="Times New Roman"/>
          <w:sz w:val="24"/>
        </w:rPr>
        <w:pPrChange w:id="2136" w:author="Miller, Harvey J." w:date="2020-05-20T14:12:00Z">
          <w:pPr/>
        </w:pPrChange>
      </w:pPr>
      <w:del w:id="2137" w:author="Miller, Harvey J." w:date="2020-05-20T14:16:00Z">
        <w:r w:rsidDel="00994F9A">
          <w:rPr>
            <w:rFonts w:ascii="Times New Roman" w:hAnsi="Times New Roman" w:cs="Times New Roman"/>
            <w:b/>
            <w:sz w:val="24"/>
          </w:rPr>
          <w:delText xml:space="preserve">Ratio of </w:delText>
        </w:r>
      </w:del>
      <w:ins w:id="2138" w:author="Miller, Harvey J." w:date="2020-05-20T14:16:00Z">
        <w:r w:rsidR="00994F9A">
          <w:rPr>
            <w:rFonts w:ascii="Times New Roman" w:hAnsi="Times New Roman" w:cs="Times New Roman"/>
            <w:b/>
            <w:sz w:val="24"/>
          </w:rPr>
          <w:t>P</w:t>
        </w:r>
      </w:ins>
      <w:del w:id="2139" w:author="Miller, Harvey J." w:date="2020-05-20T14:16:00Z">
        <w:r w:rsidDel="00994F9A">
          <w:rPr>
            <w:rFonts w:ascii="Times New Roman" w:hAnsi="Times New Roman" w:cs="Times New Roman"/>
            <w:b/>
            <w:sz w:val="24"/>
          </w:rPr>
          <w:delText>p</w:delText>
        </w:r>
      </w:del>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51771B14" w:rsidR="0067242C" w:rsidDel="00994F9A" w:rsidRDefault="00A221BF">
      <w:pPr>
        <w:jc w:val="both"/>
        <w:rPr>
          <w:del w:id="2140" w:author="Miller, Harvey J." w:date="2020-05-20T14:19:00Z"/>
          <w:rFonts w:ascii="Times New Roman" w:hAnsi="Times New Roman" w:cs="Times New Roman"/>
          <w:sz w:val="24"/>
        </w:rPr>
        <w:pPrChange w:id="2141" w:author="Miller, Harvey J." w:date="2020-05-20T14:19:00Z">
          <w:pPr/>
        </w:pPrChange>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w:t>
      </w:r>
      <w:ins w:id="2142" w:author="Miller, Harvey J." w:date="2020-05-20T14:12:00Z">
        <w:r w:rsidR="00A153C4">
          <w:rPr>
            <w:rFonts w:ascii="Times New Roman" w:hAnsi="Times New Roman" w:cs="Times New Roman"/>
            <w:sz w:val="24"/>
          </w:rPr>
          <w:t xml:space="preserve">confirm the hypothesis that </w:t>
        </w:r>
      </w:ins>
      <w:del w:id="2143" w:author="Miller, Harvey J." w:date="2020-05-20T14:12:00Z">
        <w:r w:rsidR="00687BD8" w:rsidDel="00A153C4">
          <w:rPr>
            <w:rFonts w:ascii="Times New Roman" w:hAnsi="Times New Roman" w:cs="Times New Roman"/>
            <w:sz w:val="24"/>
          </w:rPr>
          <w:delText>validate the previous claim:</w:delText>
        </w:r>
      </w:del>
      <w:ins w:id="2144" w:author="Miller, Harvey J." w:date="2020-05-20T14:12:00Z">
        <w:r w:rsidR="00A153C4">
          <w:rPr>
            <w:rFonts w:ascii="Times New Roman" w:hAnsi="Times New Roman" w:cs="Times New Roman"/>
            <w:sz w:val="24"/>
          </w:rPr>
          <w:t xml:space="preserve">greater </w:t>
        </w:r>
      </w:ins>
      <w:del w:id="2145" w:author="Miller, Harvey J." w:date="2020-05-20T14:12:00Z">
        <w:r w:rsidR="009C3850" w:rsidDel="00A153C4">
          <w:rPr>
            <w:rFonts w:ascii="Times New Roman" w:hAnsi="Times New Roman" w:cs="Times New Roman"/>
            <w:sz w:val="24"/>
          </w:rPr>
          <w:delText xml:space="preserve"> </w:delText>
        </w:r>
        <w:r w:rsidR="006030BC" w:rsidDel="00A153C4">
          <w:rPr>
            <w:rFonts w:ascii="Times New Roman" w:hAnsi="Times New Roman" w:cs="Times New Roman"/>
            <w:sz w:val="24"/>
          </w:rPr>
          <w:delText xml:space="preserve">more </w:delText>
        </w:r>
      </w:del>
      <w:r w:rsidR="006030BC">
        <w:rPr>
          <w:rFonts w:ascii="Times New Roman" w:hAnsi="Times New Roman" w:cs="Times New Roman"/>
          <w:sz w:val="24"/>
        </w:rPr>
        <w:t xml:space="preserve">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ins w:id="2146" w:author="Miller, Harvey J." w:date="2020-05-20T14:12:00Z">
        <w:r w:rsidR="00A153C4">
          <w:rPr>
            <w:rFonts w:ascii="Times New Roman" w:hAnsi="Times New Roman" w:cs="Times New Roman"/>
            <w:sz w:val="24"/>
          </w:rPr>
          <w:t xml:space="preserve">associate with </w:t>
        </w:r>
      </w:ins>
      <w:del w:id="2147" w:author="Miller, Harvey J." w:date="2020-05-20T14:12:00Z">
        <w:r w:rsidR="006030BC" w:rsidDel="00A153C4">
          <w:rPr>
            <w:rFonts w:ascii="Times New Roman" w:hAnsi="Times New Roman" w:cs="Times New Roman"/>
            <w:sz w:val="24"/>
          </w:rPr>
          <w:delText xml:space="preserve">and </w:delText>
        </w:r>
      </w:del>
      <w:r w:rsidR="006030BC">
        <w:rPr>
          <w:rFonts w:ascii="Times New Roman" w:hAnsi="Times New Roman" w:cs="Times New Roman"/>
          <w:sz w:val="24"/>
        </w:rPr>
        <w:t xml:space="preserve">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del w:id="2148" w:author="Miller, Harvey J." w:date="2020-05-20T14:12:00Z">
        <w:r w:rsidR="006030BC" w:rsidDel="00A153C4">
          <w:rPr>
            <w:rFonts w:ascii="Times New Roman" w:hAnsi="Times New Roman" w:cs="Times New Roman"/>
            <w:sz w:val="24"/>
          </w:rPr>
          <w:delText xml:space="preserve"> are correlated</w:delText>
        </w:r>
      </w:del>
      <w:r w:rsidR="008A09BE">
        <w:rPr>
          <w:rFonts w:ascii="Times New Roman" w:hAnsi="Times New Roman" w:cs="Times New Roman"/>
          <w:sz w:val="24"/>
        </w:rPr>
        <w:t>.</w:t>
      </w:r>
      <w:del w:id="2149" w:author="Miller, Harvey J." w:date="2020-05-20T14:20:00Z">
        <w:r w:rsidR="008A09BE" w:rsidDel="00994F9A">
          <w:rPr>
            <w:rFonts w:ascii="Times New Roman" w:hAnsi="Times New Roman" w:cs="Times New Roman"/>
            <w:sz w:val="24"/>
          </w:rPr>
          <w:delText xml:space="preserve"> </w:delText>
        </w:r>
        <w:r w:rsidR="0067242C" w:rsidDel="00994F9A">
          <w:rPr>
            <w:rFonts w:ascii="Times New Roman" w:hAnsi="Times New Roman" w:cs="Times New Roman"/>
            <w:sz w:val="24"/>
          </w:rPr>
          <w:delText>The lockdown</w:delText>
        </w:r>
        <w:r w:rsidR="001C2134" w:rsidDel="00994F9A">
          <w:rPr>
            <w:rFonts w:ascii="Times New Roman" w:hAnsi="Times New Roman" w:cs="Times New Roman"/>
            <w:sz w:val="24"/>
          </w:rPr>
          <w:delText xml:space="preserve"> resembles a sieve: only the most essential, the most resilient, and the most </w:delText>
        </w:r>
        <w:r w:rsidR="00F511E9" w:rsidDel="00994F9A">
          <w:rPr>
            <w:rFonts w:ascii="Times New Roman" w:hAnsi="Times New Roman" w:cs="Times New Roman"/>
            <w:sz w:val="24"/>
          </w:rPr>
          <w:delText>desperate would stay.</w:delText>
        </w:r>
      </w:del>
    </w:p>
    <w:p w14:paraId="6ECE8FBF" w14:textId="04EC934C" w:rsidR="00687BD8" w:rsidDel="00994F9A" w:rsidRDefault="002F20A4">
      <w:pPr>
        <w:jc w:val="both"/>
        <w:rPr>
          <w:del w:id="2150" w:author="Miller, Harvey J." w:date="2020-05-20T14:19:00Z"/>
          <w:moveFrom w:id="2151" w:author="Miller, Harvey J." w:date="2020-05-20T14:14:00Z"/>
          <w:rFonts w:ascii="Times New Roman" w:hAnsi="Times New Roman" w:cs="Times New Roman"/>
          <w:sz w:val="24"/>
        </w:rPr>
        <w:pPrChange w:id="2152" w:author="Miller, Harvey J." w:date="2020-05-20T14:19:00Z">
          <w:pPr>
            <w:ind w:firstLine="720"/>
          </w:pPr>
        </w:pPrChange>
      </w:pPr>
      <w:moveFromRangeStart w:id="2153" w:author="Miller, Harvey J." w:date="2020-05-20T14:14:00Z" w:name="move40876470"/>
      <w:moveFrom w:id="2154" w:author="Miller, Harvey J." w:date="2020-05-20T14:14:00Z">
        <w:del w:id="2155" w:author="Miller, Harvey J." w:date="2020-05-20T14:19:00Z">
          <w:r w:rsidDel="00994F9A">
            <w:rPr>
              <w:rFonts w:ascii="Times New Roman" w:hAnsi="Times New Roman" w:cs="Times New Roman" w:hint="eastAsia"/>
              <w:sz w:val="24"/>
            </w:rPr>
            <w:delText>Meanwhile</w:delText>
          </w:r>
          <w:r w:rsidDel="00994F9A">
            <w:rPr>
              <w:rFonts w:ascii="Times New Roman" w:hAnsi="Times New Roman" w:cs="Times New Roman"/>
              <w:sz w:val="24"/>
            </w:rPr>
            <w:delText>, Hispanic population ratio can also be a significant factor when</w:delText>
          </w:r>
          <w:r w:rsidR="00C700BA" w:rsidDel="00994F9A">
            <w:rPr>
              <w:rFonts w:ascii="Times New Roman" w:hAnsi="Times New Roman" w:cs="Times New Roman"/>
              <w:sz w:val="24"/>
            </w:rPr>
            <w:delText xml:space="preserve"> added</w:delText>
          </w:r>
          <w:r w:rsidDel="00994F9A">
            <w:rPr>
              <w:rFonts w:ascii="Times New Roman" w:hAnsi="Times New Roman" w:cs="Times New Roman"/>
              <w:sz w:val="24"/>
            </w:rPr>
            <w:delText xml:space="preserve"> to the regression model. However, </w:delText>
          </w:r>
          <w:r w:rsidR="00687BD8" w:rsidDel="00994F9A">
            <w:rPr>
              <w:rFonts w:ascii="Times New Roman" w:hAnsi="Times New Roman" w:cs="Times New Roman"/>
              <w:sz w:val="24"/>
            </w:rPr>
            <w:delText xml:space="preserve">we do not directly </w:delText>
          </w:r>
          <w:r w:rsidR="004C79DA" w:rsidDel="00994F9A">
            <w:rPr>
              <w:rFonts w:ascii="Times New Roman" w:hAnsi="Times New Roman" w:cs="Times New Roman"/>
              <w:sz w:val="24"/>
            </w:rPr>
            <w:delText>add it</w:delText>
          </w:r>
          <w:r w:rsidR="00687BD8" w:rsidDel="00994F9A">
            <w:rPr>
              <w:rFonts w:ascii="Times New Roman" w:hAnsi="Times New Roman" w:cs="Times New Roman"/>
              <w:sz w:val="24"/>
            </w:rPr>
            <w:delText xml:space="preserve"> to avoid multicollinearity, </w:delText>
          </w:r>
          <w:r w:rsidDel="00994F9A">
            <w:rPr>
              <w:rFonts w:ascii="Times New Roman" w:hAnsi="Times New Roman" w:cs="Times New Roman"/>
              <w:sz w:val="24"/>
            </w:rPr>
            <w:delText xml:space="preserve">since </w:delText>
          </w:r>
          <w:r w:rsidR="00687BD8" w:rsidDel="00994F9A">
            <w:rPr>
              <w:rFonts w:ascii="Times New Roman" w:hAnsi="Times New Roman" w:cs="Times New Roman"/>
              <w:sz w:val="24"/>
            </w:rPr>
            <w:delText>the further correlation analyses between</w:delText>
          </w:r>
          <w:r w:rsidR="005E54F5" w:rsidDel="00994F9A">
            <w:rPr>
              <w:rFonts w:ascii="Times New Roman" w:hAnsi="Times New Roman" w:cs="Times New Roman"/>
              <w:sz w:val="24"/>
            </w:rPr>
            <w:delText xml:space="preserve"> Hispanic population</w:delText>
          </w:r>
          <w:r w:rsidR="00687BD8" w:rsidDel="00994F9A">
            <w:rPr>
              <w:rFonts w:ascii="Times New Roman" w:hAnsi="Times New Roman" w:cs="Times New Roman"/>
              <w:sz w:val="24"/>
            </w:rPr>
            <w:delText xml:space="preserve"> </w:delText>
          </w:r>
          <w:r w:rsidR="004C79DA" w:rsidDel="00994F9A">
            <w:rPr>
              <w:rFonts w:ascii="Times New Roman" w:hAnsi="Times New Roman" w:cs="Times New Roman"/>
              <w:sz w:val="24"/>
            </w:rPr>
            <w:delText xml:space="preserve">ratio </w:delText>
          </w:r>
          <w:r w:rsidR="00687BD8" w:rsidDel="00994F9A">
            <w:rPr>
              <w:rFonts w:ascii="Times New Roman" w:hAnsi="Times New Roman" w:cs="Times New Roman"/>
              <w:sz w:val="24"/>
            </w:rPr>
            <w:delText xml:space="preserve">and non-physical occupation ratio indicate very strong </w:delText>
          </w:r>
          <w:r w:rsidR="00021171" w:rsidDel="00994F9A">
            <w:rPr>
              <w:rFonts w:ascii="Times New Roman" w:hAnsi="Times New Roman" w:cs="Times New Roman"/>
              <w:sz w:val="24"/>
            </w:rPr>
            <w:delText xml:space="preserve">positive </w:delText>
          </w:r>
          <w:r w:rsidR="00687BD8" w:rsidDel="00994F9A">
            <w:rPr>
              <w:rFonts w:ascii="Times New Roman" w:hAnsi="Times New Roman" w:cs="Times New Roman"/>
              <w:sz w:val="24"/>
            </w:rPr>
            <w:delText>correlation</w:delText>
          </w:r>
          <w:r w:rsidDel="00994F9A">
            <w:rPr>
              <w:rFonts w:ascii="Times New Roman" w:hAnsi="Times New Roman" w:cs="Times New Roman"/>
              <w:sz w:val="24"/>
            </w:rPr>
            <w:delText>.</w:delText>
          </w:r>
          <w:r w:rsidR="00687BD8" w:rsidDel="00994F9A">
            <w:rPr>
              <w:rFonts w:ascii="Times New Roman" w:hAnsi="Times New Roman" w:cs="Times New Roman"/>
              <w:sz w:val="24"/>
            </w:rPr>
            <w:delText xml:space="preserve"> </w:delText>
          </w:r>
          <w:r w:rsidR="00021171" w:rsidDel="00994F9A">
            <w:rPr>
              <w:rFonts w:ascii="Times New Roman" w:hAnsi="Times New Roman" w:cs="Times New Roman"/>
              <w:sz w:val="24"/>
            </w:rPr>
            <w:delText xml:space="preserve">This correlation moreover suggests the vulnerable of Hispanic population during this health crisis: </w:delText>
          </w:r>
          <w:r w:rsidR="00290BF5" w:rsidDel="00994F9A">
            <w:rPr>
              <w:rFonts w:ascii="Times New Roman" w:hAnsi="Times New Roman" w:cs="Times New Roman"/>
              <w:sz w:val="24"/>
            </w:rPr>
            <w:delText xml:space="preserve">if a city has more Hispanic population, it is very likely for the city to have a high floor value, which means more people will not work from home during the pandemic. This is also consistent with </w:delText>
          </w:r>
          <w:r w:rsidR="00AB6DA7" w:rsidDel="00994F9A">
            <w:rPr>
              <w:rFonts w:ascii="Times New Roman" w:hAnsi="Times New Roman" w:cs="Times New Roman"/>
              <w:sz w:val="24"/>
            </w:rPr>
            <w:delText xml:space="preserve">the </w:delText>
          </w:r>
          <w:r w:rsidR="001B0D2F" w:rsidDel="00994F9A">
            <w:rPr>
              <w:rFonts w:ascii="Times New Roman" w:hAnsi="Times New Roman" w:cs="Times New Roman"/>
              <w:sz w:val="24"/>
            </w:rPr>
            <w:delText xml:space="preserve">occupation statistics: according to the labor force characteristics survey made by US Bureau of Labor Statistics, Hispanic population has the lowest percent (22%) of management, professional, and related occupation </w:delText>
          </w:r>
          <w:r w:rsidR="00842C9E" w:rsidDel="00994F9A">
            <w:rPr>
              <w:rFonts w:ascii="Times New Roman" w:hAnsi="Times New Roman" w:cs="Times New Roman"/>
              <w:sz w:val="24"/>
            </w:rPr>
            <w:delText>compared with</w:delText>
          </w:r>
          <w:r w:rsidR="001B0D2F" w:rsidDel="00994F9A">
            <w:rPr>
              <w:rFonts w:ascii="Times New Roman" w:hAnsi="Times New Roman" w:cs="Times New Roman"/>
              <w:sz w:val="24"/>
            </w:rPr>
            <w:delText xml:space="preserve"> White (41%), African American (31%), and Asian people (54%) in 2018 </w:delText>
          </w:r>
          <w:r w:rsidR="001B0D2F" w:rsidDel="00994F9A">
            <w:rPr>
              <w:rFonts w:ascii="Times New Roman" w:hAnsi="Times New Roman" w:cs="Times New Roman"/>
              <w:sz w:val="24"/>
            </w:rPr>
            <w:fldChar w:fldCharType="begin" w:fldLock="1"/>
          </w:r>
          <w:r w:rsidR="00FE1C3C"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R="001B0D2F" w:rsidDel="00994F9A">
            <w:rPr>
              <w:rFonts w:ascii="Times New Roman" w:hAnsi="Times New Roman" w:cs="Times New Roman"/>
              <w:sz w:val="24"/>
            </w:rPr>
            <w:fldChar w:fldCharType="separate"/>
          </w:r>
          <w:r w:rsidR="00FE1C3C" w:rsidRPr="00FE1C3C" w:rsidDel="00994F9A">
            <w:rPr>
              <w:rFonts w:ascii="Times New Roman" w:hAnsi="Times New Roman" w:cs="Times New Roman"/>
              <w:noProof/>
              <w:sz w:val="24"/>
            </w:rPr>
            <w:delText>(32)</w:delText>
          </w:r>
          <w:r w:rsidR="001B0D2F" w:rsidDel="00994F9A">
            <w:rPr>
              <w:rFonts w:ascii="Times New Roman" w:hAnsi="Times New Roman" w:cs="Times New Roman"/>
              <w:sz w:val="24"/>
            </w:rPr>
            <w:fldChar w:fldCharType="end"/>
          </w:r>
          <w:r w:rsidR="001B0D2F" w:rsidDel="00994F9A">
            <w:rPr>
              <w:rFonts w:ascii="Times New Roman" w:hAnsi="Times New Roman" w:cs="Times New Roman"/>
              <w:sz w:val="24"/>
            </w:rPr>
            <w:delText>.</w:delText>
          </w:r>
          <w:r w:rsidR="00AB6DA7" w:rsidDel="00994F9A">
            <w:rPr>
              <w:rFonts w:ascii="Times New Roman" w:hAnsi="Times New Roman" w:cs="Times New Roman"/>
              <w:sz w:val="24"/>
            </w:rPr>
            <w:delText xml:space="preserve"> </w:delText>
          </w:r>
        </w:del>
      </w:moveFrom>
    </w:p>
    <w:moveFromRangeEnd w:id="2153"/>
    <w:p w14:paraId="6AF401F6" w14:textId="7F3592EC" w:rsidR="00994F9A" w:rsidRDefault="00EF362C">
      <w:pPr>
        <w:jc w:val="both"/>
        <w:rPr>
          <w:ins w:id="2156" w:author="Miller, Harvey J." w:date="2020-05-20T14:20:00Z"/>
          <w:rFonts w:ascii="Times New Roman" w:hAnsi="Times New Roman" w:cs="Times New Roman"/>
          <w:sz w:val="24"/>
        </w:rPr>
        <w:pPrChange w:id="2157" w:author="Miller, Harvey J." w:date="2020-05-20T14:19:00Z">
          <w:pPr>
            <w:ind w:firstLine="720"/>
            <w:jc w:val="both"/>
          </w:pPr>
        </w:pPrChange>
      </w:pPr>
      <w:del w:id="2158" w:author="Miller, Harvey J." w:date="2020-05-20T14:19:00Z">
        <w:r w:rsidDel="00994F9A">
          <w:rPr>
            <w:rFonts w:ascii="Times New Roman" w:hAnsi="Times New Roman" w:cs="Times New Roman"/>
            <w:sz w:val="24"/>
          </w:rPr>
          <w:tab/>
          <w:delText xml:space="preserve">The ratio of people with non-physical occupations is also </w:delText>
        </w:r>
        <w:r w:rsidR="00A87941" w:rsidDel="00994F9A">
          <w:rPr>
            <w:rFonts w:ascii="Times New Roman" w:hAnsi="Times New Roman" w:cs="Times New Roman"/>
            <w:sz w:val="24"/>
          </w:rPr>
          <w:delText>correlated with the median of income. In our correlation analyses, if the transit is located in an area with higher income, the floor value of the transit demand is also likely to be lower. The income has a natural linkage with the occupation composition.</w:delText>
        </w:r>
      </w:del>
      <w:ins w:id="2159" w:author="Miller, Harvey J." w:date="2020-05-20T14:16:00Z">
        <w:r w:rsidR="00994F9A">
          <w:rPr>
            <w:rFonts w:ascii="Times New Roman" w:hAnsi="Times New Roman" w:cs="Times New Roman"/>
            <w:sz w:val="24"/>
          </w:rPr>
          <w:t xml:space="preserve">  People who can work at home avoid public transit; people who cannot work at home and rely on public transit continue to use it.</w:t>
        </w:r>
      </w:ins>
    </w:p>
    <w:p w14:paraId="5960BC2E" w14:textId="11700877" w:rsidR="00994F9A" w:rsidDel="00994F9A" w:rsidRDefault="00994F9A" w:rsidP="00D4303F">
      <w:pPr>
        <w:rPr>
          <w:del w:id="2160" w:author="Miller, Harvey J." w:date="2020-05-20T14:25:00Z"/>
          <w:rFonts w:ascii="Times New Roman" w:hAnsi="Times New Roman" w:cs="Times New Roman"/>
          <w:sz w:val="24"/>
        </w:rPr>
      </w:pPr>
      <w:ins w:id="2161" w:author="Miller, Harvey J." w:date="2020-05-20T14:22:00Z">
        <w:r>
          <w:rPr>
            <w:rFonts w:ascii="Times New Roman" w:hAnsi="Times New Roman" w:cs="Times New Roman"/>
            <w:sz w:val="24"/>
          </w:rPr>
          <w:t xml:space="preserve">Although we did not include the Hispanic </w:t>
        </w:r>
      </w:ins>
      <w:ins w:id="2162" w:author="Miller, Harvey J." w:date="2020-05-20T14:23:00Z">
        <w:r>
          <w:rPr>
            <w:rFonts w:ascii="Times New Roman" w:hAnsi="Times New Roman" w:cs="Times New Roman"/>
            <w:sz w:val="24"/>
          </w:rPr>
          <w:t>population</w:t>
        </w:r>
      </w:ins>
      <w:ins w:id="2163" w:author="Miller, Harvey J." w:date="2020-05-20T14:22:00Z">
        <w:r>
          <w:rPr>
            <w:rFonts w:ascii="Times New Roman" w:hAnsi="Times New Roman" w:cs="Times New Roman"/>
            <w:sz w:val="24"/>
          </w:rPr>
          <w:t xml:space="preserve"> </w:t>
        </w:r>
      </w:ins>
      <w:ins w:id="2164" w:author="Miller, Harvey J." w:date="2020-05-20T14:23:00Z">
        <w:r>
          <w:rPr>
            <w:rFonts w:ascii="Times New Roman" w:hAnsi="Times New Roman" w:cs="Times New Roman"/>
            <w:sz w:val="24"/>
          </w:rPr>
          <w:t>indicator</w:t>
        </w:r>
      </w:ins>
      <w:ins w:id="2165" w:author="Miller, Harvey J." w:date="2020-05-20T14:22:00Z">
        <w:r>
          <w:rPr>
            <w:rFonts w:ascii="Times New Roman" w:hAnsi="Times New Roman" w:cs="Times New Roman"/>
            <w:sz w:val="24"/>
          </w:rPr>
          <w:t xml:space="preserve"> due to </w:t>
        </w:r>
        <w:proofErr w:type="spellStart"/>
        <w:r>
          <w:rPr>
            <w:rFonts w:ascii="Times New Roman" w:hAnsi="Times New Roman" w:cs="Times New Roman"/>
            <w:sz w:val="24"/>
          </w:rPr>
          <w:t>multi</w:t>
        </w:r>
      </w:ins>
      <w:ins w:id="2166" w:author="Miller, Harvey J." w:date="2020-05-20T14:23:00Z">
        <w:r>
          <w:rPr>
            <w:rFonts w:ascii="Times New Roman" w:hAnsi="Times New Roman" w:cs="Times New Roman"/>
            <w:sz w:val="24"/>
          </w:rPr>
          <w:t>collinearity</w:t>
        </w:r>
      </w:ins>
      <w:proofErr w:type="spellEnd"/>
      <w:ins w:id="2167" w:author="Miller, Harvey J." w:date="2020-05-20T14:22:00Z">
        <w:r>
          <w:rPr>
            <w:rFonts w:ascii="Times New Roman" w:hAnsi="Times New Roman" w:cs="Times New Roman"/>
            <w:sz w:val="24"/>
          </w:rPr>
          <w:t xml:space="preserve">, </w:t>
        </w:r>
      </w:ins>
      <w:ins w:id="2168" w:author="Miller, Harvey J." w:date="2020-05-20T14:23:00Z">
        <w:r>
          <w:rPr>
            <w:rFonts w:ascii="Times New Roman" w:hAnsi="Times New Roman" w:cs="Times New Roman"/>
            <w:sz w:val="24"/>
          </w:rPr>
          <w:t xml:space="preserve">a </w:t>
        </w:r>
        <w:commentRangeStart w:id="2169"/>
        <w:del w:id="2170" w:author="Liu, Luyu" w:date="2020-05-20T17:18:00Z">
          <w:r w:rsidDel="001905C3">
            <w:rPr>
              <w:rFonts w:ascii="Times New Roman" w:hAnsi="Times New Roman" w:cs="Times New Roman"/>
              <w:sz w:val="24"/>
            </w:rPr>
            <w:delText>high</w:delText>
          </w:r>
        </w:del>
      </w:ins>
      <w:ins w:id="2171" w:author="Liu, Luyu" w:date="2020-05-20T17:18:00Z">
        <w:r w:rsidR="001905C3">
          <w:rPr>
            <w:rFonts w:ascii="Times New Roman" w:hAnsi="Times New Roman" w:cs="Times New Roman"/>
            <w:sz w:val="24"/>
          </w:rPr>
          <w:t>very significant</w:t>
        </w:r>
      </w:ins>
      <w:ins w:id="2172" w:author="Miller, Harvey J." w:date="2020-05-20T14:23:00Z">
        <w:r>
          <w:rPr>
            <w:rFonts w:ascii="Times New Roman" w:hAnsi="Times New Roman" w:cs="Times New Roman"/>
            <w:sz w:val="24"/>
          </w:rPr>
          <w:t xml:space="preserve"> negative correlation </w:t>
        </w:r>
        <w:commentRangeEnd w:id="2169"/>
        <w:r>
          <w:rPr>
            <w:rStyle w:val="CommentReference"/>
          </w:rPr>
          <w:commentReference w:id="2169"/>
        </w:r>
        <w:r>
          <w:rPr>
            <w:rFonts w:ascii="Times New Roman" w:hAnsi="Times New Roman" w:cs="Times New Roman"/>
            <w:sz w:val="24"/>
          </w:rPr>
          <w:t xml:space="preserve">between Hispanic population and population with </w:t>
        </w:r>
      </w:ins>
      <w:ins w:id="2173" w:author="Miller, Harvey J." w:date="2020-05-20T14:24:00Z">
        <w:r>
          <w:rPr>
            <w:rFonts w:ascii="Times New Roman" w:hAnsi="Times New Roman" w:cs="Times New Roman"/>
            <w:sz w:val="24"/>
          </w:rPr>
          <w:t xml:space="preserve">non-physical occupations </w:t>
        </w:r>
      </w:ins>
      <w:ins w:id="2174" w:author="Miller, Harvey J." w:date="2020-05-20T14:16:00Z">
        <w:r>
          <w:rPr>
            <w:rFonts w:ascii="Times New Roman" w:hAnsi="Times New Roman" w:cs="Times New Roman"/>
            <w:sz w:val="24"/>
          </w:rPr>
          <w:t>suggests the vulnerable of Hispanic population</w:t>
        </w:r>
      </w:ins>
      <w:ins w:id="2175" w:author="Miller, Harvey J." w:date="2020-05-20T14:24:00Z">
        <w:r>
          <w:rPr>
            <w:rFonts w:ascii="Times New Roman" w:hAnsi="Times New Roman" w:cs="Times New Roman"/>
            <w:sz w:val="24"/>
          </w:rPr>
          <w:t>s</w:t>
        </w:r>
      </w:ins>
      <w:ins w:id="2176" w:author="Miller, Harvey J." w:date="2020-05-20T14:16:00Z">
        <w:r>
          <w:rPr>
            <w:rFonts w:ascii="Times New Roman" w:hAnsi="Times New Roman" w:cs="Times New Roman"/>
            <w:sz w:val="24"/>
          </w:rPr>
          <w:t xml:space="preserve"> during this health crisis: if a city has</w:t>
        </w:r>
      </w:ins>
      <w:ins w:id="2177" w:author="Miller, Harvey J." w:date="2020-05-20T14:24:00Z">
        <w:r>
          <w:rPr>
            <w:rFonts w:ascii="Times New Roman" w:hAnsi="Times New Roman" w:cs="Times New Roman"/>
            <w:sz w:val="24"/>
          </w:rPr>
          <w:t xml:space="preserve"> a </w:t>
        </w:r>
      </w:ins>
      <w:ins w:id="2178" w:author="Miller, Harvey J." w:date="2020-05-20T14:16:00Z">
        <w:r>
          <w:rPr>
            <w:rFonts w:ascii="Times New Roman" w:hAnsi="Times New Roman" w:cs="Times New Roman"/>
            <w:sz w:val="24"/>
          </w:rPr>
          <w:t>higher Hispanic population, it is likely for the city to have a high</w:t>
        </w:r>
      </w:ins>
      <w:ins w:id="2179" w:author="Miller, Harvey J." w:date="2020-05-20T14:24:00Z">
        <w:r>
          <w:rPr>
            <w:rFonts w:ascii="Times New Roman" w:hAnsi="Times New Roman" w:cs="Times New Roman"/>
            <w:sz w:val="24"/>
          </w:rPr>
          <w:t>er</w:t>
        </w:r>
      </w:ins>
      <w:ins w:id="2180" w:author="Miller, Harvey J." w:date="2020-05-20T14:16:00Z">
        <w:r>
          <w:rPr>
            <w:rFonts w:ascii="Times New Roman" w:hAnsi="Times New Roman" w:cs="Times New Roman"/>
            <w:sz w:val="24"/>
          </w:rPr>
          <w:t xml:space="preserve">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t>
        </w:r>
        <w:r>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ins w:id="2181" w:author="Miller, Harvey J." w:date="2020-05-20T14:16:00Z">
        <w:r>
          <w:rPr>
            <w:rFonts w:ascii="Times New Roman" w:hAnsi="Times New Roman" w:cs="Times New Roman"/>
            <w:sz w:val="24"/>
          </w:rPr>
          <w:fldChar w:fldCharType="separate"/>
        </w:r>
      </w:ins>
      <w:r w:rsidR="00C046C6" w:rsidRPr="00C046C6">
        <w:rPr>
          <w:rFonts w:ascii="Times New Roman" w:hAnsi="Times New Roman" w:cs="Times New Roman"/>
          <w:noProof/>
          <w:sz w:val="24"/>
        </w:rPr>
        <w:t>(36)</w:t>
      </w:r>
      <w:ins w:id="2182" w:author="Miller, Harvey J." w:date="2020-05-20T14:16:00Z">
        <w:r>
          <w:rPr>
            <w:rFonts w:ascii="Times New Roman" w:hAnsi="Times New Roman" w:cs="Times New Roman"/>
            <w:sz w:val="24"/>
          </w:rPr>
          <w:fldChar w:fldCharType="end"/>
        </w:r>
        <w:r>
          <w:rPr>
            <w:rFonts w:ascii="Times New Roman" w:hAnsi="Times New Roman" w:cs="Times New Roman"/>
            <w:sz w:val="24"/>
          </w:rPr>
          <w:t xml:space="preserve">. </w:t>
        </w:r>
      </w:ins>
    </w:p>
    <w:p w14:paraId="6B811704" w14:textId="525CDDE0" w:rsidR="00994F9A" w:rsidRDefault="00994F9A">
      <w:pPr>
        <w:ind w:firstLine="720"/>
        <w:jc w:val="both"/>
        <w:rPr>
          <w:ins w:id="2183" w:author="Miller, Harvey J." w:date="2020-05-20T14:25:00Z"/>
          <w:rFonts w:ascii="Times New Roman" w:hAnsi="Times New Roman" w:cs="Times New Roman"/>
          <w:sz w:val="24"/>
        </w:rPr>
        <w:pPrChange w:id="2184" w:author="Miller, Harvey J." w:date="2020-05-20T14:25:00Z">
          <w:pPr/>
        </w:pPrChange>
      </w:pPr>
      <w:ins w:id="2185" w:author="Miller, Harvey J." w:date="2020-05-20T14:25:00Z">
        <w:r>
          <w:rPr>
            <w:rFonts w:ascii="Times New Roman" w:hAnsi="Times New Roman" w:cs="Times New Roman"/>
            <w:sz w:val="24"/>
          </w:rPr>
          <w:tab/>
        </w:r>
      </w:ins>
    </w:p>
    <w:p w14:paraId="1F1BB413" w14:textId="4D97BF46" w:rsidR="00477FC8" w:rsidRDefault="00994F9A">
      <w:pPr>
        <w:jc w:val="both"/>
        <w:rPr>
          <w:rFonts w:ascii="Times New Roman" w:hAnsi="Times New Roman" w:cs="Times New Roman"/>
          <w:sz w:val="24"/>
        </w:rPr>
        <w:pPrChange w:id="2186" w:author="Miller, Harvey J." w:date="2020-05-20T14:25:00Z">
          <w:pPr/>
        </w:pPrChange>
      </w:pPr>
      <w:ins w:id="2187" w:author="Miller, Harvey J." w:date="2020-05-20T14:25:00Z">
        <w:r>
          <w:rPr>
            <w:rFonts w:ascii="Times New Roman" w:hAnsi="Times New Roman" w:cs="Times New Roman"/>
            <w:sz w:val="24"/>
          </w:rPr>
          <w:tab/>
        </w:r>
      </w:ins>
      <w:del w:id="2188" w:author="Miller, Harvey J." w:date="2020-05-20T14:25:00Z">
        <w:r w:rsidR="006030BC" w:rsidDel="00994F9A">
          <w:rPr>
            <w:rFonts w:ascii="Times New Roman" w:hAnsi="Times New Roman" w:cs="Times New Roman"/>
            <w:sz w:val="24"/>
          </w:rPr>
          <w:tab/>
        </w:r>
      </w:del>
      <w:r w:rsidR="006030BC">
        <w:rPr>
          <w:rFonts w:ascii="Times New Roman" w:hAnsi="Times New Roman" w:cs="Times New Roman"/>
          <w:sz w:val="24"/>
        </w:rPr>
        <w:t xml:space="preserve">These results are also proven by </w:t>
      </w:r>
      <w:r w:rsidR="00CD6786">
        <w:rPr>
          <w:rFonts w:ascii="Times New Roman" w:hAnsi="Times New Roman" w:cs="Times New Roman"/>
          <w:sz w:val="24"/>
        </w:rPr>
        <w:t xml:space="preserve">the </w:t>
      </w:r>
      <w:r w:rsidR="006030BC">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sidR="006030BC">
        <w:rPr>
          <w:rFonts w:ascii="Times New Roman" w:hAnsi="Times New Roman" w:cs="Times New Roman" w:hint="eastAsia"/>
          <w:sz w:val="24"/>
        </w:rPr>
        <w:t xml:space="preserve">. </w:t>
      </w:r>
      <w:r w:rsidR="006030BC">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477FC8">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 xml:space="preserve">Although the categorizations of the survey and the ACS </w:t>
      </w:r>
      <w:ins w:id="2189" w:author="Miller, Harvey J." w:date="2020-05-20T14:25:00Z">
        <w:r>
          <w:rPr>
            <w:rFonts w:ascii="Times New Roman" w:hAnsi="Times New Roman" w:cs="Times New Roman"/>
            <w:sz w:val="24"/>
          </w:rPr>
          <w:t xml:space="preserve">data </w:t>
        </w:r>
      </w:ins>
      <w:del w:id="2190" w:author="Miller, Harvey J." w:date="2020-05-20T14:25:00Z">
        <w:r w:rsidR="00AB54B1" w:rsidDel="00994F9A">
          <w:rPr>
            <w:rFonts w:ascii="Times New Roman" w:hAnsi="Times New Roman" w:cs="Times New Roman"/>
            <w:sz w:val="24"/>
          </w:rPr>
          <w:delText xml:space="preserve">table </w:delText>
        </w:r>
      </w:del>
      <w:r w:rsidR="00AB54B1">
        <w:rPr>
          <w:rFonts w:ascii="Times New Roman" w:hAnsi="Times New Roman" w:cs="Times New Roman"/>
          <w:sz w:val="24"/>
        </w:rPr>
        <w:t>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w:t>
      </w:r>
      <w:ins w:id="2191" w:author="Miller, Harvey J." w:date="2020-05-20T14:26:00Z">
        <w:r>
          <w:rPr>
            <w:rFonts w:ascii="Times New Roman" w:hAnsi="Times New Roman" w:cs="Times New Roman"/>
            <w:sz w:val="24"/>
          </w:rPr>
          <w:t xml:space="preserve">derived from that </w:t>
        </w:r>
      </w:ins>
      <w:del w:id="2192" w:author="Miller, Harvey J." w:date="2020-05-20T14:26:00Z">
        <w:r w:rsidR="00232DC5" w:rsidDel="00994F9A">
          <w:rPr>
            <w:rFonts w:ascii="Times New Roman" w:hAnsi="Times New Roman" w:cs="Times New Roman"/>
            <w:sz w:val="24"/>
          </w:rPr>
          <w:delText xml:space="preserve">assumed </w:delText>
        </w:r>
        <w:r w:rsidR="006D4A11" w:rsidDel="00994F9A">
          <w:rPr>
            <w:rFonts w:ascii="Times New Roman" w:hAnsi="Times New Roman" w:cs="Times New Roman"/>
            <w:sz w:val="24"/>
          </w:rPr>
          <w:delText xml:space="preserve">in the ACS </w:delText>
        </w:r>
      </w:del>
      <w:ins w:id="2193" w:author="Miller, Harvey J." w:date="2020-05-20T14:25:00Z">
        <w:r>
          <w:rPr>
            <w:rFonts w:ascii="Times New Roman" w:hAnsi="Times New Roman" w:cs="Times New Roman"/>
            <w:sz w:val="24"/>
          </w:rPr>
          <w:t>d</w:t>
        </w:r>
      </w:ins>
      <w:ins w:id="2194" w:author="Miller, Harvey J." w:date="2020-05-20T14:26:00Z">
        <w:r>
          <w:rPr>
            <w:rFonts w:ascii="Times New Roman" w:hAnsi="Times New Roman" w:cs="Times New Roman"/>
            <w:sz w:val="24"/>
          </w:rPr>
          <w:t>ata</w:t>
        </w:r>
      </w:ins>
      <w:del w:id="2195" w:author="Miller, Harvey J." w:date="2020-05-20T14:25:00Z">
        <w:r w:rsidR="006D4A11" w:rsidDel="00994F9A">
          <w:rPr>
            <w:rFonts w:ascii="Times New Roman" w:hAnsi="Times New Roman" w:cs="Times New Roman"/>
            <w:sz w:val="24"/>
          </w:rPr>
          <w:delText>table</w:delText>
        </w:r>
      </w:del>
      <w:r w:rsidR="006D4A11">
        <w:rPr>
          <w:rFonts w:ascii="Times New Roman" w:hAnsi="Times New Roman" w:cs="Times New Roman"/>
          <w:sz w:val="24"/>
        </w:rPr>
        <w:t xml:space="preserve">.  </w:t>
      </w:r>
    </w:p>
    <w:p w14:paraId="3A4B8644" w14:textId="4771EC5F" w:rsidR="006030BC" w:rsidRDefault="00994F9A">
      <w:pPr>
        <w:ind w:firstLine="720"/>
        <w:jc w:val="both"/>
        <w:rPr>
          <w:rFonts w:ascii="Times New Roman" w:hAnsi="Times New Roman" w:cs="Times New Roman"/>
          <w:sz w:val="24"/>
        </w:rPr>
        <w:pPrChange w:id="2196" w:author="Miller, Harvey J." w:date="2020-05-20T14:25:00Z">
          <w:pPr>
            <w:ind w:firstLine="720"/>
          </w:pPr>
        </w:pPrChange>
      </w:pPr>
      <w:ins w:id="2197" w:author="Miller, Harvey J." w:date="2020-05-20T14:26:00Z">
        <w:r>
          <w:rPr>
            <w:rFonts w:ascii="Times New Roman" w:hAnsi="Times New Roman" w:cs="Times New Roman"/>
            <w:sz w:val="24"/>
          </w:rPr>
          <w:t xml:space="preserve">The Transit </w:t>
        </w:r>
      </w:ins>
      <w:del w:id="2198" w:author="Miller, Harvey J." w:date="2020-05-20T14:26:00Z">
        <w:r w:rsidR="009108A2" w:rsidDel="00994F9A">
          <w:rPr>
            <w:rFonts w:ascii="Times New Roman" w:hAnsi="Times New Roman" w:cs="Times New Roman"/>
            <w:sz w:val="24"/>
          </w:rPr>
          <w:delText>Moreover</w:delText>
        </w:r>
        <w:r w:rsidR="00D4303F" w:rsidDel="00994F9A">
          <w:rPr>
            <w:rFonts w:ascii="Times New Roman" w:hAnsi="Times New Roman" w:cs="Times New Roman"/>
            <w:sz w:val="24"/>
          </w:rPr>
          <w:delText xml:space="preserve">, the </w:delText>
        </w:r>
      </w:del>
      <w:r w:rsidR="00D4303F">
        <w:rPr>
          <w:rFonts w:ascii="Times New Roman" w:hAnsi="Times New Roman" w:cs="Times New Roman"/>
          <w:sz w:val="24"/>
        </w:rPr>
        <w:t xml:space="preserve">survey also </w:t>
      </w:r>
      <w:ins w:id="2199" w:author="Miller, Harvey J." w:date="2020-05-20T14:26:00Z">
        <w:r>
          <w:rPr>
            <w:rFonts w:ascii="Times New Roman" w:hAnsi="Times New Roman" w:cs="Times New Roman"/>
            <w:sz w:val="24"/>
          </w:rPr>
          <w:t xml:space="preserve">indicates </w:t>
        </w:r>
      </w:ins>
      <w:del w:id="2200" w:author="Miller, Harvey J." w:date="2020-05-20T14:26:00Z">
        <w:r w:rsidR="00D4303F" w:rsidDel="00994F9A">
          <w:rPr>
            <w:rFonts w:ascii="Times New Roman" w:hAnsi="Times New Roman" w:cs="Times New Roman"/>
            <w:sz w:val="24"/>
          </w:rPr>
          <w:delText xml:space="preserve">proves </w:delText>
        </w:r>
      </w:del>
      <w:r w:rsidR="00D4303F">
        <w:rPr>
          <w:rFonts w:ascii="Times New Roman" w:hAnsi="Times New Roman" w:cs="Times New Roman"/>
          <w:sz w:val="24"/>
        </w:rPr>
        <w:t xml:space="preserve">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B12435">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CD78DF">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5F3BCF6C" w:rsidR="00BF7E72" w:rsidDel="00E85AA9" w:rsidRDefault="003B49E4">
      <w:pPr>
        <w:jc w:val="both"/>
        <w:rPr>
          <w:del w:id="2201" w:author="Miller, Harvey J." w:date="2020-05-20T14:27:00Z"/>
          <w:rFonts w:ascii="Times New Roman" w:hAnsi="Times New Roman" w:cs="Times New Roman"/>
          <w:sz w:val="24"/>
        </w:rPr>
        <w:pPrChange w:id="2202" w:author="Miller, Harvey J." w:date="2020-05-20T14:26:00Z">
          <w:pPr/>
        </w:pPrChange>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w:t>
      </w:r>
      <w:ins w:id="2203" w:author="Miller, Harvey J." w:date="2020-05-20T14:27:00Z">
        <w:r w:rsidR="00E85AA9">
          <w:rPr>
            <w:rFonts w:ascii="Times New Roman" w:hAnsi="Times New Roman" w:cs="Times New Roman"/>
            <w:sz w:val="24"/>
          </w:rPr>
          <w:t xml:space="preserve">The ratio of the population </w:t>
        </w:r>
      </w:ins>
      <w:del w:id="2204" w:author="Miller, Harvey J." w:date="2020-05-20T14:27:00Z">
        <w:r w:rsidR="00BF7E72" w:rsidDel="00E85AA9">
          <w:rPr>
            <w:rFonts w:ascii="Times New Roman" w:hAnsi="Times New Roman" w:cs="Times New Roman"/>
            <w:sz w:val="24"/>
          </w:rPr>
          <w:delText xml:space="preserve">Meanwhile, there is a correlation between </w:delText>
        </w:r>
        <w:r w:rsidR="00402916" w:rsidDel="00E85AA9">
          <w:rPr>
            <w:rFonts w:ascii="Times New Roman" w:hAnsi="Times New Roman" w:cs="Times New Roman"/>
            <w:sz w:val="24"/>
          </w:rPr>
          <w:delText>the more</w:delText>
        </w:r>
        <w:r w:rsidR="00BF7E72" w:rsidDel="00E85AA9">
          <w:rPr>
            <w:rFonts w:ascii="Times New Roman" w:hAnsi="Times New Roman" w:cs="Times New Roman"/>
            <w:sz w:val="24"/>
          </w:rPr>
          <w:delText xml:space="preserve"> </w:delText>
        </w:r>
        <w:r w:rsidR="00402916" w:rsidDel="00E85AA9">
          <w:rPr>
            <w:rFonts w:ascii="Times New Roman" w:hAnsi="Times New Roman" w:cs="Times New Roman"/>
            <w:sz w:val="24"/>
          </w:rPr>
          <w:delText>senior</w:delText>
        </w:r>
        <w:r w:rsidR="00BF7E72" w:rsidDel="00E85AA9">
          <w:rPr>
            <w:rFonts w:ascii="Times New Roman" w:hAnsi="Times New Roman" w:cs="Times New Roman"/>
            <w:sz w:val="24"/>
          </w:rPr>
          <w:delText xml:space="preserve"> population </w:delText>
        </w:r>
      </w:del>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ins w:id="2205" w:author="Miller, Harvey J." w:date="2020-05-20T14:27:00Z">
        <w:del w:id="2206" w:author="Miller, Harvey J." w:date="2020-05-22T15:16:00Z">
          <w:r w:rsidR="00E85AA9" w:rsidDel="005E5B60">
            <w:rPr>
              <w:rFonts w:ascii="Times New Roman" w:hAnsi="Times New Roman" w:cs="Times New Roman"/>
              <w:sz w:val="24"/>
            </w:rPr>
            <w:delText xml:space="preserve">also </w:delText>
          </w:r>
        </w:del>
        <w:r w:rsidR="00E85AA9">
          <w:rPr>
            <w:rFonts w:ascii="Times New Roman" w:hAnsi="Times New Roman" w:cs="Times New Roman"/>
            <w:sz w:val="24"/>
          </w:rPr>
          <w:t xml:space="preserve">associates with </w:t>
        </w:r>
      </w:ins>
      <w:del w:id="2207" w:author="Miller, Harvey J." w:date="2020-05-20T14:27:00Z">
        <w:r w:rsidR="00BF7E72" w:rsidDel="00E85AA9">
          <w:rPr>
            <w:rFonts w:ascii="Times New Roman" w:hAnsi="Times New Roman" w:cs="Times New Roman"/>
            <w:sz w:val="24"/>
          </w:rPr>
          <w:delText xml:space="preserve">and </w:delText>
        </w:r>
      </w:del>
      <w:r w:rsidR="006A4E20">
        <w:rPr>
          <w:rFonts w:ascii="Times New Roman" w:hAnsi="Times New Roman" w:cs="Times New Roman"/>
          <w:sz w:val="24"/>
        </w:rPr>
        <w:t>higher</w:t>
      </w:r>
      <w:r w:rsidR="00BF7E72">
        <w:rPr>
          <w:rFonts w:ascii="Times New Roman" w:hAnsi="Times New Roman" w:cs="Times New Roman"/>
          <w:sz w:val="24"/>
        </w:rPr>
        <w:t xml:space="preserve"> floor value</w:t>
      </w:r>
      <w:ins w:id="2208" w:author="Miller, Harvey J." w:date="2020-05-20T14:27:00Z">
        <w:r w:rsidR="00E85AA9">
          <w:rPr>
            <w:rFonts w:ascii="Times New Roman" w:hAnsi="Times New Roman" w:cs="Times New Roman"/>
            <w:sz w:val="24"/>
          </w:rPr>
          <w:t>s</w:t>
        </w:r>
      </w:ins>
      <w:ins w:id="2209" w:author="Miller, Harvey J." w:date="2020-05-22T15:16:00Z">
        <w:r w:rsidR="005E5B60">
          <w:rPr>
            <w:rFonts w:ascii="Times New Roman" w:hAnsi="Times New Roman" w:cs="Times New Roman"/>
            <w:sz w:val="24"/>
          </w:rPr>
          <w:t xml:space="preserve">; a sobering result </w:t>
        </w:r>
      </w:ins>
      <w:del w:id="2210" w:author="Miller, Harvey J." w:date="2020-05-22T15:16:00Z">
        <w:r w:rsidR="00CB09F3" w:rsidDel="005E5B60">
          <w:rPr>
            <w:rFonts w:ascii="Times New Roman" w:hAnsi="Times New Roman" w:cs="Times New Roman"/>
            <w:sz w:val="24"/>
          </w:rPr>
          <w:delText xml:space="preserve">. </w:delText>
        </w:r>
        <w:r w:rsidR="00BF7E72" w:rsidDel="005E5B60">
          <w:rPr>
            <w:rFonts w:ascii="Times New Roman" w:hAnsi="Times New Roman" w:cs="Times New Roman"/>
            <w:sz w:val="24"/>
          </w:rPr>
          <w:delText>This is ironic and alarming</w:delText>
        </w:r>
      </w:del>
      <w:ins w:id="2211" w:author="Miller, Harvey J." w:date="2020-05-20T14:27:00Z">
        <w:del w:id="2212" w:author="Miller, Harvey J." w:date="2020-05-22T15:16:00Z">
          <w:r w:rsidR="00E85AA9" w:rsidDel="005E5B60">
            <w:rPr>
              <w:rFonts w:ascii="Times New Roman" w:hAnsi="Times New Roman" w:cs="Times New Roman"/>
              <w:sz w:val="24"/>
            </w:rPr>
            <w:delText xml:space="preserve"> </w:delText>
          </w:r>
        </w:del>
        <w:r w:rsidR="00E85AA9">
          <w:rPr>
            <w:rFonts w:ascii="Times New Roman" w:hAnsi="Times New Roman" w:cs="Times New Roman"/>
            <w:sz w:val="24"/>
          </w:rPr>
          <w:t>since</w:t>
        </w:r>
      </w:ins>
      <w:del w:id="2213" w:author="Miller, Harvey J." w:date="2020-05-20T14:27:00Z">
        <w:r w:rsidR="00BF7E72" w:rsidDel="00E85AA9">
          <w:rPr>
            <w:rFonts w:ascii="Times New Roman" w:hAnsi="Times New Roman" w:cs="Times New Roman"/>
            <w:sz w:val="24"/>
          </w:rPr>
          <w:delText>:</w:delText>
        </w:r>
      </w:del>
      <w:r w:rsidR="00BF7E72">
        <w:rPr>
          <w:rFonts w:ascii="Times New Roman" w:hAnsi="Times New Roman" w:cs="Times New Roman"/>
          <w:sz w:val="24"/>
        </w:rPr>
        <w:t xml:space="preserve"> </w:t>
      </w:r>
      <w:r w:rsidR="006A4E20">
        <w:rPr>
          <w:rFonts w:ascii="Times New Roman" w:hAnsi="Times New Roman" w:cs="Times New Roman"/>
          <w:sz w:val="24"/>
        </w:rPr>
        <w:t>senior</w:t>
      </w:r>
      <w:ins w:id="2214" w:author="Miller, Harvey J." w:date="2020-05-22T15:16:00Z">
        <w:r w:rsidR="005E5B60">
          <w:rPr>
            <w:rFonts w:ascii="Times New Roman" w:hAnsi="Times New Roman" w:cs="Times New Roman"/>
            <w:sz w:val="24"/>
          </w:rPr>
          <w:t>s</w:t>
        </w:r>
      </w:ins>
      <w:r w:rsidR="00BF7E72">
        <w:rPr>
          <w:rFonts w:ascii="Times New Roman" w:hAnsi="Times New Roman" w:cs="Times New Roman"/>
          <w:sz w:val="24"/>
        </w:rPr>
        <w:t xml:space="preserve"> </w:t>
      </w:r>
      <w:del w:id="2215" w:author="Miller, Harvey J." w:date="2020-05-22T15:16:00Z">
        <w:r w:rsidR="00BF7E72" w:rsidDel="005E5B60">
          <w:rPr>
            <w:rFonts w:ascii="Times New Roman" w:hAnsi="Times New Roman" w:cs="Times New Roman"/>
            <w:sz w:val="24"/>
          </w:rPr>
          <w:delText xml:space="preserve">people </w:delText>
        </w:r>
      </w:del>
      <w:r w:rsidR="00BF7E72">
        <w:rPr>
          <w:rFonts w:ascii="Times New Roman" w:hAnsi="Times New Roman" w:cs="Times New Roman"/>
          <w:sz w:val="24"/>
        </w:rPr>
        <w:t xml:space="preserve">are </w:t>
      </w:r>
      <w:ins w:id="2216" w:author="Miller, Harvey J." w:date="2020-05-22T15:16:00Z">
        <w:r w:rsidR="005E5B60">
          <w:rPr>
            <w:rFonts w:ascii="Times New Roman" w:hAnsi="Times New Roman" w:cs="Times New Roman"/>
            <w:sz w:val="24"/>
          </w:rPr>
          <w:t xml:space="preserve">highly </w:t>
        </w:r>
      </w:ins>
      <w:del w:id="2217" w:author="Miller, Harvey J." w:date="2020-05-22T15:16:00Z">
        <w:r w:rsidR="00BF7E72" w:rsidDel="005E5B60">
          <w:rPr>
            <w:rFonts w:ascii="Times New Roman" w:hAnsi="Times New Roman" w:cs="Times New Roman"/>
            <w:sz w:val="24"/>
          </w:rPr>
          <w:delText xml:space="preserve">the most </w:delText>
        </w:r>
      </w:del>
      <w:r w:rsidR="00BF7E72">
        <w:rPr>
          <w:rFonts w:ascii="Times New Roman" w:hAnsi="Times New Roman" w:cs="Times New Roman"/>
          <w:sz w:val="24"/>
        </w:rPr>
        <w:t>vulnerable</w:t>
      </w:r>
      <w:ins w:id="2218" w:author="Miller, Harvey J." w:date="2020-05-22T15:16:00Z">
        <w:r w:rsidR="005E5B60">
          <w:rPr>
            <w:rFonts w:ascii="Times New Roman" w:hAnsi="Times New Roman" w:cs="Times New Roman"/>
            <w:sz w:val="24"/>
          </w:rPr>
          <w:t xml:space="preserve"> to COVID-19</w:t>
        </w:r>
      </w:ins>
      <w:del w:id="2219" w:author="Miller, Harvey J." w:date="2020-05-20T14:27:00Z">
        <w:r w:rsidR="00BF7E72" w:rsidDel="00E85AA9">
          <w:rPr>
            <w:rFonts w:ascii="Times New Roman" w:hAnsi="Times New Roman" w:cs="Times New Roman"/>
            <w:sz w:val="24"/>
          </w:rPr>
          <w:delText xml:space="preserve"> population while the area with more </w:delText>
        </w:r>
        <w:r w:rsidR="006A4E20" w:rsidDel="00E85AA9">
          <w:rPr>
            <w:rFonts w:ascii="Times New Roman" w:hAnsi="Times New Roman" w:cs="Times New Roman"/>
            <w:sz w:val="24"/>
          </w:rPr>
          <w:delText xml:space="preserve">these </w:delText>
        </w:r>
        <w:r w:rsidR="00BF7E72" w:rsidDel="00E85AA9">
          <w:rPr>
            <w:rFonts w:ascii="Times New Roman" w:hAnsi="Times New Roman" w:cs="Times New Roman"/>
            <w:sz w:val="24"/>
          </w:rPr>
          <w:delText>people generally will have higher floor value</w:delText>
        </w:r>
      </w:del>
      <w:r w:rsidR="00BF7E72">
        <w:rPr>
          <w:rFonts w:ascii="Times New Roman" w:hAnsi="Times New Roman" w:cs="Times New Roman"/>
          <w:sz w:val="24"/>
        </w:rPr>
        <w:t>.</w:t>
      </w:r>
      <w:ins w:id="2220" w:author="Miller, Harvey J." w:date="2020-05-20T14:27:00Z">
        <w:r w:rsidR="00E85AA9">
          <w:rPr>
            <w:rFonts w:ascii="Times New Roman" w:hAnsi="Times New Roman" w:cs="Times New Roman"/>
            <w:sz w:val="24"/>
          </w:rPr>
          <w:t xml:space="preserve">  </w:t>
        </w:r>
      </w:ins>
      <w:del w:id="2221" w:author="Miller, Harvey J." w:date="2020-05-20T14:27:00Z">
        <w:r w:rsidR="00BF7E72" w:rsidDel="00E85AA9">
          <w:rPr>
            <w:rFonts w:ascii="Times New Roman" w:hAnsi="Times New Roman" w:cs="Times New Roman"/>
            <w:sz w:val="24"/>
          </w:rPr>
          <w:delText xml:space="preserve"> </w:delText>
        </w:r>
      </w:del>
    </w:p>
    <w:p w14:paraId="0ACF9311" w14:textId="3041844D" w:rsidR="00BF7E72" w:rsidRDefault="00BF7E72">
      <w:pPr>
        <w:jc w:val="both"/>
        <w:rPr>
          <w:rFonts w:ascii="Times New Roman" w:hAnsi="Times New Roman" w:cs="Times New Roman"/>
          <w:sz w:val="24"/>
        </w:rPr>
        <w:pPrChange w:id="2222" w:author="Miller, Harvey J." w:date="2020-05-20T14:26:00Z">
          <w:pPr/>
        </w:pPrChange>
      </w:pPr>
      <w:del w:id="2223" w:author="Miller, Harvey J." w:date="2020-05-20T14:27:00Z">
        <w:r w:rsidDel="00E85AA9">
          <w:rPr>
            <w:rFonts w:ascii="Times New Roman" w:hAnsi="Times New Roman" w:cs="Times New Roman"/>
            <w:sz w:val="24"/>
          </w:rPr>
          <w:tab/>
        </w:r>
      </w:del>
      <w:r>
        <w:rPr>
          <w:rFonts w:ascii="Times New Roman" w:hAnsi="Times New Roman" w:cs="Times New Roman" w:hint="eastAsia"/>
          <w:sz w:val="24"/>
        </w:rPr>
        <w:t>This</w:t>
      </w:r>
      <w:r>
        <w:rPr>
          <w:rFonts w:ascii="Times New Roman" w:hAnsi="Times New Roman" w:cs="Times New Roman"/>
          <w:sz w:val="24"/>
        </w:rPr>
        <w:t xml:space="preserve"> </w:t>
      </w:r>
      <w:ins w:id="2224" w:author="Miller, Harvey J." w:date="2020-05-20T14:27:00Z">
        <w:r w:rsidR="00E85AA9">
          <w:rPr>
            <w:rFonts w:ascii="Times New Roman" w:hAnsi="Times New Roman" w:cs="Times New Roman"/>
            <w:sz w:val="24"/>
          </w:rPr>
          <w:t>result</w:t>
        </w:r>
        <w:del w:id="2225" w:author="Miller, Harvey J." w:date="2020-05-22T15:20:00Z">
          <w:r w:rsidR="00E85AA9" w:rsidDel="00417459">
            <w:rPr>
              <w:rFonts w:ascii="Times New Roman" w:hAnsi="Times New Roman" w:cs="Times New Roman"/>
              <w:sz w:val="24"/>
            </w:rPr>
            <w:delText>s</w:delText>
          </w:r>
        </w:del>
        <w:r w:rsidR="00E85AA9">
          <w:rPr>
            <w:rFonts w:ascii="Times New Roman" w:hAnsi="Times New Roman" w:cs="Times New Roman"/>
            <w:sz w:val="24"/>
          </w:rPr>
          <w:t xml:space="preserve"> is also supported by </w:t>
        </w:r>
      </w:ins>
      <w:del w:id="2226" w:author="Miller, Harvey J." w:date="2020-05-20T14:27:00Z">
        <w:r w:rsidDel="00E85AA9">
          <w:rPr>
            <w:rFonts w:ascii="Times New Roman" w:hAnsi="Times New Roman" w:cs="Times New Roman"/>
            <w:sz w:val="24"/>
          </w:rPr>
          <w:delText xml:space="preserve">is also proven by </w:delText>
        </w:r>
      </w:del>
      <w:r>
        <w:rPr>
          <w:rFonts w:ascii="Times New Roman" w:hAnsi="Times New Roman" w:cs="Times New Roman"/>
          <w:sz w:val="24"/>
        </w:rPr>
        <w:t xml:space="preserve">the </w:t>
      </w:r>
      <w:ins w:id="2227" w:author="Miller, Harvey J." w:date="2020-05-20T14:28:00Z">
        <w:r w:rsidR="00E85AA9">
          <w:rPr>
            <w:rFonts w:ascii="Times New Roman" w:hAnsi="Times New Roman" w:cs="Times New Roman"/>
            <w:sz w:val="24"/>
          </w:rPr>
          <w:t xml:space="preserve">Transit </w:t>
        </w:r>
      </w:ins>
      <w:r>
        <w:rPr>
          <w:rFonts w:ascii="Times New Roman" w:hAnsi="Times New Roman" w:cs="Times New Roman"/>
          <w:sz w:val="24"/>
        </w:rPr>
        <w:t xml:space="preserve">user survey. By comparing the users age composition survey conducted in September 2019 and April 2020, young people under 18 and between 25 to 44 years old tend to stay in quarantine across the US; meanwhile, the relative ratio of people between 45 to 64 years old has doubled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34BB1E25" w:rsidR="009C3850" w:rsidRPr="00A04270" w:rsidDel="00E85AA9" w:rsidRDefault="005219C0">
      <w:pPr>
        <w:jc w:val="both"/>
        <w:rPr>
          <w:del w:id="2228" w:author="Miller, Harvey J." w:date="2020-05-20T14:30:00Z"/>
          <w:rFonts w:ascii="Times New Roman" w:hAnsi="Times New Roman" w:cs="Times New Roman"/>
          <w:b/>
          <w:sz w:val="24"/>
        </w:rPr>
        <w:pPrChange w:id="2229" w:author="Miller, Harvey J." w:date="2020-05-20T14:28:00Z">
          <w:pPr/>
        </w:pPrChange>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vulnerability of African American population. </w:t>
      </w:r>
      <w:r w:rsidR="00492252" w:rsidRPr="003522AB">
        <w:rPr>
          <w:rFonts w:ascii="Times New Roman" w:hAnsi="Times New Roman" w:cs="Times New Roman"/>
          <w:sz w:val="24"/>
        </w:rPr>
        <w:t xml:space="preserve">It </w:t>
      </w:r>
      <w:ins w:id="2230" w:author="Liu, Luyu" w:date="2020-05-23T16:17:00Z">
        <w:r w:rsidR="007E2B2F">
          <w:rPr>
            <w:rFonts w:ascii="Times New Roman" w:hAnsi="Times New Roman" w:cs="Times New Roman"/>
            <w:sz w:val="24"/>
          </w:rPr>
          <w:t xml:space="preserve">is </w:t>
        </w:r>
      </w:ins>
      <w:del w:id="2231" w:author="Miller, Harvey J." w:date="2020-05-20T14:28:00Z">
        <w:r w:rsidR="00492252" w:rsidRPr="003522AB" w:rsidDel="00E85AA9">
          <w:rPr>
            <w:rFonts w:ascii="Times New Roman" w:hAnsi="Times New Roman" w:cs="Times New Roman"/>
            <w:sz w:val="24"/>
          </w:rPr>
          <w:delText xml:space="preserve">turns out to be </w:delText>
        </w:r>
      </w:del>
      <w:r w:rsidR="00492252" w:rsidRPr="003522AB">
        <w:rPr>
          <w:rFonts w:ascii="Times New Roman" w:hAnsi="Times New Roman" w:cs="Times New Roman"/>
          <w:sz w:val="24"/>
        </w:rPr>
        <w:t xml:space="preserve">the most significant </w:t>
      </w:r>
      <w:del w:id="2232" w:author="Miller, Harvey J." w:date="2020-05-20T14:28:00Z">
        <w:r w:rsidR="00492252" w:rsidRPr="003522AB" w:rsidDel="00E85AA9">
          <w:rPr>
            <w:rFonts w:ascii="Times New Roman" w:hAnsi="Times New Roman" w:cs="Times New Roman"/>
            <w:sz w:val="24"/>
          </w:rPr>
          <w:delText xml:space="preserve">factors </w:delText>
        </w:r>
      </w:del>
      <w:r w:rsidR="00492252" w:rsidRPr="003522AB">
        <w:rPr>
          <w:rFonts w:ascii="Times New Roman" w:hAnsi="Times New Roman" w:cs="Times New Roman"/>
          <w:sz w:val="24"/>
        </w:rPr>
        <w:t xml:space="preserve">among all the other factors </w:t>
      </w:r>
      <w:del w:id="2233" w:author="Miller, Harvey J." w:date="2020-05-20T14:28:00Z">
        <w:r w:rsidR="00492252" w:rsidRPr="003522AB" w:rsidDel="00E85AA9">
          <w:rPr>
            <w:rFonts w:ascii="Times New Roman" w:hAnsi="Times New Roman" w:cs="Times New Roman"/>
            <w:sz w:val="24"/>
          </w:rPr>
          <w:delText xml:space="preserve">from the R-squared increments </w:delText>
        </w:r>
      </w:del>
      <w:r w:rsidR="00492252" w:rsidRPr="003522AB">
        <w:rPr>
          <w:rFonts w:ascii="Times New Roman" w:hAnsi="Times New Roman" w:cs="Times New Roman"/>
          <w:sz w:val="24"/>
        </w:rPr>
        <w:t xml:space="preserve">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ins w:id="2234" w:author="Miller, Harvey J." w:date="2020-05-20T14:29:00Z">
        <w:r w:rsidR="00E85AA9">
          <w:rPr>
            <w:rFonts w:ascii="Times New Roman" w:hAnsi="Times New Roman" w:cs="Times New Roman"/>
            <w:sz w:val="24"/>
          </w:rPr>
          <w:t xml:space="preserve"> based on R-squared increment</w:t>
        </w:r>
      </w:ins>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ins w:id="2235" w:author="Miller, Harvey J." w:date="2020-05-20T14:30:00Z">
        <w:r w:rsidR="00E85AA9">
          <w:rPr>
            <w:rFonts w:ascii="Times New Roman" w:hAnsi="Times New Roman" w:cs="Times New Roman"/>
            <w:sz w:val="24"/>
          </w:rPr>
          <w:t xml:space="preserve">  </w:t>
        </w:r>
      </w:ins>
    </w:p>
    <w:p w14:paraId="5E4C0FE7" w14:textId="62A670F5" w:rsidR="000C497C" w:rsidDel="00E85AA9" w:rsidRDefault="00900024">
      <w:pPr>
        <w:jc w:val="both"/>
        <w:rPr>
          <w:del w:id="2236" w:author="Miller, Harvey J." w:date="2020-05-20T14:30:00Z"/>
          <w:rFonts w:ascii="Times New Roman" w:hAnsi="Times New Roman" w:cs="Times New Roman"/>
          <w:b/>
          <w:sz w:val="24"/>
        </w:rPr>
        <w:pPrChange w:id="2237" w:author="Miller, Harvey J." w:date="2020-05-20T14:30:00Z">
          <w:pPr/>
        </w:pPrChange>
      </w:pPr>
      <w:del w:id="2238" w:author="Miller, Harvey J." w:date="2020-05-20T14:30:00Z">
        <w:r w:rsidDel="00E85AA9">
          <w:rPr>
            <w:rFonts w:ascii="Times New Roman" w:hAnsi="Times New Roman" w:cs="Times New Roman"/>
            <w:sz w:val="24"/>
          </w:rPr>
          <w:tab/>
        </w:r>
      </w:del>
      <w:r>
        <w:rPr>
          <w:rFonts w:ascii="Times New Roman" w:hAnsi="Times New Roman" w:cs="Times New Roman"/>
          <w:sz w:val="24"/>
        </w:rPr>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according to the APTA survey in 2017 </w:t>
      </w:r>
      <w:r w:rsidR="001C7B5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1C7B50">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5C53DB6A" w14:textId="18155444" w:rsidR="00E85AA9" w:rsidRDefault="00E85AA9">
      <w:pPr>
        <w:jc w:val="both"/>
        <w:rPr>
          <w:ins w:id="2239" w:author="Miller, Harvey J." w:date="2020-05-20T14:30:00Z"/>
          <w:rFonts w:ascii="Times New Roman" w:hAnsi="Times New Roman" w:cs="Times New Roman"/>
          <w:sz w:val="24"/>
        </w:rPr>
        <w:pPrChange w:id="2240" w:author="Miller, Harvey J." w:date="2020-05-20T14:28:00Z">
          <w:pPr/>
        </w:pPrChange>
      </w:pPr>
      <w:ins w:id="2241" w:author="Miller, Harvey J." w:date="2020-05-20T14:30:00Z">
        <w:r>
          <w:rPr>
            <w:rFonts w:ascii="Times New Roman" w:hAnsi="Times New Roman" w:cs="Times New Roman"/>
            <w:b/>
            <w:sz w:val="24"/>
          </w:rPr>
          <w:tab/>
        </w:r>
      </w:ins>
    </w:p>
    <w:p w14:paraId="4B2C57B1" w14:textId="054E779E" w:rsidR="00261201" w:rsidDel="00E85AA9" w:rsidRDefault="00E85AA9" w:rsidP="00261201">
      <w:pPr>
        <w:rPr>
          <w:del w:id="2242" w:author="Miller, Harvey J." w:date="2020-05-20T14:30:00Z"/>
          <w:rFonts w:ascii="Times New Roman" w:hAnsi="Times New Roman" w:cs="Times New Roman"/>
          <w:sz w:val="24"/>
        </w:rPr>
      </w:pPr>
      <w:ins w:id="2243" w:author="Miller, Harvey J." w:date="2020-05-20T14:30:00Z">
        <w:r>
          <w:rPr>
            <w:rFonts w:ascii="Times New Roman" w:hAnsi="Times New Roman" w:cs="Times New Roman"/>
            <w:sz w:val="24"/>
          </w:rPr>
          <w:tab/>
        </w:r>
      </w:ins>
    </w:p>
    <w:p w14:paraId="7F2D06D3" w14:textId="1FB2CF07" w:rsidR="00261201" w:rsidDel="00E85AA9" w:rsidRDefault="005B6BF8">
      <w:pPr>
        <w:jc w:val="both"/>
        <w:rPr>
          <w:del w:id="2244" w:author="Miller, Harvey J." w:date="2020-05-20T14:31:00Z"/>
          <w:rFonts w:ascii="Times New Roman" w:hAnsi="Times New Roman" w:cs="Times New Roman"/>
          <w:sz w:val="24"/>
        </w:rPr>
        <w:pPrChange w:id="2245" w:author="Miller, Harvey J." w:date="2020-05-20T14:30:00Z">
          <w:pPr/>
        </w:pPrChange>
      </w:pPr>
      <w:del w:id="2246" w:author="Miller, Harvey J." w:date="2020-05-20T14:30:00Z">
        <w:r w:rsidDel="00E85AA9">
          <w:rPr>
            <w:rFonts w:ascii="Times New Roman" w:hAnsi="Times New Roman" w:cs="Times New Roman"/>
            <w:b/>
            <w:sz w:val="24"/>
          </w:rPr>
          <w:delText>F</w:delText>
        </w:r>
        <w:r w:rsidR="00261201" w:rsidRPr="00E6196C" w:rsidDel="00E85AA9">
          <w:rPr>
            <w:rFonts w:ascii="Times New Roman" w:hAnsi="Times New Roman" w:cs="Times New Roman"/>
            <w:b/>
            <w:sz w:val="24"/>
          </w:rPr>
          <w:delText>emale</w:delText>
        </w:r>
        <w:r w:rsidR="00261201" w:rsidDel="00E85AA9">
          <w:rPr>
            <w:rFonts w:ascii="Times New Roman" w:hAnsi="Times New Roman" w:cs="Times New Roman"/>
            <w:sz w:val="24"/>
          </w:rPr>
          <w:delText xml:space="preserve">.  </w:delText>
        </w:r>
      </w:del>
      <w:r w:rsidR="00B76224">
        <w:rPr>
          <w:rFonts w:ascii="Times New Roman" w:hAnsi="Times New Roman" w:cs="Times New Roman"/>
          <w:sz w:val="24"/>
        </w:rPr>
        <w:t>H</w:t>
      </w:r>
      <w:r w:rsidR="00261201">
        <w:rPr>
          <w:rFonts w:ascii="Times New Roman" w:hAnsi="Times New Roman" w:cs="Times New Roman"/>
          <w:sz w:val="24"/>
        </w:rPr>
        <w:t>igher floor value</w:t>
      </w:r>
      <w:ins w:id="2247" w:author="Miller, Harvey J." w:date="2020-05-20T14:30:00Z">
        <w:r w:rsidR="00E85AA9">
          <w:rPr>
            <w:rFonts w:ascii="Times New Roman" w:hAnsi="Times New Roman" w:cs="Times New Roman"/>
            <w:sz w:val="24"/>
          </w:rPr>
          <w:t xml:space="preserve">s are also </w:t>
        </w:r>
      </w:ins>
      <w:del w:id="2248" w:author="Miller, Harvey J." w:date="2020-05-20T14:30:00Z">
        <w:r w:rsidR="00261201" w:rsidDel="00E85AA9">
          <w:rPr>
            <w:rFonts w:ascii="Times New Roman" w:hAnsi="Times New Roman" w:cs="Times New Roman"/>
            <w:sz w:val="24"/>
          </w:rPr>
          <w:delText xml:space="preserve"> is </w:delText>
        </w:r>
      </w:del>
      <w:r w:rsidR="00261201">
        <w:rPr>
          <w:rFonts w:ascii="Times New Roman" w:hAnsi="Times New Roman" w:cs="Times New Roman"/>
          <w:sz w:val="24"/>
        </w:rPr>
        <w:t>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ins w:id="2249" w:author="Miller, Harvey J." w:date="2020-05-20T14:30:00Z">
        <w:r w:rsidR="00E85AA9">
          <w:rPr>
            <w:rFonts w:ascii="Times New Roman" w:hAnsi="Times New Roman" w:cs="Times New Roman"/>
            <w:sz w:val="24"/>
          </w:rPr>
          <w:t xml:space="preserve">include </w:t>
        </w:r>
      </w:ins>
      <w:del w:id="2250" w:author="Miller, Harvey J." w:date="2020-05-20T14:30:00Z">
        <w:r w:rsidR="004C79DA" w:rsidDel="00E85AA9">
          <w:rPr>
            <w:rFonts w:ascii="Times New Roman" w:hAnsi="Times New Roman" w:cs="Times New Roman"/>
            <w:sz w:val="24"/>
          </w:rPr>
          <w:delText xml:space="preserve">directly </w:delText>
        </w:r>
        <w:r w:rsidR="0027209C" w:rsidDel="00E85AA9">
          <w:rPr>
            <w:rFonts w:ascii="Times New Roman" w:hAnsi="Times New Roman" w:cs="Times New Roman"/>
            <w:sz w:val="24"/>
          </w:rPr>
          <w:delText xml:space="preserve">add </w:delText>
        </w:r>
      </w:del>
      <w:r w:rsidR="0027209C">
        <w:rPr>
          <w:rFonts w:ascii="Times New Roman" w:hAnsi="Times New Roman" w:cs="Times New Roman"/>
          <w:sz w:val="24"/>
        </w:rPr>
        <w:t xml:space="preserve">it due to </w:t>
      </w:r>
      <w:proofErr w:type="spellStart"/>
      <w:r w:rsidR="0027209C">
        <w:rPr>
          <w:rFonts w:ascii="Times New Roman" w:hAnsi="Times New Roman" w:cs="Times New Roman"/>
          <w:sz w:val="24"/>
        </w:rPr>
        <w:t>multicollinearity</w:t>
      </w:r>
      <w:proofErr w:type="spellEnd"/>
      <w:r w:rsidR="0027209C">
        <w:rPr>
          <w:rFonts w:ascii="Times New Roman" w:hAnsi="Times New Roman" w:cs="Times New Roman"/>
          <w:sz w:val="24"/>
        </w:rPr>
        <w:t xml:space="preserve">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indicates the disadvantage of female population</w:t>
      </w:r>
      <w:r w:rsidR="00396170">
        <w:rPr>
          <w:rFonts w:ascii="Times New Roman" w:hAnsi="Times New Roman" w:cs="Times New Roman"/>
          <w:sz w:val="24"/>
        </w:rPr>
        <w:t xml:space="preserve"> in different soc</w:t>
      </w:r>
      <w:ins w:id="2251" w:author="Liu, Luyu" w:date="2020-05-23T16:16:00Z">
        <w:r w:rsidR="007E2B2F">
          <w:rPr>
            <w:rFonts w:ascii="Times New Roman" w:hAnsi="Times New Roman" w:cs="Times New Roman"/>
            <w:sz w:val="24"/>
          </w:rPr>
          <w:t>io</w:t>
        </w:r>
      </w:ins>
      <w:del w:id="2252" w:author="Liu, Luyu" w:date="2020-05-23T16:16:00Z">
        <w:r w:rsidR="00396170" w:rsidDel="007E2B2F">
          <w:rPr>
            <w:rFonts w:ascii="Times New Roman" w:hAnsi="Times New Roman" w:cs="Times New Roman"/>
            <w:sz w:val="24"/>
          </w:rPr>
          <w:delText>ial-</w:delText>
        </w:r>
      </w:del>
      <w:r w:rsidR="00396170">
        <w:rPr>
          <w:rFonts w:ascii="Times New Roman" w:hAnsi="Times New Roman" w:cs="Times New Roman"/>
          <w:sz w:val="24"/>
        </w:rPr>
        <w:t>economic aspects</w:t>
      </w:r>
      <w:ins w:id="2253" w:author="Miller, Harvey J." w:date="2020-05-20T14:31:00Z">
        <w:r w:rsidR="00E85AA9">
          <w:rPr>
            <w:rFonts w:ascii="Times New Roman" w:hAnsi="Times New Roman" w:cs="Times New Roman"/>
            <w:sz w:val="24"/>
          </w:rPr>
          <w:t xml:space="preserve">.  </w:t>
        </w:r>
      </w:ins>
      <w:del w:id="2254" w:author="Miller, Harvey J." w:date="2020-05-20T14:31:00Z">
        <w:r w:rsidR="00261201" w:rsidDel="00E85AA9">
          <w:rPr>
            <w:rFonts w:ascii="Times New Roman" w:hAnsi="Times New Roman" w:cs="Times New Roman"/>
            <w:sz w:val="24"/>
          </w:rPr>
          <w:delText>.</w:delText>
        </w:r>
      </w:del>
    </w:p>
    <w:p w14:paraId="7B8E882D" w14:textId="509DBC4F" w:rsidR="00D22632" w:rsidRDefault="00261201">
      <w:pPr>
        <w:jc w:val="both"/>
        <w:rPr>
          <w:rFonts w:ascii="Times New Roman" w:hAnsi="Times New Roman" w:cs="Times New Roman"/>
          <w:sz w:val="24"/>
        </w:rPr>
        <w:pPrChange w:id="2255" w:author="Miller, Harvey J." w:date="2020-05-20T14:31:00Z">
          <w:pPr/>
        </w:pPrChange>
      </w:pPr>
      <w:del w:id="2256" w:author="Miller, Harvey J." w:date="2020-05-20T14:31:00Z">
        <w:r w:rsidDel="00E85AA9">
          <w:rPr>
            <w:rFonts w:ascii="Times New Roman" w:hAnsi="Times New Roman" w:cs="Times New Roman"/>
            <w:sz w:val="24"/>
          </w:rPr>
          <w:tab/>
        </w:r>
      </w:del>
      <w:r>
        <w:rPr>
          <w:rFonts w:ascii="Times New Roman" w:hAnsi="Times New Roman" w:cs="Times New Roman"/>
          <w:sz w:val="24"/>
        </w:rPr>
        <w:t xml:space="preserve">The </w:t>
      </w:r>
      <w:ins w:id="2257" w:author="Miller, Harvey J." w:date="2020-05-20T14:31:00Z">
        <w:r w:rsidR="00E85AA9">
          <w:rPr>
            <w:rFonts w:ascii="Times New Roman" w:hAnsi="Times New Roman" w:cs="Times New Roman"/>
            <w:sz w:val="24"/>
          </w:rPr>
          <w:t xml:space="preserve">Transit </w:t>
        </w:r>
      </w:ins>
      <w:r>
        <w:rPr>
          <w:rFonts w:ascii="Times New Roman" w:hAnsi="Times New Roman" w:cs="Times New Roman"/>
          <w:sz w:val="24"/>
        </w:rPr>
        <w:t xml:space="preserve">user survey </w:t>
      </w:r>
      <w:del w:id="2258" w:author="Miller, Harvey J." w:date="2020-05-20T14:31:00Z">
        <w:r w:rsidDel="00E85AA9">
          <w:rPr>
            <w:rFonts w:ascii="Times New Roman" w:hAnsi="Times New Roman" w:cs="Times New Roman"/>
            <w:sz w:val="24"/>
          </w:rPr>
          <w:delText>results also demonstrate astounding</w:delText>
        </w:r>
        <w:r w:rsidR="00F33DDC" w:rsidDel="00E85AA9">
          <w:rPr>
            <w:rFonts w:ascii="Times New Roman" w:hAnsi="Times New Roman" w:cs="Times New Roman"/>
            <w:sz w:val="24"/>
          </w:rPr>
          <w:delText xml:space="preserve"> evidence</w:delText>
        </w:r>
        <w:r w:rsidR="001D1D8E" w:rsidDel="00E85AA9">
          <w:rPr>
            <w:rFonts w:ascii="Times New Roman" w:hAnsi="Times New Roman" w:cs="Times New Roman"/>
            <w:sz w:val="24"/>
          </w:rPr>
          <w:delText>s</w:delText>
        </w:r>
        <w:r w:rsidR="00F33DDC" w:rsidDel="00E85AA9">
          <w:rPr>
            <w:rFonts w:ascii="Times New Roman" w:hAnsi="Times New Roman" w:cs="Times New Roman"/>
            <w:sz w:val="24"/>
          </w:rPr>
          <w:delText xml:space="preserve"> that </w:delText>
        </w:r>
      </w:del>
      <w:r w:rsidR="00F33DDC">
        <w:rPr>
          <w:rFonts w:ascii="Times New Roman" w:hAnsi="Times New Roman" w:cs="Times New Roman"/>
          <w:sz w:val="24"/>
        </w:rPr>
        <w:t>support</w:t>
      </w:r>
      <w:ins w:id="2259" w:author="Miller, Harvey J." w:date="2020-05-20T14:31:00Z">
        <w:r w:rsidR="00E85AA9">
          <w:rPr>
            <w:rFonts w:ascii="Times New Roman" w:hAnsi="Times New Roman" w:cs="Times New Roman"/>
            <w:sz w:val="24"/>
          </w:rPr>
          <w:t>s</w:t>
        </w:r>
      </w:ins>
      <w:r w:rsidR="00F33DDC">
        <w:rPr>
          <w:rFonts w:ascii="Times New Roman" w:hAnsi="Times New Roman" w:cs="Times New Roman"/>
          <w:sz w:val="24"/>
        </w:rPr>
        <w:t xml:space="preserve"> the</w:t>
      </w:r>
      <w:ins w:id="2260" w:author="Miller, Harvey J." w:date="2020-05-20T14:31:00Z">
        <w:r w:rsidR="00E85AA9">
          <w:rPr>
            <w:rFonts w:ascii="Times New Roman" w:hAnsi="Times New Roman" w:cs="Times New Roman"/>
            <w:sz w:val="24"/>
          </w:rPr>
          <w:t>se</w:t>
        </w:r>
      </w:ins>
      <w:r w:rsidR="00F33DDC">
        <w:rPr>
          <w:rFonts w:ascii="Times New Roman" w:hAnsi="Times New Roman" w:cs="Times New Roman"/>
          <w:sz w:val="24"/>
        </w:rPr>
        <w:t xml:space="preserve"> </w:t>
      </w:r>
      <w:ins w:id="2261" w:author="Miller, Harvey J." w:date="2020-05-20T14:31:00Z">
        <w:r w:rsidR="00E85AA9">
          <w:rPr>
            <w:rFonts w:ascii="Times New Roman" w:hAnsi="Times New Roman" w:cs="Times New Roman"/>
            <w:sz w:val="24"/>
          </w:rPr>
          <w:t>results in a dramatic manner</w:t>
        </w:r>
      </w:ins>
      <w:del w:id="2262" w:author="Miller, Harvey J." w:date="2020-05-20T14:31:00Z">
        <w:r w:rsidR="00F33DDC" w:rsidDel="00E85AA9">
          <w:rPr>
            <w:rFonts w:ascii="Times New Roman" w:hAnsi="Times New Roman" w:cs="Times New Roman"/>
            <w:sz w:val="24"/>
          </w:rPr>
          <w:delText>correlation analyses</w:delText>
        </w:r>
      </w:del>
      <w:r w:rsidR="00F33DDC">
        <w:rPr>
          <w:rFonts w:ascii="Times New Roman" w:hAnsi="Times New Roman" w:cs="Times New Roman"/>
          <w:sz w:val="24"/>
        </w:rPr>
        <w:t>. Among all the US users surveyed,</w:t>
      </w:r>
      <w:ins w:id="2263" w:author="Miller, Harvey J." w:date="2020-05-20T14:32:00Z">
        <w:r w:rsidR="00E85AA9" w:rsidRPr="00E85AA9">
          <w:rPr>
            <w:rFonts w:ascii="Times New Roman" w:hAnsi="Times New Roman" w:cs="Times New Roman"/>
            <w:sz w:val="24"/>
          </w:rPr>
          <w:t xml:space="preserve"> </w:t>
        </w:r>
        <w:r w:rsidR="00E85AA9">
          <w:rPr>
            <w:rFonts w:ascii="Times New Roman" w:hAnsi="Times New Roman" w:cs="Times New Roman"/>
            <w:sz w:val="24"/>
          </w:rPr>
          <w:t xml:space="preserve">the </w:t>
        </w:r>
      </w:ins>
      <w:commentRangeStart w:id="2264"/>
      <w:ins w:id="2265" w:author="Miller, Harvey J." w:date="2020-05-20T14:33:00Z">
        <w:del w:id="2266" w:author="Liu, Luyu" w:date="2020-05-20T17:21:00Z">
          <w:r w:rsidR="00E85AA9" w:rsidDel="001905C3">
            <w:rPr>
              <w:rFonts w:ascii="Times New Roman" w:hAnsi="Times New Roman" w:cs="Times New Roman"/>
              <w:sz w:val="24"/>
            </w:rPr>
            <w:delText>white</w:delText>
          </w:r>
        </w:del>
      </w:ins>
      <w:commentRangeEnd w:id="2264"/>
      <w:ins w:id="2267" w:author="Miller, Harvey J." w:date="2020-05-20T14:34:00Z">
        <w:del w:id="2268" w:author="Liu, Luyu" w:date="2020-05-20T17:21:00Z">
          <w:r w:rsidR="00E85AA9" w:rsidDel="001905C3">
            <w:rPr>
              <w:rStyle w:val="CommentReference"/>
            </w:rPr>
            <w:commentReference w:id="2264"/>
          </w:r>
        </w:del>
      </w:ins>
      <w:ins w:id="2269" w:author="Miller, Harvey J." w:date="2020-05-20T14:33:00Z">
        <w:del w:id="2270" w:author="Liu, Luyu" w:date="2020-05-20T17:21:00Z">
          <w:r w:rsidR="00E85AA9" w:rsidDel="001905C3">
            <w:rPr>
              <w:rFonts w:ascii="Times New Roman" w:hAnsi="Times New Roman" w:cs="Times New Roman"/>
              <w:sz w:val="24"/>
            </w:rPr>
            <w:delText xml:space="preserve"> </w:delText>
          </w:r>
        </w:del>
      </w:ins>
      <w:ins w:id="2271" w:author="Miller, Harvey J." w:date="2020-05-20T14:32:00Z">
        <w:r w:rsidR="00E85AA9">
          <w:rPr>
            <w:rFonts w:ascii="Times New Roman" w:hAnsi="Times New Roman" w:cs="Times New Roman"/>
            <w:sz w:val="24"/>
          </w:rPr>
          <w:t xml:space="preserve">male and female proportions were </w:t>
        </w:r>
      </w:ins>
      <w:ins w:id="2272" w:author="Miller, Harvey J." w:date="2020-05-20T14:33:00Z">
        <w:r w:rsidR="00E85AA9">
          <w:rPr>
            <w:rFonts w:ascii="Times New Roman" w:hAnsi="Times New Roman" w:cs="Times New Roman"/>
            <w:sz w:val="24"/>
          </w:rPr>
          <w:t>roughly</w:t>
        </w:r>
      </w:ins>
      <w:ins w:id="2273" w:author="Miller, Harvey J." w:date="2020-05-20T14:32:00Z">
        <w:r w:rsidR="00E85AA9">
          <w:rPr>
            <w:rFonts w:ascii="Times New Roman" w:hAnsi="Times New Roman" w:cs="Times New Roman"/>
            <w:sz w:val="24"/>
          </w:rPr>
          <w:t xml:space="preserve"> </w:t>
        </w:r>
      </w:ins>
      <w:ins w:id="2274" w:author="Miller, Harvey J." w:date="2020-05-20T14:33:00Z">
        <w:r w:rsidR="00E85AA9">
          <w:rPr>
            <w:rFonts w:ascii="Times New Roman" w:hAnsi="Times New Roman" w:cs="Times New Roman"/>
            <w:sz w:val="24"/>
          </w:rPr>
          <w:t xml:space="preserve">equal before </w:t>
        </w:r>
      </w:ins>
      <w:ins w:id="2275" w:author="Miller, Harvey J." w:date="2020-05-20T14:34:00Z">
        <w:r w:rsidR="00E85AA9">
          <w:rPr>
            <w:rFonts w:ascii="Times New Roman" w:hAnsi="Times New Roman" w:cs="Times New Roman"/>
            <w:sz w:val="24"/>
          </w:rPr>
          <w:t xml:space="preserve">the </w:t>
        </w:r>
      </w:ins>
      <w:ins w:id="2276" w:author="Miller, Harvey J." w:date="2020-05-20T14:32:00Z">
        <w:r w:rsidR="00E85AA9" w:rsidRPr="00E85AA9">
          <w:rPr>
            <w:rFonts w:ascii="Times New Roman" w:hAnsi="Times New Roman" w:cs="Times New Roman"/>
            <w:sz w:val="24"/>
          </w:rPr>
          <w:t>COVID-19 pandemic</w:t>
        </w:r>
      </w:ins>
      <w:ins w:id="2277" w:author="Miller, Harvey J." w:date="2020-05-20T14:34:00Z">
        <w:r w:rsidR="00E85AA9">
          <w:rPr>
            <w:rFonts w:ascii="Times New Roman" w:hAnsi="Times New Roman" w:cs="Times New Roman"/>
            <w:sz w:val="24"/>
          </w:rPr>
          <w:t xml:space="preserve">; during the pandemic, </w:t>
        </w:r>
      </w:ins>
      <w:del w:id="2278" w:author="Miller, Harvey J." w:date="2020-05-20T14:34:00Z">
        <w:r w:rsidR="00F33DDC" w:rsidDel="00E85AA9">
          <w:rPr>
            <w:rFonts w:ascii="Times New Roman" w:hAnsi="Times New Roman" w:cs="Times New Roman"/>
            <w:sz w:val="24"/>
          </w:rPr>
          <w:delText xml:space="preserve"> </w:delText>
        </w:r>
      </w:del>
      <w:r w:rsidR="00F33DDC">
        <w:rPr>
          <w:rFonts w:ascii="Times New Roman" w:hAnsi="Times New Roman" w:cs="Times New Roman"/>
          <w:sz w:val="24"/>
        </w:rPr>
        <w:t xml:space="preserve">56% are </w:t>
      </w:r>
      <w:del w:id="2279" w:author="Miller, Harvey J." w:date="2020-05-20T14:32:00Z">
        <w:r w:rsidR="00F33DDC" w:rsidDel="00E85AA9">
          <w:rPr>
            <w:rFonts w:ascii="Times New Roman" w:hAnsi="Times New Roman" w:cs="Times New Roman"/>
            <w:sz w:val="24"/>
          </w:rPr>
          <w:delText>f</w:delText>
        </w:r>
      </w:del>
      <w:ins w:id="2280" w:author="Miller, Harvey J." w:date="2020-05-20T14:32:00Z">
        <w:del w:id="2281" w:author="Liu, Luyu" w:date="2020-05-20T17:21:00Z">
          <w:r w:rsidR="00E85AA9" w:rsidDel="001905C3">
            <w:rPr>
              <w:rFonts w:ascii="Times New Roman" w:hAnsi="Times New Roman" w:cs="Times New Roman"/>
              <w:sz w:val="24"/>
            </w:rPr>
            <w:delText xml:space="preserve">white </w:delText>
          </w:r>
        </w:del>
        <w:r w:rsidR="00E85AA9">
          <w:rPr>
            <w:rFonts w:ascii="Times New Roman" w:hAnsi="Times New Roman" w:cs="Times New Roman"/>
            <w:sz w:val="24"/>
          </w:rPr>
          <w:t>f</w:t>
        </w:r>
      </w:ins>
      <w:r w:rsidR="00F33DDC">
        <w:rPr>
          <w:rFonts w:ascii="Times New Roman" w:hAnsi="Times New Roman" w:cs="Times New Roman"/>
          <w:sz w:val="24"/>
        </w:rPr>
        <w:t>emale</w:t>
      </w:r>
      <w:ins w:id="2282" w:author="Miller, Harvey J." w:date="2020-05-20T14:32:00Z">
        <w:r w:rsidR="00E85AA9">
          <w:rPr>
            <w:rFonts w:ascii="Times New Roman" w:hAnsi="Times New Roman" w:cs="Times New Roman"/>
            <w:sz w:val="24"/>
          </w:rPr>
          <w:t>s</w:t>
        </w:r>
      </w:ins>
      <w:r w:rsidR="00F33DDC">
        <w:rPr>
          <w:rFonts w:ascii="Times New Roman" w:hAnsi="Times New Roman" w:cs="Times New Roman"/>
          <w:sz w:val="24"/>
        </w:rPr>
        <w:t xml:space="preserve"> while only 40% are </w:t>
      </w:r>
      <w:ins w:id="2283" w:author="Miller, Harvey J." w:date="2020-05-20T14:32:00Z">
        <w:del w:id="2284" w:author="Liu, Luyu" w:date="2020-05-20T17:21:00Z">
          <w:r w:rsidR="00E85AA9" w:rsidDel="001905C3">
            <w:rPr>
              <w:rFonts w:ascii="Times New Roman" w:hAnsi="Times New Roman" w:cs="Times New Roman"/>
              <w:sz w:val="24"/>
            </w:rPr>
            <w:delText xml:space="preserve">white </w:delText>
          </w:r>
        </w:del>
      </w:ins>
      <w:r w:rsidR="00F33DDC">
        <w:rPr>
          <w:rFonts w:ascii="Times New Roman" w:hAnsi="Times New Roman" w:cs="Times New Roman"/>
          <w:sz w:val="24"/>
        </w:rPr>
        <w:t>male</w:t>
      </w:r>
      <w:ins w:id="2285" w:author="Miller, Harvey J." w:date="2020-05-20T14:32:00Z">
        <w:r w:rsidR="00E85AA9">
          <w:rPr>
            <w:rFonts w:ascii="Times New Roman" w:hAnsi="Times New Roman" w:cs="Times New Roman"/>
            <w:sz w:val="24"/>
          </w:rPr>
          <w:t>s</w:t>
        </w:r>
      </w:ins>
      <w:ins w:id="2286" w:author="Miller, Harvey J." w:date="2020-05-20T14:34:00Z">
        <w:r w:rsidR="00E85AA9">
          <w:rPr>
            <w:rFonts w:ascii="Times New Roman" w:hAnsi="Times New Roman" w:cs="Times New Roman"/>
            <w:sz w:val="24"/>
          </w:rPr>
          <w:t xml:space="preserve"> </w:t>
        </w:r>
      </w:ins>
      <w:del w:id="2287" w:author="Miller, Harvey J." w:date="2020-05-20T14:34:00Z">
        <w:r w:rsidR="00F33DDC" w:rsidDel="00E85AA9">
          <w:rPr>
            <w:rFonts w:ascii="Times New Roman" w:hAnsi="Times New Roman" w:cs="Times New Roman"/>
            <w:sz w:val="24"/>
          </w:rPr>
          <w:delText xml:space="preserve">; while </w:delText>
        </w:r>
      </w:del>
      <w:del w:id="2288" w:author="Miller, Harvey J." w:date="2020-05-20T14:32:00Z">
        <w:r w:rsidR="00F33DDC" w:rsidDel="00E85AA9">
          <w:rPr>
            <w:rFonts w:ascii="Times New Roman" w:hAnsi="Times New Roman" w:cs="Times New Roman"/>
            <w:sz w:val="24"/>
          </w:rPr>
          <w:delText>the gender ratio is 49% to 49% before</w:delText>
        </w:r>
        <w:r w:rsidR="00900024" w:rsidDel="00E85AA9">
          <w:rPr>
            <w:rFonts w:ascii="Times New Roman" w:hAnsi="Times New Roman" w:cs="Times New Roman"/>
            <w:sz w:val="24"/>
          </w:rPr>
          <w:delText xml:space="preserve"> </w:delText>
        </w:r>
        <w:r w:rsidR="00F33DDC" w:rsidDel="00E85AA9">
          <w:rPr>
            <w:rFonts w:ascii="Times New Roman" w:hAnsi="Times New Roman" w:cs="Times New Roman"/>
            <w:sz w:val="24"/>
          </w:rPr>
          <w:delText>COVID-19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w:t>
      </w:r>
      <w:ins w:id="2289" w:author="Miller, Harvey J." w:date="2020-05-20T14:34:00Z">
        <w:r w:rsidR="00E85AA9">
          <w:rPr>
            <w:rFonts w:ascii="Times New Roman" w:hAnsi="Times New Roman" w:cs="Times New Roman"/>
            <w:sz w:val="24"/>
          </w:rPr>
          <w:t xml:space="preserve"> during </w:t>
        </w:r>
      </w:ins>
      <w:ins w:id="2290" w:author="Miller, Harvey J." w:date="2020-05-20T14:35:00Z">
        <w:r w:rsidR="00E85AA9">
          <w:rPr>
            <w:rFonts w:ascii="Times New Roman" w:hAnsi="Times New Roman" w:cs="Times New Roman"/>
            <w:sz w:val="24"/>
          </w:rPr>
          <w:t>the pandemic</w:t>
        </w:r>
      </w:ins>
      <w:r w:rsidR="00900024">
        <w:rPr>
          <w:rFonts w:ascii="Times New Roman" w:hAnsi="Times New Roman" w:cs="Times New Roman"/>
          <w:sz w:val="24"/>
        </w:rPr>
        <w:t xml:space="preserve">; more than 70% of the </w:t>
      </w:r>
      <w:ins w:id="2291" w:author="Miller, Harvey J." w:date="2020-05-20T14:35:00Z">
        <w:r w:rsidR="00E85AA9">
          <w:rPr>
            <w:rFonts w:ascii="Times New Roman" w:hAnsi="Times New Roman" w:cs="Times New Roman"/>
            <w:sz w:val="24"/>
          </w:rPr>
          <w:t xml:space="preserve">African-American </w:t>
        </w:r>
      </w:ins>
      <w:del w:id="2292" w:author="Miller, Harvey J." w:date="2020-05-20T14:35:00Z">
        <w:r w:rsidR="00900024" w:rsidDel="00E85AA9">
          <w:rPr>
            <w:rFonts w:ascii="Times New Roman" w:hAnsi="Times New Roman" w:cs="Times New Roman"/>
            <w:sz w:val="24"/>
          </w:rPr>
          <w:delText xml:space="preserve">black </w:delText>
        </w:r>
      </w:del>
      <w:r w:rsidR="00900024">
        <w:rPr>
          <w:rFonts w:ascii="Times New Roman" w:hAnsi="Times New Roman" w:cs="Times New Roman"/>
          <w:sz w:val="24"/>
        </w:rPr>
        <w:t xml:space="preserve">riders </w:t>
      </w:r>
      <w:ins w:id="2293" w:author="Miller, Harvey J." w:date="2020-05-20T14:35:00Z">
        <w:r w:rsidR="00E85AA9">
          <w:rPr>
            <w:rFonts w:ascii="Times New Roman" w:hAnsi="Times New Roman" w:cs="Times New Roman"/>
            <w:sz w:val="24"/>
          </w:rPr>
          <w:t xml:space="preserve">during the pandemic </w:t>
        </w:r>
      </w:ins>
      <w:r w:rsidR="00900024">
        <w:rPr>
          <w:rFonts w:ascii="Times New Roman" w:hAnsi="Times New Roman" w:cs="Times New Roman"/>
          <w:sz w:val="24"/>
        </w:rPr>
        <w:t xml:space="preserve">are female </w:t>
      </w:r>
      <w:del w:id="2294" w:author="Miller, Harvey J." w:date="2020-05-20T14:35:00Z">
        <w:r w:rsidR="00900024" w:rsidDel="00E85AA9">
          <w:rPr>
            <w:rFonts w:ascii="Times New Roman" w:hAnsi="Times New Roman" w:cs="Times New Roman"/>
            <w:sz w:val="24"/>
          </w:rPr>
          <w:delText>during the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4D1808B8" w:rsidR="008A09BE" w:rsidRDefault="008A09BE">
      <w:pPr>
        <w:jc w:val="both"/>
        <w:rPr>
          <w:rFonts w:ascii="Times New Roman" w:hAnsi="Times New Roman" w:cs="Times New Roman"/>
          <w:sz w:val="24"/>
        </w:rPr>
        <w:pPrChange w:id="2295" w:author="Miller, Harvey J." w:date="2020-05-20T14:36:00Z">
          <w:pPr/>
        </w:pPrChange>
      </w:pPr>
      <w:r w:rsidRPr="00E63A2E">
        <w:rPr>
          <w:rFonts w:ascii="Times New Roman" w:hAnsi="Times New Roman" w:cs="Times New Roman"/>
          <w:b/>
          <w:sz w:val="24"/>
        </w:rPr>
        <w:t>Awareness.</w:t>
      </w:r>
      <w:r>
        <w:rPr>
          <w:rFonts w:ascii="Times New Roman" w:hAnsi="Times New Roman" w:cs="Times New Roman"/>
          <w:sz w:val="24"/>
        </w:rPr>
        <w:t xml:space="preserve">  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ins w:id="2296" w:author="Miller, Harvey J." w:date="2020-05-20T14:36:00Z">
        <w:r w:rsidR="00E85AA9">
          <w:rPr>
            <w:rFonts w:ascii="Times New Roman" w:hAnsi="Times New Roman" w:cs="Times New Roman"/>
            <w:sz w:val="24"/>
          </w:rPr>
          <w:t xml:space="preserve">associated </w:t>
        </w:r>
      </w:ins>
      <w:del w:id="2297" w:author="Miller, Harvey J." w:date="2020-05-20T14:36:00Z">
        <w:r w:rsidDel="00E85AA9">
          <w:rPr>
            <w:rFonts w:ascii="Times New Roman" w:hAnsi="Times New Roman" w:cs="Times New Roman"/>
            <w:sz w:val="24"/>
          </w:rPr>
          <w:delText xml:space="preserve">correlated </w:delText>
        </w:r>
      </w:del>
      <w:r>
        <w:rPr>
          <w:rFonts w:ascii="Times New Roman" w:hAnsi="Times New Roman" w:cs="Times New Roman"/>
          <w:sz w:val="24"/>
        </w:rPr>
        <w:t>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some effects of people’s awareness on their behaviors: with people cares more or more people care about the evolution and risk of the disease, more people will try to follow the stay-at-home order and avoid unessential public transit trips. However, according to the R-squared increase table 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has the lowest R-squared increase. </w:t>
      </w:r>
      <w:commentRangeStart w:id="2298"/>
      <w:r w:rsidR="00E36F77">
        <w:rPr>
          <w:rFonts w:ascii="Times New Roman" w:hAnsi="Times New Roman" w:cs="Times New Roman"/>
          <w:sz w:val="24"/>
        </w:rPr>
        <w:t xml:space="preserve">It shows that people’s race, job, and age composition outweigh the awareness or preference when it comes to whether people will stay at home. </w:t>
      </w:r>
      <w:commentRangeEnd w:id="2298"/>
      <w:r w:rsidR="00773987">
        <w:rPr>
          <w:rStyle w:val="CommentReference"/>
        </w:rPr>
        <w:commentReference w:id="2298"/>
      </w:r>
    </w:p>
    <w:p w14:paraId="02C7CE59" w14:textId="210F42AE" w:rsidR="006E3020" w:rsidDel="00645F2D" w:rsidRDefault="006E3020" w:rsidP="006E3020">
      <w:pPr>
        <w:rPr>
          <w:del w:id="2299" w:author="Miller, Harvey J." w:date="2020-05-20T14:44:00Z"/>
          <w:rFonts w:ascii="Times New Roman" w:hAnsi="Times New Roman" w:cs="Times New Roman"/>
          <w:b/>
          <w:sz w:val="24"/>
        </w:rPr>
      </w:pPr>
    </w:p>
    <w:p w14:paraId="617DC6D4" w14:textId="77777777" w:rsidR="00645F2D" w:rsidRPr="00645F2D" w:rsidRDefault="00645F2D" w:rsidP="006E3020">
      <w:pPr>
        <w:rPr>
          <w:ins w:id="2300" w:author="Liu, Luyu" w:date="2020-05-23T16:29:00Z"/>
          <w:rFonts w:ascii="Times New Roman" w:hAnsi="Times New Roman" w:cs="Times New Roman"/>
          <w:b/>
          <w:sz w:val="24"/>
          <w:rPrChange w:id="2301" w:author="Liu, Luyu" w:date="2020-05-23T16:28:00Z">
            <w:rPr>
              <w:ins w:id="2302" w:author="Liu, Luyu" w:date="2020-05-23T16:29:00Z"/>
              <w:rFonts w:ascii="Times New Roman" w:hAnsi="Times New Roman" w:cs="Times New Roman"/>
              <w:sz w:val="24"/>
            </w:rPr>
          </w:rPrChange>
        </w:rPr>
      </w:pPr>
    </w:p>
    <w:p w14:paraId="66B8458B" w14:textId="5B06766E" w:rsidR="00645F2D" w:rsidRDefault="00645F2D" w:rsidP="006623CE">
      <w:pPr>
        <w:rPr>
          <w:ins w:id="2303" w:author="Liu, Luyu" w:date="2020-05-23T16:29:00Z"/>
          <w:rFonts w:ascii="Times New Roman" w:hAnsi="Times New Roman" w:cs="Times New Roman"/>
          <w:b/>
          <w:sz w:val="24"/>
        </w:rPr>
      </w:pPr>
      <w:ins w:id="2304" w:author="Liu, Luyu" w:date="2020-05-23T16:28:00Z">
        <w:r w:rsidRPr="00645F2D">
          <w:rPr>
            <w:rFonts w:ascii="Times New Roman" w:hAnsi="Times New Roman" w:cs="Times New Roman"/>
            <w:b/>
            <w:sz w:val="24"/>
            <w:rPrChange w:id="2305" w:author="Liu, Luyu" w:date="2020-05-23T16:28:00Z">
              <w:rPr>
                <w:rFonts w:ascii="Times New Roman" w:hAnsi="Times New Roman" w:cs="Times New Roman"/>
                <w:sz w:val="24"/>
              </w:rPr>
            </w:rPrChange>
          </w:rPr>
          <w:t xml:space="preserve">Transit dependency.  </w:t>
        </w:r>
      </w:ins>
      <w:ins w:id="2306" w:author="Liu, Luyu" w:date="2020-05-23T21:25:00Z">
        <w:r w:rsidR="00CB09CC">
          <w:rPr>
            <w:rFonts w:ascii="Times New Roman" w:hAnsi="Times New Roman" w:cs="Times New Roman"/>
            <w:sz w:val="24"/>
          </w:rPr>
          <w:t xml:space="preserve">The Transit </w:t>
        </w:r>
        <w:r w:rsidR="00CB09CC">
          <w:rPr>
            <w:rFonts w:ascii="Times New Roman" w:hAnsi="Times New Roman" w:cs="Times New Roman" w:hint="eastAsia"/>
            <w:sz w:val="24"/>
          </w:rPr>
          <w:t>user</w:t>
        </w:r>
        <w:r w:rsidR="00CB09CC">
          <w:rPr>
            <w:rFonts w:ascii="Times New Roman" w:hAnsi="Times New Roman" w:cs="Times New Roman"/>
            <w:sz w:val="24"/>
          </w:rPr>
          <w:t xml:space="preserve"> survey found 85% of the surveyed users</w:t>
        </w:r>
      </w:ins>
      <w:ins w:id="2307" w:author="Liu, Luyu" w:date="2020-05-23T21:42:00Z">
        <w:r w:rsidR="000A43F9">
          <w:rPr>
            <w:rFonts w:ascii="Times New Roman" w:hAnsi="Times New Roman" w:cs="Times New Roman"/>
            <w:sz w:val="24"/>
          </w:rPr>
          <w:t xml:space="preserve"> is transit dependent</w:t>
        </w:r>
      </w:ins>
      <w:ins w:id="2308" w:author="Liu, Luyu" w:date="2020-05-23T21:25:00Z">
        <w:r w:rsidR="00CB09CC">
          <w:rPr>
            <w:rFonts w:ascii="Times New Roman" w:hAnsi="Times New Roman" w:cs="Times New Roman"/>
            <w:sz w:val="24"/>
          </w:rPr>
          <w:t xml:space="preserve">, proving that transit passengers during the pandemic are mostly captive passengers; </w:t>
        </w:r>
      </w:ins>
      <w:ins w:id="2309" w:author="Liu, Luyu" w:date="2020-05-23T21:26:00Z">
        <w:r w:rsidR="00CB09CC">
          <w:rPr>
            <w:rFonts w:ascii="Times New Roman" w:hAnsi="Times New Roman" w:cs="Times New Roman"/>
            <w:sz w:val="24"/>
          </w:rPr>
          <w:t>h</w:t>
        </w:r>
      </w:ins>
      <w:ins w:id="2310" w:author="Liu, Luyu" w:date="2020-05-23T21:25:00Z">
        <w:r w:rsidR="00CB09CC">
          <w:rPr>
            <w:rFonts w:ascii="Times New Roman" w:hAnsi="Times New Roman" w:cs="Times New Roman"/>
            <w:sz w:val="24"/>
          </w:rPr>
          <w:t>owever, r</w:t>
        </w:r>
      </w:ins>
      <w:ins w:id="2311" w:author="Liu, Luyu" w:date="2020-05-23T16:29:00Z">
        <w:r w:rsidRPr="00645F2D">
          <w:rPr>
            <w:rFonts w:ascii="Times New Roman" w:hAnsi="Times New Roman" w:cs="Times New Roman"/>
            <w:sz w:val="24"/>
            <w:rPrChange w:id="2312" w:author="Liu, Luyu" w:date="2020-05-23T16:29:00Z">
              <w:rPr>
                <w:rFonts w:ascii="Times New Roman" w:hAnsi="Times New Roman" w:cs="Times New Roman"/>
                <w:b/>
                <w:sz w:val="24"/>
              </w:rPr>
            </w:rPrChange>
          </w:rPr>
          <w:t xml:space="preserve">atio of </w:t>
        </w:r>
      </w:ins>
      <w:ins w:id="2313" w:author="Liu, Luyu" w:date="2020-05-23T16:36:00Z">
        <w:r w:rsidR="002F6D04">
          <w:rPr>
            <w:rFonts w:ascii="Times New Roman" w:hAnsi="Times New Roman" w:cs="Times New Roman"/>
            <w:sz w:val="24"/>
          </w:rPr>
          <w:t xml:space="preserve">people using transit to work and ratio of house units with </w:t>
        </w:r>
      </w:ins>
      <w:ins w:id="2314" w:author="Liu, Luyu" w:date="2020-05-23T21:26:00Z">
        <w:r w:rsidR="00CB09CC">
          <w:rPr>
            <w:rFonts w:ascii="Times New Roman" w:hAnsi="Times New Roman" w:cs="Times New Roman"/>
            <w:sz w:val="24"/>
          </w:rPr>
          <w:t>no</w:t>
        </w:r>
      </w:ins>
      <w:ins w:id="2315" w:author="Liu, Luyu" w:date="2020-05-23T16:36:00Z">
        <w:r w:rsidR="002F6D04">
          <w:rPr>
            <w:rFonts w:ascii="Times New Roman" w:hAnsi="Times New Roman" w:cs="Times New Roman"/>
            <w:sz w:val="24"/>
          </w:rPr>
          <w:t xml:space="preserve"> vehicles </w:t>
        </w:r>
      </w:ins>
      <w:ins w:id="2316" w:author="Liu, Luyu" w:date="2020-05-23T16:37:00Z">
        <w:r w:rsidR="002F6D04">
          <w:rPr>
            <w:rFonts w:ascii="Times New Roman" w:hAnsi="Times New Roman" w:cs="Times New Roman"/>
            <w:sz w:val="24"/>
          </w:rPr>
          <w:t xml:space="preserve">do not have significant correlation with the floor value. </w:t>
        </w:r>
      </w:ins>
      <w:ins w:id="2317" w:author="Liu, Luyu" w:date="2020-05-23T20:46:00Z">
        <w:r w:rsidR="001E311D">
          <w:rPr>
            <w:rFonts w:ascii="Times New Roman" w:hAnsi="Times New Roman" w:cs="Times New Roman"/>
            <w:sz w:val="24"/>
          </w:rPr>
          <w:t xml:space="preserve">This suggests that </w:t>
        </w:r>
      </w:ins>
      <w:ins w:id="2318" w:author="Liu, Luyu" w:date="2020-05-23T21:04:00Z">
        <w:r w:rsidR="005B07ED">
          <w:rPr>
            <w:rFonts w:ascii="Times New Roman" w:hAnsi="Times New Roman" w:cs="Times New Roman"/>
            <w:sz w:val="24"/>
          </w:rPr>
          <w:t xml:space="preserve">usual transit </w:t>
        </w:r>
      </w:ins>
      <w:ins w:id="2319" w:author="Liu, Luyu" w:date="2020-05-23T21:05:00Z">
        <w:r w:rsidR="005B07ED">
          <w:rPr>
            <w:rFonts w:ascii="Times New Roman" w:hAnsi="Times New Roman" w:cs="Times New Roman"/>
            <w:sz w:val="24"/>
          </w:rPr>
          <w:t>usage</w:t>
        </w:r>
      </w:ins>
      <w:ins w:id="2320" w:author="Liu, Luyu" w:date="2020-05-23T21:32:00Z">
        <w:r w:rsidR="00F20366">
          <w:rPr>
            <w:rFonts w:ascii="Times New Roman" w:hAnsi="Times New Roman" w:cs="Times New Roman"/>
            <w:sz w:val="24"/>
          </w:rPr>
          <w:t xml:space="preserve"> / vehicle access</w:t>
        </w:r>
      </w:ins>
      <w:ins w:id="2321" w:author="Liu, Luyu" w:date="2020-05-23T21:05:00Z">
        <w:r w:rsidR="005B07ED">
          <w:rPr>
            <w:rFonts w:ascii="Times New Roman" w:hAnsi="Times New Roman" w:cs="Times New Roman"/>
            <w:sz w:val="24"/>
          </w:rPr>
          <w:t xml:space="preserve"> </w:t>
        </w:r>
      </w:ins>
      <w:ins w:id="2322" w:author="Liu, Luyu" w:date="2020-05-23T21:32:00Z">
        <w:r w:rsidR="00F20366">
          <w:rPr>
            <w:rFonts w:ascii="Times New Roman" w:hAnsi="Times New Roman" w:cs="Times New Roman"/>
            <w:sz w:val="24"/>
          </w:rPr>
          <w:t xml:space="preserve">are </w:t>
        </w:r>
      </w:ins>
      <w:ins w:id="2323" w:author="Liu, Luyu" w:date="2020-05-23T21:05:00Z">
        <w:r w:rsidR="005B07ED">
          <w:rPr>
            <w:rFonts w:ascii="Times New Roman" w:hAnsi="Times New Roman" w:cs="Times New Roman"/>
            <w:sz w:val="24"/>
          </w:rPr>
          <w:t>not associated with transit usage rate during the pandemic</w:t>
        </w:r>
      </w:ins>
      <w:ins w:id="2324" w:author="Liu, Luyu" w:date="2020-05-23T21:07:00Z">
        <w:r w:rsidR="00F20366">
          <w:rPr>
            <w:rFonts w:ascii="Times New Roman" w:hAnsi="Times New Roman" w:cs="Times New Roman"/>
            <w:sz w:val="24"/>
          </w:rPr>
          <w:t>.</w:t>
        </w:r>
      </w:ins>
      <w:ins w:id="2325" w:author="Liu, Luyu" w:date="2020-05-23T21:32:00Z">
        <w:r w:rsidR="00F20366">
          <w:rPr>
            <w:rFonts w:ascii="Times New Roman" w:hAnsi="Times New Roman" w:cs="Times New Roman"/>
            <w:sz w:val="24"/>
          </w:rPr>
          <w:t xml:space="preserve"> </w:t>
        </w:r>
      </w:ins>
      <w:ins w:id="2326" w:author="Liu, Luyu" w:date="2020-05-23T21:52:00Z">
        <w:r w:rsidR="00731D3E">
          <w:rPr>
            <w:rFonts w:ascii="Times New Roman" w:hAnsi="Times New Roman" w:cs="Times New Roman"/>
            <w:sz w:val="24"/>
          </w:rPr>
          <w:t xml:space="preserve">The ratio of “essential transit passenger” during the </w:t>
        </w:r>
        <w:r w:rsidR="00731D3E">
          <w:rPr>
            <w:rFonts w:ascii="Times New Roman" w:hAnsi="Times New Roman" w:cs="Times New Roman"/>
            <w:sz w:val="24"/>
          </w:rPr>
          <w:t>pandemic</w:t>
        </w:r>
        <w:r w:rsidR="00731D3E">
          <w:rPr>
            <w:rFonts w:ascii="Times New Roman" w:hAnsi="Times New Roman" w:cs="Times New Roman"/>
            <w:sz w:val="24"/>
          </w:rPr>
          <w:t xml:space="preserve"> is not the naïve product of ratio of essential/non-physical worker and ratio of transit passengers.</w:t>
        </w:r>
      </w:ins>
      <w:ins w:id="2327" w:author="Liu, Luyu" w:date="2020-05-23T21:53:00Z">
        <w:r w:rsidR="00731D3E">
          <w:rPr>
            <w:rFonts w:ascii="Times New Roman" w:hAnsi="Times New Roman" w:cs="Times New Roman"/>
            <w:sz w:val="24"/>
          </w:rPr>
          <w:t xml:space="preserve"> </w:t>
        </w:r>
      </w:ins>
      <w:ins w:id="2328" w:author="Liu, Luyu" w:date="2020-05-23T21:33:00Z">
        <w:r w:rsidR="00F20366">
          <w:rPr>
            <w:rFonts w:ascii="Times New Roman" w:hAnsi="Times New Roman" w:cs="Times New Roman"/>
            <w:sz w:val="24"/>
          </w:rPr>
          <w:t>Meanwhile, t</w:t>
        </w:r>
      </w:ins>
      <w:ins w:id="2329" w:author="Liu, Luyu" w:date="2020-05-23T21:08:00Z">
        <w:r w:rsidR="00A8317E">
          <w:rPr>
            <w:rFonts w:ascii="Times New Roman" w:hAnsi="Times New Roman" w:cs="Times New Roman"/>
            <w:sz w:val="24"/>
          </w:rPr>
          <w:t>ransit dependency is not homogeneous</w:t>
        </w:r>
      </w:ins>
      <w:ins w:id="2330" w:author="Liu, Luyu" w:date="2020-05-23T21:48:00Z">
        <w:r w:rsidR="002D13CF">
          <w:rPr>
            <w:rFonts w:ascii="Times New Roman" w:hAnsi="Times New Roman" w:cs="Times New Roman"/>
            <w:sz w:val="24"/>
          </w:rPr>
          <w:t xml:space="preserve"> </w:t>
        </w:r>
      </w:ins>
      <w:ins w:id="2331" w:author="Liu, Luyu" w:date="2020-05-23T22:07:00Z">
        <w:r w:rsidR="00316020">
          <w:rPr>
            <w:rFonts w:ascii="Times New Roman" w:hAnsi="Times New Roman" w:cs="Times New Roman"/>
            <w:sz w:val="24"/>
          </w:rPr>
          <w:t>within</w:t>
        </w:r>
      </w:ins>
      <w:ins w:id="2332" w:author="Liu, Luyu" w:date="2020-05-23T21:48:00Z">
        <w:r w:rsidR="002D13CF">
          <w:rPr>
            <w:rFonts w:ascii="Times New Roman" w:hAnsi="Times New Roman" w:cs="Times New Roman"/>
            <w:sz w:val="24"/>
          </w:rPr>
          <w:t xml:space="preserve"> each system</w:t>
        </w:r>
      </w:ins>
      <w:ins w:id="2333" w:author="Liu, Luyu" w:date="2020-05-23T21:33:00Z">
        <w:r w:rsidR="00F20366">
          <w:rPr>
            <w:rFonts w:ascii="Times New Roman" w:hAnsi="Times New Roman" w:cs="Times New Roman"/>
            <w:sz w:val="24"/>
          </w:rPr>
          <w:t>. The user survey shows that</w:t>
        </w:r>
      </w:ins>
      <w:ins w:id="2334" w:author="Liu, Luyu" w:date="2020-05-23T21:16:00Z">
        <w:r w:rsidR="00CB09CC">
          <w:rPr>
            <w:rFonts w:ascii="Times New Roman" w:hAnsi="Times New Roman" w:cs="Times New Roman"/>
            <w:sz w:val="24"/>
          </w:rPr>
          <w:t xml:space="preserve"> access to private vehicles is highly heterogeneous </w:t>
        </w:r>
      </w:ins>
      <w:ins w:id="2335" w:author="Liu, Luyu" w:date="2020-05-23T21:15:00Z">
        <w:r w:rsidR="00CB09CC">
          <w:rPr>
            <w:rFonts w:ascii="Times New Roman" w:hAnsi="Times New Roman" w:cs="Times New Roman"/>
            <w:sz w:val="24"/>
          </w:rPr>
          <w:t xml:space="preserve">for different </w:t>
        </w:r>
      </w:ins>
      <w:ins w:id="2336" w:author="Liu, Luyu" w:date="2020-05-23T21:16:00Z">
        <w:r w:rsidR="00CB09CC">
          <w:rPr>
            <w:rFonts w:ascii="Times New Roman" w:hAnsi="Times New Roman" w:cs="Times New Roman"/>
            <w:sz w:val="24"/>
          </w:rPr>
          <w:t xml:space="preserve">household </w:t>
        </w:r>
      </w:ins>
      <w:ins w:id="2337" w:author="Liu, Luyu" w:date="2020-05-23T21:15:00Z">
        <w:r w:rsidR="00CB09CC">
          <w:rPr>
            <w:rFonts w:ascii="Times New Roman" w:hAnsi="Times New Roman" w:cs="Times New Roman"/>
            <w:sz w:val="24"/>
          </w:rPr>
          <w:t>income level</w:t>
        </w:r>
      </w:ins>
      <w:ins w:id="2338" w:author="Liu, Luyu" w:date="2020-05-23T21:17:00Z">
        <w:r w:rsidR="00CB09CC">
          <w:rPr>
            <w:rFonts w:ascii="Times New Roman" w:hAnsi="Times New Roman" w:cs="Times New Roman"/>
            <w:sz w:val="24"/>
          </w:rPr>
          <w:t>s</w:t>
        </w:r>
      </w:ins>
      <w:ins w:id="2339" w:author="Liu, Luyu" w:date="2020-05-23T21:33:00Z">
        <w:r w:rsidR="00F20366">
          <w:rPr>
            <w:rFonts w:ascii="Times New Roman" w:hAnsi="Times New Roman" w:cs="Times New Roman"/>
            <w:sz w:val="24"/>
          </w:rPr>
          <w:t xml:space="preserve"> </w:t>
        </w:r>
      </w:ins>
      <w:ins w:id="2340" w:author="Liu, Luyu" w:date="2020-05-23T21:34:00Z">
        <w:r w:rsidR="00F20366">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operties":{"noteIndex":0},"schema":"https://github.com/citation-style-language/schema/raw/master/csl-citation.json"}</w:instrText>
      </w:r>
      <w:r w:rsidR="00F20366">
        <w:rPr>
          <w:rFonts w:ascii="Times New Roman" w:hAnsi="Times New Roman" w:cs="Times New Roman"/>
          <w:sz w:val="24"/>
        </w:rPr>
        <w:fldChar w:fldCharType="separate"/>
      </w:r>
      <w:r w:rsidR="00F20366" w:rsidRPr="00F20366">
        <w:rPr>
          <w:rFonts w:ascii="Times New Roman" w:hAnsi="Times New Roman" w:cs="Times New Roman"/>
          <w:noProof/>
          <w:sz w:val="24"/>
        </w:rPr>
        <w:t>(27)</w:t>
      </w:r>
      <w:ins w:id="2341" w:author="Liu, Luyu" w:date="2020-05-23T21:34:00Z">
        <w:r w:rsidR="00F20366">
          <w:rPr>
            <w:rFonts w:ascii="Times New Roman" w:hAnsi="Times New Roman" w:cs="Times New Roman"/>
            <w:sz w:val="24"/>
          </w:rPr>
          <w:fldChar w:fldCharType="end"/>
        </w:r>
      </w:ins>
      <w:ins w:id="2342" w:author="Liu, Luyu" w:date="2020-05-23T21:15:00Z">
        <w:r w:rsidR="00CB09CC">
          <w:rPr>
            <w:rFonts w:ascii="Times New Roman" w:hAnsi="Times New Roman" w:cs="Times New Roman"/>
            <w:sz w:val="24"/>
          </w:rPr>
          <w:t>.</w:t>
        </w:r>
      </w:ins>
      <w:ins w:id="2343" w:author="Liu, Luyu" w:date="2020-05-23T21:53:00Z">
        <w:r w:rsidR="00731D3E">
          <w:rPr>
            <w:rFonts w:ascii="Times New Roman" w:hAnsi="Times New Roman" w:cs="Times New Roman"/>
            <w:sz w:val="24"/>
          </w:rPr>
          <w:t xml:space="preserve"> </w:t>
        </w:r>
      </w:ins>
    </w:p>
    <w:p w14:paraId="3EB0B219" w14:textId="1BAD2FAB" w:rsidR="00645F2D" w:rsidRDefault="00645F2D" w:rsidP="006E3020">
      <w:pPr>
        <w:rPr>
          <w:ins w:id="2344" w:author="Liu, Luyu" w:date="2020-05-23T16:29:00Z"/>
          <w:rFonts w:ascii="Times New Roman" w:hAnsi="Times New Roman" w:cs="Times New Roman"/>
          <w:b/>
          <w:sz w:val="24"/>
        </w:rPr>
      </w:pPr>
    </w:p>
    <w:p w14:paraId="5E0A6AA4" w14:textId="50AA0645" w:rsidR="00645F2D" w:rsidRDefault="00645F2D" w:rsidP="006E3020">
      <w:pPr>
        <w:rPr>
          <w:ins w:id="2345" w:author="Liu, Luyu" w:date="2020-05-23T16:29:00Z"/>
          <w:rFonts w:ascii="Times New Roman" w:hAnsi="Times New Roman" w:cs="Times New Roman"/>
          <w:b/>
          <w:sz w:val="24"/>
        </w:rPr>
      </w:pPr>
    </w:p>
    <w:p w14:paraId="25BF661A" w14:textId="77777777" w:rsidR="00645F2D" w:rsidRPr="00645F2D" w:rsidRDefault="00645F2D" w:rsidP="006E3020">
      <w:pPr>
        <w:rPr>
          <w:ins w:id="2346" w:author="Liu, Luyu" w:date="2020-05-23T16:28:00Z"/>
          <w:rFonts w:ascii="Times New Roman" w:hAnsi="Times New Roman" w:cs="Times New Roman"/>
          <w:b/>
          <w:sz w:val="24"/>
          <w:rPrChange w:id="2347" w:author="Liu, Luyu" w:date="2020-05-23T16:28:00Z">
            <w:rPr>
              <w:ins w:id="2348" w:author="Liu, Luyu" w:date="2020-05-23T16:28:00Z"/>
              <w:rFonts w:ascii="Times New Roman" w:hAnsi="Times New Roman" w:cs="Times New Roman"/>
              <w:sz w:val="24"/>
            </w:rPr>
          </w:rPrChange>
        </w:rPr>
      </w:pPr>
    </w:p>
    <w:p w14:paraId="26A2F7BD" w14:textId="1A22155C" w:rsidR="005427B9" w:rsidDel="00773987" w:rsidRDefault="006E3020">
      <w:pPr>
        <w:jc w:val="both"/>
        <w:rPr>
          <w:del w:id="2349" w:author="Miller, Harvey J." w:date="2020-05-20T14:43:00Z"/>
          <w:rFonts w:ascii="Times New Roman" w:hAnsi="Times New Roman" w:cs="Times New Roman"/>
          <w:sz w:val="24"/>
        </w:rPr>
        <w:pPrChange w:id="2350" w:author="Miller, Harvey J." w:date="2020-05-20T14:37:00Z">
          <w:pPr/>
        </w:pPrChange>
      </w:pPr>
      <w:del w:id="2351" w:author="Miller, Harvey J." w:date="2020-05-20T14:43:00Z">
        <w:r w:rsidDel="00773987">
          <w:rPr>
            <w:rFonts w:ascii="Times New Roman" w:hAnsi="Times New Roman" w:cs="Times New Roman"/>
            <w:sz w:val="24"/>
          </w:rPr>
          <w:delText xml:space="preserve">Floor value </w:delText>
        </w:r>
      </w:del>
      <w:del w:id="2352" w:author="Miller, Harvey J." w:date="2020-05-20T14:37:00Z">
        <w:r w:rsidDel="00E85AA9">
          <w:rPr>
            <w:rFonts w:ascii="Times New Roman" w:hAnsi="Times New Roman" w:cs="Times New Roman"/>
            <w:sz w:val="24"/>
          </w:rPr>
          <w:delText xml:space="preserve">is a </w:delText>
        </w:r>
      </w:del>
      <w:del w:id="2353" w:author="Miller, Harvey J." w:date="2020-05-20T14:40:00Z">
        <w:r w:rsidDel="00773987">
          <w:rPr>
            <w:rFonts w:ascii="Times New Roman" w:hAnsi="Times New Roman" w:cs="Times New Roman"/>
            <w:sz w:val="24"/>
          </w:rPr>
          <w:delText xml:space="preserve">good measure to </w:delText>
        </w:r>
      </w:del>
      <w:del w:id="2354" w:author="Miller, Harvey J." w:date="2020-05-20T14:43:00Z">
        <w:r w:rsidDel="00773987">
          <w:rPr>
            <w:rFonts w:ascii="Times New Roman" w:hAnsi="Times New Roman" w:cs="Times New Roman"/>
            <w:sz w:val="24"/>
          </w:rPr>
          <w:delText xml:space="preserve">demonstrate </w:delText>
        </w:r>
      </w:del>
      <w:del w:id="2355" w:author="Miller, Harvey J." w:date="2020-05-20T14:38:00Z">
        <w:r w:rsidDel="00773987">
          <w:rPr>
            <w:rFonts w:ascii="Times New Roman" w:hAnsi="Times New Roman" w:cs="Times New Roman"/>
            <w:sz w:val="24"/>
          </w:rPr>
          <w:delText xml:space="preserve">the potential of </w:delText>
        </w:r>
      </w:del>
      <w:del w:id="2356" w:author="Miller, Harvey J." w:date="2020-05-20T14:43:00Z">
        <w:r w:rsidDel="00773987">
          <w:rPr>
            <w:rFonts w:ascii="Times New Roman" w:hAnsi="Times New Roman" w:cs="Times New Roman"/>
            <w:sz w:val="24"/>
          </w:rPr>
          <w:delText>transit</w:delText>
        </w:r>
      </w:del>
      <w:del w:id="2357" w:author="Miller, Harvey J." w:date="2020-05-20T14:38:00Z">
        <w:r w:rsidDel="00773987">
          <w:rPr>
            <w:rFonts w:ascii="Times New Roman" w:hAnsi="Times New Roman" w:cs="Times New Roman"/>
            <w:sz w:val="24"/>
          </w:rPr>
          <w:delText xml:space="preserve"> demand and who the “essential workers” are</w:delText>
        </w:r>
      </w:del>
      <w:del w:id="2358" w:author="Miller, Harvey J." w:date="2020-05-20T14:43:00Z">
        <w:r w:rsidDel="00773987">
          <w:rPr>
            <w:rFonts w:ascii="Times New Roman" w:hAnsi="Times New Roman" w:cs="Times New Roman"/>
            <w:sz w:val="24"/>
          </w:rPr>
          <w:delText xml:space="preserve">. </w:delText>
        </w:r>
      </w:del>
      <w:del w:id="2359" w:author="Miller, Harvey J." w:date="2020-05-20T14:39:00Z">
        <w:r w:rsidR="005427B9" w:rsidDel="00773987">
          <w:rPr>
            <w:rFonts w:ascii="Times New Roman" w:hAnsi="Times New Roman" w:cs="Times New Roman"/>
            <w:sz w:val="24"/>
          </w:rPr>
          <w:delText>The regression analysis and the survey results show its inherent linkages with different aspects of the social-economic factors. It also illustrates a dark and cruel insight: t</w:delText>
        </w:r>
      </w:del>
      <w:del w:id="2360" w:author="Miller, Harvey J." w:date="2020-05-20T14:43:00Z">
        <w:r w:rsidR="005427B9" w:rsidDel="00773987">
          <w:rPr>
            <w:rFonts w:ascii="Times New Roman" w:hAnsi="Times New Roman" w:cs="Times New Roman"/>
            <w:sz w:val="24"/>
          </w:rPr>
          <w:delText xml:space="preserve">he usage of transit during the pandemic is </w:delText>
        </w:r>
        <w:r w:rsidR="00E36F77" w:rsidDel="00773987">
          <w:rPr>
            <w:rFonts w:ascii="Times New Roman" w:hAnsi="Times New Roman" w:cs="Times New Roman"/>
            <w:sz w:val="24"/>
          </w:rPr>
          <w:delText>primarily</w:delText>
        </w:r>
        <w:r w:rsidR="005427B9" w:rsidDel="00773987">
          <w:rPr>
            <w:rFonts w:ascii="Times New Roman" w:hAnsi="Times New Roman" w:cs="Times New Roman"/>
            <w:sz w:val="24"/>
          </w:rPr>
          <w:delText xml:space="preserve"> </w:delText>
        </w:r>
      </w:del>
      <w:del w:id="2361" w:author="Miller, Harvey J." w:date="2020-05-20T14:40:00Z">
        <w:r w:rsidR="005427B9" w:rsidDel="00773987">
          <w:rPr>
            <w:rFonts w:ascii="Times New Roman" w:hAnsi="Times New Roman" w:cs="Times New Roman"/>
            <w:sz w:val="24"/>
          </w:rPr>
          <w:delText xml:space="preserve">correlated </w:delText>
        </w:r>
      </w:del>
      <w:del w:id="2362" w:author="Miller, Harvey J." w:date="2020-05-20T14:43:00Z">
        <w:r w:rsidR="005427B9" w:rsidDel="00773987">
          <w:rPr>
            <w:rFonts w:ascii="Times New Roman" w:hAnsi="Times New Roman" w:cs="Times New Roman"/>
            <w:sz w:val="24"/>
          </w:rPr>
          <w:delText xml:space="preserve">with minority and vulnerable populations </w:delText>
        </w:r>
      </w:del>
      <w:del w:id="2363" w:author="Miller, Harvey J." w:date="2020-05-20T14:39:00Z">
        <w:r w:rsidR="005427B9" w:rsidDel="00773987">
          <w:rPr>
            <w:rFonts w:ascii="Times New Roman" w:hAnsi="Times New Roman" w:cs="Times New Roman"/>
            <w:sz w:val="24"/>
          </w:rPr>
          <w:delText xml:space="preserve">who have less medical resources to resist the pandemic, and this usage is </w:delText>
        </w:r>
        <w:r w:rsidR="00E36F77" w:rsidDel="00773987">
          <w:rPr>
            <w:rFonts w:ascii="Times New Roman" w:hAnsi="Times New Roman" w:cs="Times New Roman"/>
            <w:sz w:val="24"/>
          </w:rPr>
          <w:delText>less</w:delText>
        </w:r>
        <w:r w:rsidR="005427B9" w:rsidDel="00773987">
          <w:rPr>
            <w:rFonts w:ascii="Times New Roman" w:hAnsi="Times New Roman" w:cs="Times New Roman"/>
            <w:sz w:val="24"/>
          </w:rPr>
          <w:delText xml:space="preserve"> correlated with people’s awareness</w:delText>
        </w:r>
      </w:del>
      <w:del w:id="2364" w:author="Miller, Harvey J." w:date="2020-05-20T14:43:00Z">
        <w:r w:rsidR="005427B9" w:rsidDel="00773987">
          <w:rPr>
            <w:rFonts w:ascii="Times New Roman" w:hAnsi="Times New Roman" w:cs="Times New Roman"/>
            <w:sz w:val="24"/>
          </w:rPr>
          <w:delText>.</w:delText>
        </w:r>
      </w:del>
    </w:p>
    <w:p w14:paraId="19BCB494" w14:textId="0BEA538D" w:rsidR="006918C2" w:rsidDel="00773987" w:rsidRDefault="005427B9">
      <w:pPr>
        <w:ind w:firstLine="720"/>
        <w:jc w:val="both"/>
        <w:rPr>
          <w:del w:id="2365" w:author="Miller, Harvey J." w:date="2020-05-20T14:43:00Z"/>
          <w:rFonts w:ascii="Times New Roman" w:hAnsi="Times New Roman" w:cs="Times New Roman"/>
          <w:sz w:val="24"/>
        </w:rPr>
        <w:pPrChange w:id="2366" w:author="Miller, Harvey J." w:date="2020-05-20T14:36:00Z">
          <w:pPr>
            <w:ind w:firstLine="720"/>
          </w:pPr>
        </w:pPrChange>
      </w:pPr>
      <w:del w:id="2367" w:author="Miller, Harvey J." w:date="2020-05-20T14:43:00Z">
        <w:r w:rsidDel="00773987">
          <w:rPr>
            <w:rFonts w:ascii="Times New Roman" w:hAnsi="Times New Roman" w:cs="Times New Roman"/>
            <w:sz w:val="24"/>
          </w:rPr>
          <w:delText xml:space="preserve">The values and distribution of floor value also indicates the resilience and the necessity of </w:delText>
        </w:r>
      </w:del>
      <w:del w:id="2368" w:author="Miller, Harvey J." w:date="2020-05-20T14:41:00Z">
        <w:r w:rsidDel="00773987">
          <w:rPr>
            <w:rFonts w:ascii="Times New Roman" w:hAnsi="Times New Roman" w:cs="Times New Roman"/>
            <w:sz w:val="24"/>
          </w:rPr>
          <w:delText xml:space="preserve">the </w:delText>
        </w:r>
      </w:del>
      <w:del w:id="2369" w:author="Miller, Harvey J." w:date="2020-05-20T14:43:00Z">
        <w:r w:rsidDel="00773987">
          <w:rPr>
            <w:rFonts w:ascii="Times New Roman" w:hAnsi="Times New Roman" w:cs="Times New Roman"/>
            <w:sz w:val="24"/>
          </w:rPr>
          <w:delText xml:space="preserve">transit systems. The fact that most floor value </w:delText>
        </w:r>
      </w:del>
      <w:del w:id="2370" w:author="Miller, Harvey J." w:date="2020-05-20T14:42:00Z">
        <w:r w:rsidDel="00773987">
          <w:rPr>
            <w:rFonts w:ascii="Times New Roman" w:hAnsi="Times New Roman" w:cs="Times New Roman"/>
            <w:sz w:val="24"/>
          </w:rPr>
          <w:delText xml:space="preserve">still maintained a </w:delText>
        </w:r>
      </w:del>
      <w:del w:id="2371" w:author="Miller, Harvey J." w:date="2020-05-20T14:43:00Z">
        <w:r w:rsidDel="00773987">
          <w:rPr>
            <w:rFonts w:ascii="Times New Roman" w:hAnsi="Times New Roman" w:cs="Times New Roman"/>
            <w:sz w:val="24"/>
          </w:rPr>
          <w:delText xml:space="preserve">relatively high value for a long time demonstrates that people </w:delText>
        </w:r>
      </w:del>
      <w:del w:id="2372" w:author="Miller, Harvey J." w:date="2020-05-20T14:42:00Z">
        <w:r w:rsidDel="00773987">
          <w:rPr>
            <w:rFonts w:ascii="Times New Roman" w:hAnsi="Times New Roman" w:cs="Times New Roman"/>
            <w:sz w:val="24"/>
          </w:rPr>
          <w:delText xml:space="preserve">did and will </w:delText>
        </w:r>
      </w:del>
      <w:del w:id="2373" w:author="Miller, Harvey J." w:date="2020-05-20T14:43:00Z">
        <w:r w:rsidDel="00773987">
          <w:rPr>
            <w:rFonts w:ascii="Times New Roman" w:hAnsi="Times New Roman" w:cs="Times New Roman"/>
            <w:sz w:val="24"/>
          </w:rPr>
          <w:delText xml:space="preserve">still need transit system during </w:delText>
        </w:r>
      </w:del>
      <w:del w:id="2374" w:author="Miller, Harvey J." w:date="2020-05-20T14:42:00Z">
        <w:r w:rsidDel="00773987">
          <w:rPr>
            <w:rFonts w:ascii="Times New Roman" w:hAnsi="Times New Roman" w:cs="Times New Roman"/>
            <w:sz w:val="24"/>
          </w:rPr>
          <w:delText>the</w:delText>
        </w:r>
      </w:del>
      <w:del w:id="2375" w:author="Miller, Harvey J." w:date="2020-05-20T14:43:00Z">
        <w:r w:rsidDel="00773987">
          <w:rPr>
            <w:rFonts w:ascii="Times New Roman" w:hAnsi="Times New Roman" w:cs="Times New Roman"/>
            <w:sz w:val="24"/>
          </w:rPr>
          <w:delText xml:space="preserve"> pandemic, and disproportionate amount of these </w:delText>
        </w:r>
      </w:del>
      <w:del w:id="2376" w:author="Miller, Harvey J." w:date="2020-05-20T14:42:00Z">
        <w:r w:rsidDel="00773987">
          <w:rPr>
            <w:rFonts w:ascii="Times New Roman" w:hAnsi="Times New Roman" w:cs="Times New Roman"/>
            <w:sz w:val="24"/>
          </w:rPr>
          <w:delText>“</w:delText>
        </w:r>
      </w:del>
      <w:del w:id="2377" w:author="Miller, Harvey J." w:date="2020-05-20T14:43:00Z">
        <w:r w:rsidDel="00773987">
          <w:rPr>
            <w:rFonts w:ascii="Times New Roman" w:hAnsi="Times New Roman" w:cs="Times New Roman"/>
            <w:sz w:val="24"/>
          </w:rPr>
          <w:delText>essential passengers</w:delText>
        </w:r>
      </w:del>
      <w:del w:id="2378" w:author="Miller, Harvey J." w:date="2020-05-20T14:42:00Z">
        <w:r w:rsidDel="00773987">
          <w:rPr>
            <w:rFonts w:ascii="Times New Roman" w:hAnsi="Times New Roman" w:cs="Times New Roman"/>
            <w:sz w:val="24"/>
          </w:rPr>
          <w:delText>”</w:delText>
        </w:r>
      </w:del>
      <w:del w:id="2379" w:author="Miller, Harvey J." w:date="2020-05-20T14:43:00Z">
        <w:r w:rsidDel="00773987">
          <w:rPr>
            <w:rFonts w:ascii="Times New Roman" w:hAnsi="Times New Roman" w:cs="Times New Roman"/>
            <w:sz w:val="24"/>
          </w:rPr>
          <w:delText xml:space="preserve"> are minority and vulnerable population. Transit</w:delText>
        </w:r>
        <w:r w:rsidR="00902DD4" w:rsidDel="00773987">
          <w:rPr>
            <w:rFonts w:ascii="Times New Roman" w:hAnsi="Times New Roman" w:cs="Times New Roman"/>
            <w:sz w:val="24"/>
          </w:rPr>
          <w:delText xml:space="preserve"> systems</w:delText>
        </w:r>
      </w:del>
      <w:del w:id="2380" w:author="Miller, Harvey J." w:date="2020-05-20T14:42:00Z">
        <w:r w:rsidDel="00773987">
          <w:rPr>
            <w:rFonts w:ascii="Times New Roman" w:hAnsi="Times New Roman" w:cs="Times New Roman"/>
            <w:sz w:val="24"/>
          </w:rPr>
          <w:delText xml:space="preserve">, as a semi-business to pursue ridership for more revenue, </w:delText>
        </w:r>
      </w:del>
      <w:del w:id="2381" w:author="Miller, Harvey J." w:date="2020-05-20T14:43:00Z">
        <w:r w:rsidR="00902DD4" w:rsidDel="00773987">
          <w:rPr>
            <w:rFonts w:ascii="Times New Roman" w:hAnsi="Times New Roman" w:cs="Times New Roman"/>
            <w:sz w:val="24"/>
          </w:rPr>
          <w:delTex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delText>
        </w:r>
      </w:del>
    </w:p>
    <w:p w14:paraId="07132C0A" w14:textId="058D1D48" w:rsidR="00FC5041" w:rsidRPr="00A466E6" w:rsidRDefault="00FC5041" w:rsidP="002E5D0A">
      <w:pPr>
        <w:rPr>
          <w:rFonts w:ascii="Times New Roman" w:hAnsi="Times New Roman" w:cs="Times New Roman"/>
          <w:b/>
          <w:sz w:val="24"/>
        </w:rPr>
      </w:pPr>
    </w:p>
    <w:p w14:paraId="1A0C571B" w14:textId="5678816C" w:rsidR="00D12CA4" w:rsidRPr="00417459" w:rsidRDefault="002637B3" w:rsidP="00A466E6">
      <w:pPr>
        <w:pStyle w:val="ListParagraph"/>
        <w:numPr>
          <w:ilvl w:val="1"/>
          <w:numId w:val="2"/>
        </w:numPr>
        <w:rPr>
          <w:rFonts w:ascii="Times New Roman" w:hAnsi="Times New Roman" w:cs="Times New Roman"/>
          <w:b/>
          <w:sz w:val="24"/>
        </w:rPr>
      </w:pPr>
      <w:ins w:id="2382" w:author="Miller, Harvey J." w:date="2020-05-20T14:53:00Z">
        <w:r>
          <w:rPr>
            <w:rFonts w:ascii="Times New Roman" w:hAnsi="Times New Roman" w:cs="Times New Roman"/>
            <w:b/>
            <w:sz w:val="24"/>
          </w:rPr>
          <w:t xml:space="preserve"> </w:t>
        </w:r>
        <w:r w:rsidRPr="00417459">
          <w:rPr>
            <w:rFonts w:ascii="Times New Roman" w:hAnsi="Times New Roman" w:cs="Times New Roman"/>
            <w:b/>
            <w:sz w:val="24"/>
          </w:rPr>
          <w:t>Response intervals with incubation lags</w:t>
        </w:r>
      </w:ins>
      <w:del w:id="2383" w:author="Miller, Harvey J." w:date="2020-05-20T14:53:00Z">
        <w:r w:rsidR="006F7F5E" w:rsidRPr="00417459" w:rsidDel="002637B3">
          <w:rPr>
            <w:rFonts w:ascii="Times New Roman" w:hAnsi="Times New Roman" w:cs="Times New Roman"/>
            <w:b/>
            <w:sz w:val="24"/>
          </w:rPr>
          <w:delText>Desynchronization</w:delText>
        </w:r>
        <w:r w:rsidR="00FC5041" w:rsidRPr="00417459" w:rsidDel="002637B3">
          <w:rPr>
            <w:rFonts w:ascii="Times New Roman" w:hAnsi="Times New Roman" w:cs="Times New Roman"/>
            <w:b/>
            <w:sz w:val="24"/>
          </w:rPr>
          <w:delText xml:space="preserve"> between demand </w:delText>
        </w:r>
        <w:r w:rsidR="00E70B7F" w:rsidRPr="00417459" w:rsidDel="002637B3">
          <w:rPr>
            <w:rFonts w:ascii="Times New Roman" w:hAnsi="Times New Roman" w:cs="Times New Roman"/>
            <w:b/>
            <w:sz w:val="24"/>
          </w:rPr>
          <w:delText>decrease and epidemic</w:delText>
        </w:r>
        <w:r w:rsidR="00FC5041" w:rsidRPr="00417459" w:rsidDel="002637B3">
          <w:rPr>
            <w:rFonts w:ascii="Times New Roman" w:hAnsi="Times New Roman" w:cs="Times New Roman"/>
            <w:b/>
            <w:sz w:val="24"/>
          </w:rPr>
          <w:delText>.</w:delText>
        </w:r>
      </w:del>
      <w:r w:rsidR="0040501E" w:rsidRPr="00417459">
        <w:rPr>
          <w:rFonts w:ascii="Times New Roman" w:hAnsi="Times New Roman" w:cs="Times New Roman"/>
          <w:b/>
          <w:sz w:val="24"/>
        </w:rPr>
        <w:t xml:space="preserve">  </w:t>
      </w:r>
    </w:p>
    <w:commentRangeStart w:id="2384"/>
    <w:commentRangeStart w:id="2385"/>
    <w:commentRangeStart w:id="2386"/>
    <w:p w14:paraId="1175732C" w14:textId="78190E7A" w:rsidR="005C1D93" w:rsidDel="002637B3" w:rsidRDefault="007F6FFC" w:rsidP="00773987">
      <w:pPr>
        <w:jc w:val="both"/>
        <w:rPr>
          <w:del w:id="2387" w:author="Miller, Harvey J." w:date="2020-05-20T14:48:00Z"/>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sidR="00773987">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388" w:author="Miller, Harvey J." w:date="2020-05-20T14:47:00Z">
        <w:r w:rsidR="00773987" w:rsidRPr="008E11AA">
          <w:rPr>
            <w:rFonts w:ascii="Times New Roman" w:hAnsi="Times New Roman" w:cs="Times New Roman"/>
            <w:sz w:val="24"/>
          </w:rPr>
          <w:t xml:space="preserve">Figure </w:t>
        </w:r>
        <w:r w:rsidR="00773987">
          <w:rPr>
            <w:rFonts w:ascii="Times New Roman" w:hAnsi="Times New Roman" w:cs="Times New Roman"/>
            <w:noProof/>
            <w:sz w:val="24"/>
          </w:rPr>
          <w:t>3</w:t>
        </w:r>
      </w:ins>
      <w:del w:id="2389" w:author="Miller, Harvey J." w:date="2020-05-20T14:47:00Z">
        <w:r w:rsidR="006B2D59" w:rsidRPr="008E11AA"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5</w:delText>
        </w:r>
      </w:del>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w:t>
      </w:r>
      <w:ins w:id="2390" w:author="Miller, Harvey J." w:date="2020-05-20T14:44:00Z">
        <w:r w:rsidR="00773987">
          <w:rPr>
            <w:rFonts w:ascii="Times New Roman" w:hAnsi="Times New Roman" w:cs="Times New Roman"/>
            <w:sz w:val="24"/>
          </w:rPr>
          <w:t xml:space="preserve">relative to the cliff and floor </w:t>
        </w:r>
      </w:ins>
      <w:del w:id="2391" w:author="Miller, Harvey J." w:date="2020-05-20T14:44:00Z">
        <w:r w:rsidR="00122161" w:rsidDel="00773987">
          <w:rPr>
            <w:rFonts w:ascii="Times New Roman" w:hAnsi="Times New Roman" w:cs="Times New Roman"/>
            <w:sz w:val="24"/>
          </w:rPr>
          <w:delText>from both divergent</w:delText>
        </w:r>
      </w:del>
      <w:ins w:id="2392" w:author="Miller, Harvey J." w:date="2020-05-20T14:45:00Z">
        <w:r w:rsidR="00773987">
          <w:rPr>
            <w:rFonts w:ascii="Times New Roman" w:hAnsi="Times New Roman" w:cs="Times New Roman"/>
            <w:sz w:val="24"/>
          </w:rPr>
          <w:t xml:space="preserve">time </w:t>
        </w:r>
      </w:ins>
      <w:del w:id="2393" w:author="Miller, Harvey J." w:date="2020-05-20T14:45:00Z">
        <w:r w:rsidR="00122161" w:rsidDel="00773987">
          <w:rPr>
            <w:rFonts w:ascii="Times New Roman" w:hAnsi="Times New Roman" w:cs="Times New Roman"/>
            <w:sz w:val="24"/>
          </w:rPr>
          <w:delText xml:space="preserve"> and convergent </w:delText>
        </w:r>
      </w:del>
      <w:r w:rsidR="00122161">
        <w:rPr>
          <w:rFonts w:ascii="Times New Roman" w:hAnsi="Times New Roman" w:cs="Times New Roman"/>
          <w:sz w:val="24"/>
        </w:rPr>
        <w:t>point</w:t>
      </w:r>
      <w:ins w:id="2394" w:author="Mille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2395" w:author="Miller, Harvey J." w:date="2020-05-20T14:45:00Z">
        <w:r w:rsidR="00773987">
          <w:rPr>
            <w:rFonts w:ascii="Times New Roman" w:hAnsi="Times New Roman" w:cs="Times New Roman"/>
            <w:sz w:val="24"/>
          </w:rPr>
          <w:t xml:space="preserve">given </w:t>
        </w:r>
      </w:ins>
      <w:ins w:id="2396" w:author="Liu, Luyu" w:date="2020-05-24T16:31:00Z">
        <w:r w:rsidR="002E4BB2">
          <w:rPr>
            <w:rFonts w:ascii="Times New Roman" w:hAnsi="Times New Roman" w:cs="Times New Roman"/>
            <w:sz w:val="24"/>
          </w:rPr>
          <w:t xml:space="preserve">no </w:t>
        </w:r>
      </w:ins>
      <w:del w:id="2397" w:author="Miller, Harvey J." w:date="2020-05-20T14:45:00Z">
        <w:r w:rsidR="00122161" w:rsidDel="00773987">
          <w:rPr>
            <w:rFonts w:ascii="Times New Roman" w:hAnsi="Times New Roman" w:cs="Times New Roman"/>
            <w:sz w:val="24"/>
          </w:rPr>
          <w:delText xml:space="preserve">for </w:delText>
        </w:r>
      </w:del>
      <w:r w:rsidR="00122161">
        <w:rPr>
          <w:rFonts w:ascii="Times New Roman" w:hAnsi="Times New Roman" w:cs="Times New Roman"/>
          <w:sz w:val="24"/>
        </w:rPr>
        <w:t>incubation lag</w:t>
      </w:r>
      <w:ins w:id="2398" w:author="Miller, Harvey J." w:date="2020-05-20T14:48:00Z">
        <w:del w:id="2399" w:author="Liu, Luyu" w:date="2020-05-24T16:31:00Z">
          <w:r w:rsidR="002637B3" w:rsidDel="002716EB">
            <w:rPr>
              <w:rFonts w:ascii="Times New Roman" w:hAnsi="Times New Roman" w:cs="Times New Roman"/>
              <w:sz w:val="24"/>
            </w:rPr>
            <w:delText>s</w:delText>
          </w:r>
        </w:del>
      </w:ins>
      <w:ins w:id="2400" w:author="Liu, Luyu" w:date="2020-05-24T16:31:00Z">
        <w:r w:rsidR="002E4BB2">
          <w:rPr>
            <w:rFonts w:ascii="Times New Roman" w:hAnsi="Times New Roman" w:cs="Times New Roman"/>
            <w:sz w:val="24"/>
          </w:rPr>
          <w:t xml:space="preserve">. </w:t>
        </w:r>
      </w:ins>
      <w:del w:id="2401" w:author="Liu, Luyu" w:date="2020-05-24T16:31:00Z">
        <w:r w:rsidR="00122161" w:rsidDel="002E4BB2">
          <w:rPr>
            <w:rFonts w:ascii="Times New Roman" w:hAnsi="Times New Roman" w:cs="Times New Roman"/>
            <w:sz w:val="24"/>
          </w:rPr>
          <w:delText xml:space="preserve"> </w:delText>
        </w:r>
      </w:del>
      <w:ins w:id="2402" w:author="Miller, Harvey J." w:date="2020-05-20T14:48:00Z">
        <w:del w:id="2403" w:author="Liu, Luyu" w:date="2020-05-24T16:31:00Z">
          <w:r w:rsidR="002637B3" w:rsidDel="002E4BB2">
            <w:rPr>
              <w:rFonts w:ascii="Times New Roman" w:hAnsi="Times New Roman" w:cs="Times New Roman"/>
              <w:sz w:val="24"/>
            </w:rPr>
            <w:delText>of</w:delText>
          </w:r>
        </w:del>
      </w:ins>
      <w:del w:id="2404" w:author="Liu, Luyu" w:date="2020-05-24T16:31:00Z">
        <w:r w:rsidR="00122161" w:rsidDel="002E4BB2">
          <w:rPr>
            <w:rFonts w:ascii="Times New Roman" w:hAnsi="Times New Roman" w:cs="Times New Roman"/>
            <w:sz w:val="24"/>
          </w:rPr>
          <w:delText>= 0, 5, 14 da</w:delText>
        </w:r>
      </w:del>
      <w:ins w:id="2405" w:author="Miller, Harvey J." w:date="2020-05-22T15:26:00Z">
        <w:del w:id="2406" w:author="Liu, Luyu" w:date="2020-05-24T16:31:00Z">
          <w:r w:rsidR="00417459" w:rsidDel="002E4BB2">
            <w:rPr>
              <w:rFonts w:ascii="Times New Roman" w:hAnsi="Times New Roman" w:cs="Times New Roman"/>
              <w:sz w:val="24"/>
            </w:rPr>
            <w:delText xml:space="preserve">ys </w:delText>
          </w:r>
        </w:del>
      </w:ins>
      <w:del w:id="2407" w:author="Miller, Harvey J." w:date="2020-05-22T15:26:00Z">
        <w:r w:rsidR="00122161" w:rsidDel="00417459">
          <w:rPr>
            <w:rFonts w:ascii="Times New Roman" w:hAnsi="Times New Roman" w:cs="Times New Roman"/>
            <w:sz w:val="24"/>
          </w:rPr>
          <w:delText>ys</w:delText>
        </w:r>
        <w:r w:rsidDel="00417459">
          <w:rPr>
            <w:rFonts w:ascii="Times New Roman" w:hAnsi="Times New Roman" w:cs="Times New Roman"/>
            <w:sz w:val="24"/>
          </w:rPr>
          <w:delText>.</w:delText>
        </w:r>
        <w:r w:rsidR="004133BE" w:rsidDel="00417459">
          <w:rPr>
            <w:rFonts w:ascii="Times New Roman" w:hAnsi="Times New Roman" w:cs="Times New Roman"/>
            <w:sz w:val="24"/>
          </w:rPr>
          <w:delText xml:space="preserve"> </w:delText>
        </w:r>
        <w:commentRangeEnd w:id="2384"/>
        <w:r w:rsidR="00417459" w:rsidDel="00417459">
          <w:rPr>
            <w:rStyle w:val="CommentReference"/>
          </w:rPr>
          <w:commentReference w:id="2384"/>
        </w:r>
      </w:del>
      <w:del w:id="2408" w:author="Miller, Harvey J." w:date="2020-05-20T14:48:00Z">
        <w:r w:rsidR="005C1D93" w:rsidDel="002637B3">
          <w:rPr>
            <w:rFonts w:ascii="Times New Roman" w:hAnsi="Times New Roman" w:cs="Times New Roman"/>
            <w:sz w:val="24"/>
          </w:rPr>
          <w:fldChar w:fldCharType="begin"/>
        </w:r>
        <w:r w:rsidR="005C1D93" w:rsidRPr="00C335BE" w:rsidDel="002637B3">
          <w:rPr>
            <w:rFonts w:ascii="Times New Roman" w:hAnsi="Times New Roman" w:cs="Times New Roman"/>
            <w:sz w:val="24"/>
            <w:rPrChange w:id="2409" w:author="Liu, Luyu" w:date="2020-05-24T16:32:00Z">
              <w:rPr>
                <w:rFonts w:ascii="Times New Roman" w:hAnsi="Times New Roman" w:cs="Times New Roman"/>
                <w:sz w:val="24"/>
              </w:rPr>
            </w:rPrChange>
          </w:rPr>
          <w:delInstrText xml:space="preserve"> REF _Ref36929078 \h </w:delInstrText>
        </w:r>
        <w:r w:rsidR="00773987" w:rsidRPr="00C335BE" w:rsidDel="002637B3">
          <w:rPr>
            <w:rFonts w:ascii="Times New Roman" w:hAnsi="Times New Roman" w:cs="Times New Roman"/>
            <w:sz w:val="24"/>
            <w:rPrChange w:id="2410" w:author="Liu, Luyu" w:date="2020-05-24T16:32:00Z">
              <w:rPr>
                <w:rFonts w:ascii="Times New Roman" w:hAnsi="Times New Roman" w:cs="Times New Roman"/>
                <w:sz w:val="24"/>
              </w:rPr>
            </w:rPrChange>
          </w:rPr>
          <w:delInstrText xml:space="preserve"> \* MERGEFORMAT </w:delInstrText>
        </w:r>
        <w:r w:rsidR="005C1D93" w:rsidRPr="00C335BE" w:rsidDel="002637B3">
          <w:rPr>
            <w:rFonts w:ascii="Times New Roman" w:hAnsi="Times New Roman" w:cs="Times New Roman"/>
            <w:sz w:val="24"/>
            <w:rPrChange w:id="2411" w:author="Liu, Luyu" w:date="2020-05-24T16:32:00Z">
              <w:rPr>
                <w:rFonts w:ascii="Times New Roman" w:hAnsi="Times New Roman" w:cs="Times New Roman"/>
                <w:sz w:val="24"/>
              </w:rPr>
            </w:rPrChange>
          </w:rPr>
        </w:r>
        <w:r w:rsidR="005C1D93" w:rsidDel="002637B3">
          <w:rPr>
            <w:rFonts w:ascii="Times New Roman" w:hAnsi="Times New Roman" w:cs="Times New Roman"/>
            <w:sz w:val="24"/>
          </w:rPr>
          <w:fldChar w:fldCharType="separate"/>
        </w:r>
      </w:del>
      <w:del w:id="2412" w:author="Miller, Harvey J." w:date="2020-05-20T14:47:00Z">
        <w:r w:rsidR="006B2D59" w:rsidRPr="00122161"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6</w:delText>
        </w:r>
      </w:del>
      <w:del w:id="2413" w:author="Miller, Harvey J." w:date="2020-05-20T14:48:00Z">
        <w:r w:rsidR="005C1D93" w:rsidDel="002637B3">
          <w:rPr>
            <w:rFonts w:ascii="Times New Roman" w:hAnsi="Times New Roman" w:cs="Times New Roman"/>
            <w:sz w:val="24"/>
          </w:rPr>
          <w:fldChar w:fldCharType="end"/>
        </w:r>
        <w:r w:rsidR="005C1D93" w:rsidDel="002637B3">
          <w:rPr>
            <w:rFonts w:ascii="Times New Roman" w:hAnsi="Times New Roman" w:cs="Times New Roman"/>
            <w:sz w:val="24"/>
          </w:rPr>
          <w:delText xml:space="preserve"> shows the impact of incubation lag on the ratio of transit systems with positive response intervals (earlier response).</w:delText>
        </w:r>
      </w:del>
    </w:p>
    <w:p w14:paraId="71CD6867" w14:textId="14AF2572" w:rsidR="001D03FB" w:rsidRDefault="00252CC5">
      <w:pPr>
        <w:jc w:val="both"/>
        <w:rPr>
          <w:rFonts w:ascii="Times New Roman" w:hAnsi="Times New Roman" w:cs="Times New Roman"/>
          <w:sz w:val="24"/>
        </w:rPr>
        <w:pPrChange w:id="2414" w:author="Miller, Harvey J." w:date="2020-05-20T14:48:00Z">
          <w:pPr>
            <w:ind w:firstLine="720"/>
          </w:pPr>
        </w:pPrChange>
      </w:pPr>
      <w:r>
        <w:rPr>
          <w:rFonts w:ascii="Times New Roman" w:hAnsi="Times New Roman" w:cs="Times New Roman"/>
          <w:sz w:val="24"/>
        </w:rPr>
        <w:t xml:space="preserve">For response intervals from the </w:t>
      </w:r>
      <w:ins w:id="2415" w:author="Miller, Harvey J." w:date="2020-05-20T14:57:00Z">
        <w:r w:rsidR="002637B3">
          <w:rPr>
            <w:rFonts w:ascii="Times New Roman" w:hAnsi="Times New Roman" w:cs="Times New Roman"/>
            <w:sz w:val="24"/>
          </w:rPr>
          <w:t xml:space="preserve">cliff </w:t>
        </w:r>
      </w:ins>
      <w:del w:id="2416" w:author="Miller, Harvey J." w:date="2020-05-20T14:57:00Z">
        <w:r w:rsidDel="002637B3">
          <w:rPr>
            <w:rFonts w:ascii="Times New Roman" w:hAnsi="Times New Roman" w:cs="Times New Roman"/>
            <w:sz w:val="24"/>
          </w:rPr>
          <w:delText xml:space="preserve">divergent </w:delText>
        </w:r>
      </w:del>
      <w:r>
        <w:rPr>
          <w:rFonts w:ascii="Times New Roman" w:hAnsi="Times New Roman" w:cs="Times New Roman"/>
          <w:sz w:val="24"/>
        </w:rPr>
        <w:t>point: w</w:t>
      </w:r>
      <w:ins w:id="2417" w:author="Miller, Harvey J." w:date="2020-05-20T14:57:00Z">
        <w:r w:rsidR="002637B3">
          <w:rPr>
            <w:rFonts w:ascii="Times New Roman" w:hAnsi="Times New Roman" w:cs="Times New Roman"/>
            <w:sz w:val="24"/>
          </w:rPr>
          <w:t xml:space="preserve">ith an </w:t>
        </w:r>
      </w:ins>
      <w:del w:id="2418" w:author="Miller, Harvey J." w:date="2020-05-20T14:57:00Z">
        <w:r w:rsidR="004133BE" w:rsidDel="002637B3">
          <w:rPr>
            <w:rFonts w:ascii="Times New Roman" w:hAnsi="Times New Roman" w:cs="Times New Roman"/>
            <w:sz w:val="24"/>
          </w:rPr>
          <w:delText>hen</w:delText>
        </w:r>
        <w:r w:rsidR="00D272D7" w:rsidDel="002637B3">
          <w:rPr>
            <w:rFonts w:ascii="Times New Roman" w:hAnsi="Times New Roman" w:cs="Times New Roman"/>
            <w:sz w:val="24"/>
          </w:rPr>
          <w:delText xml:space="preserve"> not consider</w:delText>
        </w:r>
        <w:r w:rsidR="00C40D26" w:rsidDel="002637B3">
          <w:rPr>
            <w:rFonts w:ascii="Times New Roman" w:hAnsi="Times New Roman" w:cs="Times New Roman"/>
            <w:sz w:val="24"/>
          </w:rPr>
          <w:delText>ing</w:delText>
        </w:r>
        <w:r w:rsidR="00D272D7" w:rsidDel="002637B3">
          <w:rPr>
            <w:rFonts w:ascii="Times New Roman" w:hAnsi="Times New Roman" w:cs="Times New Roman"/>
            <w:sz w:val="24"/>
          </w:rPr>
          <w:delText xml:space="preserve"> the </w:delText>
        </w:r>
      </w:del>
      <w:r w:rsidR="00D272D7">
        <w:rPr>
          <w:rFonts w:ascii="Times New Roman" w:hAnsi="Times New Roman" w:cs="Times New Roman"/>
          <w:sz w:val="24"/>
        </w:rPr>
        <w:t>incubation lag</w:t>
      </w:r>
      <w:ins w:id="2419" w:author="Miller, Harvey J." w:date="2020-05-20T14:57:00Z">
        <w:r w:rsidR="002637B3">
          <w:rPr>
            <w:rFonts w:ascii="Times New Roman" w:hAnsi="Times New Roman" w:cs="Times New Roman"/>
            <w:sz w:val="24"/>
          </w:rPr>
          <w:t xml:space="preserve"> of zero</w:t>
        </w:r>
      </w:ins>
      <w:r w:rsidR="00D272D7">
        <w:rPr>
          <w:rFonts w:ascii="Times New Roman" w:hAnsi="Times New Roman" w:cs="Times New Roman"/>
          <w:sz w:val="24"/>
        </w:rPr>
        <w:t>, 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such as Seattle</w:t>
      </w:r>
      <w:ins w:id="2420" w:author="Miller, Harvey J." w:date="2020-05-20T14:57:00Z">
        <w:r w:rsidR="002637B3">
          <w:rPr>
            <w:rFonts w:ascii="Times New Roman" w:hAnsi="Times New Roman" w:cs="Times New Roman"/>
            <w:sz w:val="24"/>
          </w:rPr>
          <w:t xml:space="preserve"> </w:t>
        </w:r>
      </w:ins>
      <w:del w:id="2421" w:author="Miller, Harvey J." w:date="2020-05-20T14:57:00Z">
        <w:r w:rsidR="006F7F5E" w:rsidDel="002637B3">
          <w:rPr>
            <w:rFonts w:ascii="Times New Roman" w:hAnsi="Times New Roman" w:cs="Times New Roman"/>
            <w:sz w:val="24"/>
          </w:rPr>
          <w:delText xml:space="preserve">, Washington State </w:delText>
        </w:r>
      </w:del>
      <w:r w:rsidR="006F7F5E">
        <w:rPr>
          <w:rFonts w:ascii="Times New Roman" w:hAnsi="Times New Roman" w:cs="Times New Roman"/>
          <w:sz w:val="24"/>
        </w:rPr>
        <w:t xml:space="preserve">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w:t>
      </w:r>
      <w:del w:id="2422" w:author="Miller, Harvey J." w:date="2020-05-22T15:21:00Z">
        <w:r w:rsidR="006F7F5E" w:rsidDel="00417459">
          <w:rPr>
            <w:rFonts w:ascii="Times New Roman" w:hAnsi="Times New Roman" w:cs="Times New Roman"/>
            <w:sz w:val="24"/>
          </w:rPr>
          <w:delText xml:space="preserve">the </w:delText>
        </w:r>
      </w:del>
      <w:r w:rsidR="006F7F5E">
        <w:rPr>
          <w:rFonts w:ascii="Times New Roman" w:hAnsi="Times New Roman" w:cs="Times New Roman"/>
          <w:sz w:val="24"/>
        </w:rPr>
        <w:t xml:space="preserve">transit </w:t>
      </w:r>
      <w:del w:id="2423" w:author="Miller, Harvey J." w:date="2020-05-22T15:21:00Z">
        <w:r w:rsidR="006F7F5E" w:rsidDel="00417459">
          <w:rPr>
            <w:rFonts w:ascii="Times New Roman" w:hAnsi="Times New Roman" w:cs="Times New Roman"/>
            <w:sz w:val="24"/>
          </w:rPr>
          <w:delText xml:space="preserve">even </w:delText>
        </w:r>
      </w:del>
      <w:r w:rsidR="006F7F5E">
        <w:rPr>
          <w:rFonts w:ascii="Times New Roman" w:hAnsi="Times New Roman" w:cs="Times New Roman"/>
          <w:sz w:val="24"/>
        </w:rPr>
        <w:t>after the first case emerge</w:t>
      </w:r>
      <w:ins w:id="2424" w:author="Miller, Harvey J." w:date="2020-05-20T14:50:00Z">
        <w:r w:rsidR="002637B3">
          <w:rPr>
            <w:rFonts w:ascii="Times New Roman" w:hAnsi="Times New Roman" w:cs="Times New Roman"/>
            <w:sz w:val="24"/>
          </w:rPr>
          <w:t>d</w:t>
        </w:r>
      </w:ins>
      <w:del w:id="2425" w:author="Miller, Harvey J." w:date="2020-05-20T14:50:00Z">
        <w:r w:rsidR="006F7F5E" w:rsidDel="002637B3">
          <w:rPr>
            <w:rFonts w:ascii="Times New Roman" w:hAnsi="Times New Roman" w:cs="Times New Roman"/>
            <w:sz w:val="24"/>
          </w:rPr>
          <w:delText>s</w:delText>
        </w:r>
      </w:del>
      <w:r w:rsidR="006F7F5E">
        <w:rPr>
          <w:rFonts w:ascii="Times New Roman" w:hAnsi="Times New Roman" w:cs="Times New Roman"/>
          <w:sz w:val="24"/>
        </w:rPr>
        <w:t>.</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w:t>
      </w:r>
      <w:ins w:id="2426" w:author="Miller, Harvey J." w:date="2020-05-20T14:50:00Z">
        <w:r w:rsidR="002637B3">
          <w:rPr>
            <w:rFonts w:ascii="Times New Roman" w:hAnsi="Times New Roman" w:cs="Times New Roman"/>
            <w:sz w:val="24"/>
          </w:rPr>
          <w:t>w</w:t>
        </w:r>
      </w:ins>
      <w:del w:id="2427" w:author="Miller, Harvey J." w:date="2020-05-20T14:50:00Z">
        <w:r w:rsidR="007F6FFC" w:rsidDel="002637B3">
          <w:rPr>
            <w:rFonts w:ascii="Times New Roman" w:hAnsi="Times New Roman" w:cs="Times New Roman"/>
            <w:sz w:val="24"/>
          </w:rPr>
          <w:delText>dle W</w:delText>
        </w:r>
      </w:del>
      <w:proofErr w:type="gramStart"/>
      <w:r w:rsidR="007F6FFC">
        <w:rPr>
          <w:rFonts w:ascii="Times New Roman" w:hAnsi="Times New Roman" w:cs="Times New Roman"/>
          <w:sz w:val="24"/>
        </w:rPr>
        <w:t>est</w:t>
      </w:r>
      <w:proofErr w:type="gramEnd"/>
      <w:r w:rsidR="007F6FFC">
        <w:rPr>
          <w:rFonts w:ascii="Times New Roman" w:hAnsi="Times New Roman" w:cs="Times New Roman"/>
          <w:sz w:val="24"/>
        </w:rPr>
        <w:t xml:space="preserve"> </w:t>
      </w:r>
      <w:ins w:id="2428" w:author="Miller, Harvey J." w:date="2020-05-20T14:50:00Z">
        <w:r w:rsidR="002637B3">
          <w:rPr>
            <w:rFonts w:ascii="Times New Roman" w:hAnsi="Times New Roman" w:cs="Times New Roman"/>
            <w:sz w:val="24"/>
          </w:rPr>
          <w:t xml:space="preserve">with the </w:t>
        </w:r>
      </w:ins>
      <w:r w:rsidR="007F6FFC">
        <w:rPr>
          <w:rFonts w:ascii="Times New Roman" w:hAnsi="Times New Roman" w:cs="Times New Roman"/>
          <w:sz w:val="24"/>
        </w:rPr>
        <w:t>except</w:t>
      </w:r>
      <w:ins w:id="2429" w:author="Miller, Harvey J." w:date="2020-05-20T14:50:00Z">
        <w:r w:rsidR="002637B3">
          <w:rPr>
            <w:rFonts w:ascii="Times New Roman" w:hAnsi="Times New Roman" w:cs="Times New Roman"/>
            <w:sz w:val="24"/>
          </w:rPr>
          <w:t>ion of</w:t>
        </w:r>
      </w:ins>
      <w:r w:rsidR="007F6FFC">
        <w:rPr>
          <w:rFonts w:ascii="Times New Roman" w:hAnsi="Times New Roman" w:cs="Times New Roman"/>
          <w:sz w:val="24"/>
        </w:rPr>
        <w:t xml:space="preserve"> Chicago</w:t>
      </w:r>
      <w:r w:rsidR="006F7F5E">
        <w:rPr>
          <w:rFonts w:ascii="Times New Roman" w:hAnsi="Times New Roman" w:cs="Times New Roman"/>
          <w:sz w:val="24"/>
        </w:rPr>
        <w:t xml:space="preserve">, </w:t>
      </w:r>
      <w:del w:id="2430" w:author="Miller, Harvey J." w:date="2020-05-20T14:51:00Z">
        <w:r w:rsidR="0055440C" w:rsidDel="002637B3">
          <w:rPr>
            <w:rFonts w:ascii="Times New Roman" w:hAnsi="Times New Roman" w:cs="Times New Roman"/>
            <w:sz w:val="24"/>
          </w:rPr>
          <w:delText xml:space="preserve">although the cases have not been found in these cities, </w:delText>
        </w:r>
      </w:del>
      <w:r w:rsidR="0055440C">
        <w:rPr>
          <w:rFonts w:ascii="Times New Roman" w:hAnsi="Times New Roman" w:cs="Times New Roman"/>
          <w:sz w:val="24"/>
        </w:rPr>
        <w:t xml:space="preserve">people </w:t>
      </w:r>
      <w:del w:id="2431" w:author="Miller, Harvey J." w:date="2020-05-20T14:51:00Z">
        <w:r w:rsidR="0055440C" w:rsidDel="002637B3">
          <w:rPr>
            <w:rFonts w:ascii="Times New Roman" w:hAnsi="Times New Roman" w:cs="Times New Roman"/>
            <w:sz w:val="24"/>
          </w:rPr>
          <w:delText xml:space="preserve">already started to </w:delText>
        </w:r>
      </w:del>
      <w:ins w:id="2432" w:author="Miller, Harvey J." w:date="2020-05-20T14:51:00Z">
        <w:r w:rsidR="002637B3">
          <w:rPr>
            <w:rFonts w:ascii="Times New Roman" w:hAnsi="Times New Roman" w:cs="Times New Roman"/>
            <w:sz w:val="24"/>
          </w:rPr>
          <w:t xml:space="preserve">started </w:t>
        </w:r>
      </w:ins>
      <w:del w:id="2433" w:author="Miller, Harvey J." w:date="2020-05-20T14:51:00Z">
        <w:r w:rsidR="0055440C" w:rsidDel="002637B3">
          <w:rPr>
            <w:rFonts w:ascii="Times New Roman" w:hAnsi="Times New Roman" w:cs="Times New Roman"/>
            <w:sz w:val="24"/>
          </w:rPr>
          <w:delText>avoid</w:delText>
        </w:r>
      </w:del>
      <w:ins w:id="2434" w:author="Miller, Harvey J." w:date="2020-05-20T14:51:00Z">
        <w:r w:rsidR="002637B3">
          <w:rPr>
            <w:rFonts w:ascii="Times New Roman" w:hAnsi="Times New Roman" w:cs="Times New Roman"/>
            <w:sz w:val="24"/>
          </w:rPr>
          <w:t xml:space="preserve">avoiding </w:t>
        </w:r>
      </w:ins>
      <w:del w:id="2435" w:author="Miller, Harvey J." w:date="2020-05-20T14:51:00Z">
        <w:r w:rsidR="0055440C" w:rsidDel="002637B3">
          <w:rPr>
            <w:rFonts w:ascii="Times New Roman" w:hAnsi="Times New Roman" w:cs="Times New Roman"/>
            <w:sz w:val="24"/>
          </w:rPr>
          <w:delText xml:space="preserve"> </w:delText>
        </w:r>
      </w:del>
      <w:r w:rsidR="0055440C">
        <w:rPr>
          <w:rFonts w:ascii="Times New Roman" w:hAnsi="Times New Roman" w:cs="Times New Roman"/>
          <w:sz w:val="24"/>
        </w:rPr>
        <w:t>transit trips</w:t>
      </w:r>
      <w:ins w:id="2436" w:author="Miller, Harvey J." w:date="2020-05-20T14:51:00Z">
        <w:r w:rsidR="002637B3">
          <w:rPr>
            <w:rFonts w:ascii="Times New Roman" w:hAnsi="Times New Roman" w:cs="Times New Roman"/>
            <w:sz w:val="24"/>
          </w:rPr>
          <w:t xml:space="preserve"> in advance of confirmed </w:t>
        </w:r>
      </w:ins>
      <w:ins w:id="2437" w:author="Miller, Harvey J." w:date="2020-05-22T15:22:00Z">
        <w:r w:rsidR="00417459">
          <w:rPr>
            <w:rFonts w:ascii="Times New Roman" w:hAnsi="Times New Roman" w:cs="Times New Roman"/>
            <w:sz w:val="24"/>
          </w:rPr>
          <w:t xml:space="preserve">local </w:t>
        </w:r>
      </w:ins>
      <w:ins w:id="2438" w:author="Miller, Harvey J." w:date="2020-05-20T14:52:00Z">
        <w:r w:rsidR="002637B3">
          <w:rPr>
            <w:rFonts w:ascii="Times New Roman" w:hAnsi="Times New Roman" w:cs="Times New Roman"/>
            <w:sz w:val="24"/>
          </w:rPr>
          <w:t xml:space="preserve">community </w:t>
        </w:r>
      </w:ins>
      <w:ins w:id="2439" w:author="Miller, Harvey J." w:date="2020-05-20T14:51:00Z">
        <w:r w:rsidR="002637B3">
          <w:rPr>
            <w:rFonts w:ascii="Times New Roman" w:hAnsi="Times New Roman" w:cs="Times New Roman"/>
            <w:sz w:val="24"/>
          </w:rPr>
          <w:t>spread</w:t>
        </w:r>
      </w:ins>
      <w:r w:rsidR="0055440C">
        <w:rPr>
          <w:rFonts w:ascii="Times New Roman" w:hAnsi="Times New Roman" w:cs="Times New Roman"/>
          <w:sz w:val="24"/>
        </w:rPr>
        <w:t xml:space="preserve">. This </w:t>
      </w:r>
      <w:ins w:id="2440" w:author="Miller, Harvey J." w:date="2020-05-20T14:52:00Z">
        <w:r w:rsidR="002637B3">
          <w:rPr>
            <w:rFonts w:ascii="Times New Roman" w:hAnsi="Times New Roman" w:cs="Times New Roman"/>
            <w:sz w:val="24"/>
          </w:rPr>
          <w:t xml:space="preserve">may </w:t>
        </w:r>
      </w:ins>
      <w:del w:id="2441" w:author="Miller, Harvey J." w:date="2020-05-20T14:52:00Z">
        <w:r w:rsidR="0055440C" w:rsidDel="002637B3">
          <w:rPr>
            <w:rFonts w:ascii="Times New Roman" w:hAnsi="Times New Roman" w:cs="Times New Roman"/>
            <w:sz w:val="24"/>
          </w:rPr>
          <w:delText xml:space="preserve">can </w:delText>
        </w:r>
      </w:del>
      <w:r w:rsidR="0055440C">
        <w:rPr>
          <w:rFonts w:ascii="Times New Roman" w:hAnsi="Times New Roman" w:cs="Times New Roman"/>
          <w:sz w:val="24"/>
        </w:rPr>
        <w:t xml:space="preserve">be </w:t>
      </w:r>
      <w:ins w:id="2442" w:author="Miller, Harvey J." w:date="2020-05-20T14:52:00Z">
        <w:r w:rsidR="002637B3">
          <w:rPr>
            <w:rFonts w:ascii="Times New Roman" w:hAnsi="Times New Roman" w:cs="Times New Roman"/>
            <w:sz w:val="24"/>
          </w:rPr>
          <w:t>due to Seattle's precedence in COVID-19 spread</w:t>
        </w:r>
      </w:ins>
      <w:ins w:id="2443" w:author="Miller, Harvey J." w:date="2020-05-20T14:56:00Z">
        <w:r w:rsidR="002637B3">
          <w:rPr>
            <w:rFonts w:ascii="Times New Roman" w:hAnsi="Times New Roman" w:cs="Times New Roman"/>
            <w:sz w:val="24"/>
          </w:rPr>
          <w:t xml:space="preserve"> in America</w:t>
        </w:r>
      </w:ins>
      <w:ins w:id="2444" w:author="Miller, Harvey J." w:date="2020-05-20T14:52:00Z">
        <w:r w:rsidR="002637B3">
          <w:rPr>
            <w:rFonts w:ascii="Times New Roman" w:hAnsi="Times New Roman" w:cs="Times New Roman"/>
            <w:sz w:val="24"/>
          </w:rPr>
          <w:t xml:space="preserve">:  </w:t>
        </w:r>
      </w:ins>
      <w:del w:id="2445" w:author="Miller, Harvey J." w:date="2020-05-20T14:52:00Z">
        <w:r w:rsidR="0055440C" w:rsidDel="002637B3">
          <w:rPr>
            <w:rFonts w:ascii="Times New Roman" w:hAnsi="Times New Roman" w:cs="Times New Roman"/>
            <w:sz w:val="24"/>
          </w:rPr>
          <w:delText xml:space="preserve">because </w:delText>
        </w:r>
      </w:del>
      <w:r w:rsidR="006F7F5E">
        <w:rPr>
          <w:rFonts w:ascii="Times New Roman" w:hAnsi="Times New Roman" w:cs="Times New Roman"/>
          <w:sz w:val="24"/>
        </w:rPr>
        <w:t xml:space="preserve">the </w:t>
      </w:r>
      <w:commentRangeEnd w:id="2385"/>
      <w:r w:rsidR="00417459">
        <w:rPr>
          <w:rStyle w:val="CommentReference"/>
        </w:rPr>
        <w:commentReference w:id="2385"/>
      </w:r>
      <w:commentRangeEnd w:id="2386"/>
      <w:r w:rsidR="00C335BE">
        <w:rPr>
          <w:rStyle w:val="CommentReference"/>
        </w:rPr>
        <w:commentReference w:id="2386"/>
      </w:r>
      <w:r w:rsidR="006F7F5E">
        <w:rPr>
          <w:rFonts w:ascii="Times New Roman" w:hAnsi="Times New Roman" w:cs="Times New Roman"/>
          <w:sz w:val="24"/>
        </w:rPr>
        <w:t>media began to report the severity of this disease and</w:t>
      </w:r>
      <w:r w:rsidR="001D03FB">
        <w:rPr>
          <w:rFonts w:ascii="Times New Roman" w:hAnsi="Times New Roman" w:cs="Times New Roman"/>
          <w:sz w:val="24"/>
        </w:rPr>
        <w:t xml:space="preserve"> CDC made the prediction that the community spread </w:t>
      </w:r>
      <w:ins w:id="2446" w:author="Miller, Harvey J." w:date="2020-05-20T14:56:00Z">
        <w:r w:rsidR="002637B3">
          <w:rPr>
            <w:rFonts w:ascii="Times New Roman" w:hAnsi="Times New Roman" w:cs="Times New Roman"/>
            <w:sz w:val="24"/>
          </w:rPr>
          <w:t>is inevitable</w:t>
        </w:r>
      </w:ins>
      <w:del w:id="2447" w:author="Miller, Harvey J." w:date="2020-05-20T14:56:00Z">
        <w:r w:rsidR="001D03FB" w:rsidDel="002637B3">
          <w:rPr>
            <w:rFonts w:ascii="Times New Roman" w:hAnsi="Times New Roman" w:cs="Times New Roman"/>
            <w:sz w:val="24"/>
          </w:rPr>
          <w:delText>is inevitable</w:delText>
        </w:r>
      </w:del>
      <w:r w:rsidR="001D03FB">
        <w:rPr>
          <w:rFonts w:ascii="Times New Roman" w:hAnsi="Times New Roman" w:cs="Times New Roman"/>
          <w:sz w:val="24"/>
        </w:rPr>
        <w:t xml:space="preserve"> near the end of February 2020 </w:t>
      </w:r>
      <w:r w:rsidR="001D03FB">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(37)","plainTextFormattedCitation":"(37)","previouslyFormattedCitation":"(37)"},"properties":{"noteIndex":0},"schema":"https://github.com/citation-style-language/schema/raw/master/csl-citation.json"}</w:instrText>
      </w:r>
      <w:r w:rsidR="001D03FB">
        <w:rPr>
          <w:rFonts w:ascii="Times New Roman" w:hAnsi="Times New Roman" w:cs="Times New Roman"/>
          <w:sz w:val="24"/>
        </w:rPr>
        <w:fldChar w:fldCharType="separate"/>
      </w:r>
      <w:r w:rsidR="00C046C6" w:rsidRPr="00C046C6">
        <w:rPr>
          <w:rFonts w:ascii="Times New Roman" w:hAnsi="Times New Roman" w:cs="Times New Roman"/>
          <w:noProof/>
          <w:sz w:val="24"/>
        </w:rPr>
        <w:t>(37)</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ins w:id="2448" w:author="Miller, Harvey J." w:date="2020-05-20T14:54:00Z">
        <w:r w:rsidR="002637B3">
          <w:rPr>
            <w:rFonts w:ascii="Times New Roman" w:hAnsi="Times New Roman" w:cs="Times New Roman"/>
            <w:sz w:val="24"/>
          </w:rPr>
          <w:t xml:space="preserve"> </w:t>
        </w:r>
      </w:ins>
    </w:p>
    <w:p w14:paraId="1C26B0FB" w14:textId="37D8360A" w:rsidR="00C2496E" w:rsidRDefault="00122161">
      <w:pPr>
        <w:jc w:val="both"/>
        <w:rPr>
          <w:rFonts w:ascii="Times New Roman" w:hAnsi="Times New Roman" w:cs="Times New Roman"/>
          <w:sz w:val="24"/>
        </w:rPr>
        <w:pPrChange w:id="2449" w:author="Miller, Harvey J." w:date="2020-05-20T14:58:00Z">
          <w:pPr/>
        </w:pPrChange>
      </w:pPr>
      <w:r>
        <w:rPr>
          <w:rFonts w:ascii="Times New Roman" w:hAnsi="Times New Roman" w:cs="Times New Roman"/>
          <w:sz w:val="24"/>
        </w:rPr>
        <w:tab/>
      </w:r>
      <w:ins w:id="2450" w:author="Miller, Harvey J." w:date="2020-05-20T14:55:00Z">
        <w:r w:rsidR="00D21240">
          <w:rPr>
            <w:rFonts w:ascii="Times New Roman" w:hAnsi="Times New Roman" w:cs="Times New Roman"/>
            <w:sz w:val="24"/>
          </w:rPr>
          <w:t xml:space="preserve">The </w:t>
        </w:r>
      </w:ins>
      <w:ins w:id="2451" w:author="Miller, Harvey J." w:date="2020-05-20T14:57:00Z">
        <w:r w:rsidR="00D21240">
          <w:rPr>
            <w:rFonts w:ascii="Times New Roman" w:hAnsi="Times New Roman" w:cs="Times New Roman"/>
            <w:sz w:val="24"/>
          </w:rPr>
          <w:t xml:space="preserve">response interval patterns with zero incubation lag suggest </w:t>
        </w:r>
      </w:ins>
      <w:ins w:id="2452" w:author="Miller, Harvey J." w:date="2020-05-20T14:58:00Z">
        <w:r w:rsidR="00D21240">
          <w:rPr>
            <w:rFonts w:ascii="Times New Roman" w:hAnsi="Times New Roman" w:cs="Times New Roman"/>
            <w:sz w:val="24"/>
          </w:rPr>
          <w:t xml:space="preserve">that </w:t>
        </w:r>
      </w:ins>
      <w:ins w:id="2453" w:author="Miller, Harvey J." w:date="2020-05-20T15:12:00Z">
        <w:r w:rsidR="00F973CE">
          <w:rPr>
            <w:rFonts w:ascii="Times New Roman" w:hAnsi="Times New Roman" w:cs="Times New Roman"/>
            <w:sz w:val="24"/>
          </w:rPr>
          <w:t xml:space="preserve">initial </w:t>
        </w:r>
      </w:ins>
      <w:ins w:id="2454" w:author="Miller, Harvey J." w:date="2020-05-20T15:11:00Z">
        <w:r w:rsidR="00F973CE">
          <w:rPr>
            <w:rFonts w:ascii="Times New Roman" w:hAnsi="Times New Roman" w:cs="Times New Roman"/>
            <w:sz w:val="24"/>
          </w:rPr>
          <w:t xml:space="preserve">declines in public transit usage </w:t>
        </w:r>
      </w:ins>
      <w:ins w:id="2455" w:author="Miller, Harvey J." w:date="2020-05-20T14:58:00Z">
        <w:r w:rsidR="00D21240">
          <w:rPr>
            <w:rFonts w:ascii="Times New Roman" w:hAnsi="Times New Roman" w:cs="Times New Roman"/>
            <w:sz w:val="24"/>
          </w:rPr>
          <w:t xml:space="preserve">may have limited the spread of the disease in </w:t>
        </w:r>
        <w:r w:rsidR="00F973CE">
          <w:rPr>
            <w:rFonts w:ascii="Times New Roman" w:hAnsi="Times New Roman" w:cs="Times New Roman"/>
            <w:sz w:val="24"/>
          </w:rPr>
          <w:t>some communities</w:t>
        </w:r>
        <w:r w:rsidR="00D21240">
          <w:rPr>
            <w:rFonts w:ascii="Times New Roman" w:hAnsi="Times New Roman" w:cs="Times New Roman"/>
            <w:sz w:val="24"/>
          </w:rPr>
          <w:t xml:space="preserve">.  </w:t>
        </w:r>
      </w:ins>
      <w:r>
        <w:rPr>
          <w:rFonts w:ascii="Times New Roman" w:hAnsi="Times New Roman" w:cs="Times New Roman"/>
          <w:sz w:val="24"/>
        </w:rPr>
        <w:t>Howev</w:t>
      </w:r>
      <w:ins w:id="2456" w:author="Miller, Harvey J." w:date="2020-05-20T15:12:00Z">
        <w:r w:rsidR="00F973CE">
          <w:rPr>
            <w:rFonts w:ascii="Times New Roman" w:hAnsi="Times New Roman" w:cs="Times New Roman"/>
            <w:sz w:val="24"/>
          </w:rPr>
          <w:t xml:space="preserve">er, the picture is less sanguine </w:t>
        </w:r>
      </w:ins>
      <w:del w:id="2457" w:author="Miller, Harvey J." w:date="2020-05-20T15:12:00Z">
        <w:r w:rsidDel="00F973CE">
          <w:rPr>
            <w:rFonts w:ascii="Times New Roman" w:hAnsi="Times New Roman" w:cs="Times New Roman"/>
            <w:sz w:val="24"/>
          </w:rPr>
          <w:delText xml:space="preserve">er, </w:delText>
        </w:r>
      </w:del>
      <w:r>
        <w:rPr>
          <w:rFonts w:ascii="Times New Roman" w:hAnsi="Times New Roman" w:cs="Times New Roman"/>
          <w:sz w:val="24"/>
        </w:rPr>
        <w:t xml:space="preserve">after we </w:t>
      </w:r>
      <w:ins w:id="2458" w:author="Miller, Harvey J." w:date="2020-05-20T14:59:00Z">
        <w:r w:rsidR="00F973CE">
          <w:rPr>
            <w:rFonts w:ascii="Times New Roman" w:hAnsi="Times New Roman" w:cs="Times New Roman"/>
            <w:sz w:val="24"/>
          </w:rPr>
          <w:t>factor in incubation periods</w:t>
        </w:r>
        <w:r w:rsidR="00D21240">
          <w:rPr>
            <w:rFonts w:ascii="Times New Roman" w:hAnsi="Times New Roman" w:cs="Times New Roman"/>
            <w:sz w:val="24"/>
          </w:rPr>
          <w:t>.</w:t>
        </w:r>
      </w:ins>
      <w:ins w:id="2459" w:author="Liu, Luyu" w:date="2020-05-24T16:29:00Z">
        <w:r w:rsidR="00A4619E">
          <w:rPr>
            <w:rFonts w:ascii="Times New Roman" w:hAnsi="Times New Roman" w:cs="Times New Roman"/>
            <w:sz w:val="24"/>
          </w:rPr>
          <w:t xml:space="preserve"> </w:t>
        </w:r>
      </w:ins>
      <w:ins w:id="2460" w:author="Miller, Harvey J." w:date="2020-05-20T14:59:00Z">
        <w:del w:id="2461" w:author="Liu, Luyu" w:date="2020-05-24T16:29:00Z">
          <w:r w:rsidR="00D21240" w:rsidDel="00A4619E">
            <w:rPr>
              <w:rFonts w:ascii="Times New Roman" w:hAnsi="Times New Roman" w:cs="Times New Roman"/>
              <w:sz w:val="24"/>
            </w:rPr>
            <w:delText xml:space="preserve">  </w:delText>
          </w:r>
        </w:del>
      </w:ins>
      <w:ins w:id="2462" w:author="Liu, Luyu" w:date="2020-05-24T16:29:00Z">
        <w:r w:rsidR="00A4619E">
          <w:rPr>
            <w:rFonts w:ascii="Times New Roman" w:hAnsi="Times New Roman" w:cs="Times New Roman"/>
            <w:sz w:val="24"/>
          </w:rPr>
          <w:t>New York City is an illustrative example</w:t>
        </w:r>
        <w:r w:rsidR="00A4619E">
          <w:rPr>
            <w:rFonts w:ascii="Times New Roman" w:hAnsi="Times New Roman" w:cs="Times New Roman"/>
            <w:sz w:val="24"/>
          </w:rPr>
          <w:t xml:space="preserve">. </w:t>
        </w:r>
      </w:ins>
      <w:commentRangeStart w:id="2463"/>
      <w:del w:id="2464" w:author="Miller, Harvey J." w:date="2020-05-20T14:59:00Z">
        <w:r w:rsidDel="00D21240">
          <w:rPr>
            <w:rFonts w:ascii="Times New Roman" w:hAnsi="Times New Roman" w:cs="Times New Roman"/>
            <w:sz w:val="24"/>
          </w:rPr>
          <w:delText xml:space="preserve">consider the </w:delText>
        </w:r>
        <w:r w:rsidR="00B43876" w:rsidDel="00D21240">
          <w:rPr>
            <w:rFonts w:ascii="Times New Roman" w:hAnsi="Times New Roman" w:cs="Times New Roman"/>
            <w:sz w:val="24"/>
          </w:rPr>
          <w:delText xml:space="preserve">incubation </w:delText>
        </w:r>
      </w:del>
      <w:del w:id="2465" w:author="Miller, Harvey J." w:date="2020-05-20T15:00:00Z">
        <w:r w:rsidR="00B43876" w:rsidDel="00D21240">
          <w:rPr>
            <w:rFonts w:ascii="Times New Roman" w:hAnsi="Times New Roman" w:cs="Times New Roman"/>
            <w:sz w:val="24"/>
          </w:rPr>
          <w:delText xml:space="preserve">lag = </w:delText>
        </w:r>
      </w:del>
      <w:del w:id="2466" w:author="Miller, Harvey J." w:date="2020-05-20T15:13:00Z">
        <w:r w:rsidR="00B43876" w:rsidDel="00F973CE">
          <w:rPr>
            <w:rFonts w:ascii="Times New Roman" w:hAnsi="Times New Roman" w:cs="Times New Roman"/>
            <w:sz w:val="24"/>
          </w:rPr>
          <w:delText>5 days</w:delText>
        </w:r>
      </w:del>
      <w:del w:id="2467" w:author="Miller, Harvey J." w:date="2020-05-20T15:00:00Z">
        <w:r w:rsidR="00B43876" w:rsidDel="00D21240">
          <w:rPr>
            <w:rFonts w:ascii="Times New Roman" w:hAnsi="Times New Roman" w:cs="Times New Roman"/>
            <w:sz w:val="24"/>
          </w:rPr>
          <w:delText xml:space="preserve">, which is </w:delText>
        </w:r>
      </w:del>
      <w:del w:id="2468" w:author="Miller, Harvey J." w:date="2020-05-20T15:13:00Z">
        <w:r w:rsidR="00B43876" w:rsidDel="00F973CE">
          <w:rPr>
            <w:rFonts w:ascii="Times New Roman" w:hAnsi="Times New Roman" w:cs="Times New Roman"/>
            <w:sz w:val="24"/>
          </w:rPr>
          <w:delText xml:space="preserve">the reported </w:delText>
        </w:r>
        <w:r w:rsidR="009F2049" w:rsidDel="00F973CE">
          <w:rPr>
            <w:rFonts w:ascii="Times New Roman" w:hAnsi="Times New Roman" w:cs="Times New Roman"/>
            <w:sz w:val="24"/>
          </w:rPr>
          <w:delText>median</w:delText>
        </w:r>
        <w:r w:rsidR="00B43876" w:rsidDel="00F973CE">
          <w:rPr>
            <w:rFonts w:ascii="Times New Roman" w:hAnsi="Times New Roman" w:cs="Times New Roman"/>
            <w:sz w:val="24"/>
          </w:rPr>
          <w:delText xml:space="preserve"> incubation period, many </w:delText>
        </w:r>
        <w:r w:rsidR="00317DE0" w:rsidDel="00F973CE">
          <w:rPr>
            <w:rFonts w:ascii="Times New Roman" w:hAnsi="Times New Roman" w:cs="Times New Roman"/>
            <w:sz w:val="24"/>
          </w:rPr>
          <w:delText xml:space="preserve">areas with earlier response now have negative response interval. </w:delText>
        </w:r>
        <w:r w:rsidR="005C1D93" w:rsidDel="00F973CE">
          <w:rPr>
            <w:rFonts w:ascii="Times New Roman" w:hAnsi="Times New Roman" w:cs="Times New Roman"/>
            <w:sz w:val="24"/>
          </w:rPr>
          <w:delText>A</w:delText>
        </w:r>
        <w:r w:rsidR="00317DE0" w:rsidDel="00F973CE">
          <w:rPr>
            <w:rFonts w:ascii="Times New Roman" w:hAnsi="Times New Roman" w:cs="Times New Roman"/>
            <w:sz w:val="24"/>
          </w:rPr>
          <w:delText xml:space="preserve"> most noticeable area is the </w:delText>
        </w:r>
      </w:del>
      <w:ins w:id="2469" w:author="Liu, Luyu" w:date="2020-05-21T23:43:00Z">
        <w:r w:rsidR="005D19AE">
          <w:rPr>
            <w:rFonts w:ascii="Times New Roman" w:hAnsi="Times New Roman" w:cs="Times New Roman"/>
            <w:sz w:val="24"/>
          </w:rPr>
          <w:t xml:space="preserve">With lag = 0, 5 of 13 systems have positive response intervals, suggesting declines in transit usage in advance of community spread.  With lag = 5, all of 13 transit systems have negative response intervals, meaning the virus could have been spreading in the community before any appreciable decline in transit demand.  </w:t>
        </w:r>
      </w:ins>
      <w:commentRangeEnd w:id="2463"/>
      <w:r w:rsidR="00417459">
        <w:rPr>
          <w:rStyle w:val="CommentReference"/>
        </w:rPr>
        <w:commentReference w:id="2463"/>
      </w:r>
      <w:del w:id="2470" w:author="Liu, Luyu" w:date="2020-05-21T23:43:00Z">
        <w:r w:rsidR="00317DE0" w:rsidDel="005D19AE">
          <w:rPr>
            <w:rFonts w:ascii="Times New Roman" w:hAnsi="Times New Roman" w:cs="Times New Roman"/>
            <w:sz w:val="24"/>
          </w:rPr>
          <w:delText>New York City</w:delText>
        </w:r>
      </w:del>
      <w:ins w:id="2471" w:author="Miller, Harvey J." w:date="2020-05-20T15:13:00Z">
        <w:del w:id="2472" w:author="Liu, Luyu" w:date="2020-05-21T23:43:00Z">
          <w:r w:rsidR="00F973CE" w:rsidDel="005D19AE">
            <w:rPr>
              <w:rFonts w:ascii="Times New Roman" w:hAnsi="Times New Roman" w:cs="Times New Roman"/>
              <w:sz w:val="24"/>
            </w:rPr>
            <w:delText xml:space="preserve"> is an illustrative example</w:delText>
          </w:r>
        </w:del>
      </w:ins>
      <w:del w:id="2473" w:author="Liu, Luyu" w:date="2020-05-21T23:42:00Z">
        <w:r w:rsidR="00317DE0" w:rsidDel="005D19AE">
          <w:rPr>
            <w:rFonts w:ascii="Times New Roman" w:hAnsi="Times New Roman" w:cs="Times New Roman"/>
            <w:sz w:val="24"/>
          </w:rPr>
          <w:delText xml:space="preserve">. </w:delText>
        </w:r>
      </w:del>
      <w:del w:id="2474" w:author="Liu, Luyu" w:date="2020-05-21T23:37:00Z">
        <w:r w:rsidR="00317DE0" w:rsidDel="00B221F3">
          <w:rPr>
            <w:rFonts w:ascii="Times New Roman" w:hAnsi="Times New Roman" w:cs="Times New Roman"/>
            <w:sz w:val="24"/>
          </w:rPr>
          <w:delText>W</w:delText>
        </w:r>
      </w:del>
      <w:del w:id="2475" w:author="Liu, Luyu" w:date="2020-05-21T23:43:00Z">
        <w:r w:rsidR="00317DE0" w:rsidDel="005D19AE">
          <w:rPr>
            <w:rFonts w:ascii="Times New Roman" w:hAnsi="Times New Roman" w:cs="Times New Roman"/>
            <w:sz w:val="24"/>
          </w:rPr>
          <w:delText xml:space="preserve">ith lag = 0, out of 13 transit system in the New York City, </w:delText>
        </w:r>
      </w:del>
      <w:ins w:id="2476" w:author="Miller, Harvey J." w:date="2020-05-20T15:14:00Z">
        <w:del w:id="2477" w:author="Liu, Luyu" w:date="2020-05-21T23:43:00Z">
          <w:r w:rsidR="00F973CE" w:rsidDel="005D19AE">
            <w:rPr>
              <w:rFonts w:ascii="Times New Roman" w:hAnsi="Times New Roman" w:cs="Times New Roman"/>
              <w:sz w:val="24"/>
            </w:rPr>
            <w:delText xml:space="preserve">5 </w:delText>
          </w:r>
        </w:del>
      </w:ins>
      <w:del w:id="2478" w:author="Liu, Luyu" w:date="2020-05-21T23:43:00Z">
        <w:r w:rsidR="00317DE0" w:rsidDel="005D19AE">
          <w:rPr>
            <w:rFonts w:ascii="Times New Roman" w:hAnsi="Times New Roman" w:cs="Times New Roman"/>
            <w:sz w:val="24"/>
          </w:rPr>
          <w:delText>there are 5</w:delText>
        </w:r>
      </w:del>
      <w:del w:id="2479" w:author="Liu, Luyu" w:date="2020-05-21T22:21:00Z">
        <w:r w:rsidR="00317DE0" w:rsidDel="002047F0">
          <w:rPr>
            <w:rFonts w:ascii="Times New Roman" w:hAnsi="Times New Roman" w:cs="Times New Roman"/>
            <w:sz w:val="24"/>
          </w:rPr>
          <w:delText xml:space="preserve"> </w:delText>
        </w:r>
      </w:del>
      <w:ins w:id="2480" w:author="Miller, Harvey J." w:date="2020-05-20T15:14:00Z">
        <w:del w:id="2481" w:author="Liu, Luyu" w:date="2020-05-21T23:43:00Z">
          <w:r w:rsidR="00F973CE" w:rsidDel="005D19AE">
            <w:rPr>
              <w:rFonts w:ascii="Times New Roman" w:hAnsi="Times New Roman" w:cs="Times New Roman"/>
              <w:sz w:val="24"/>
            </w:rPr>
            <w:delText xml:space="preserve">of 13 </w:delText>
          </w:r>
        </w:del>
      </w:ins>
      <w:del w:id="2482" w:author="Liu, Luyu" w:date="2020-05-21T23:43:00Z">
        <w:r w:rsidR="00317DE0" w:rsidDel="005D19AE">
          <w:rPr>
            <w:rFonts w:ascii="Times New Roman" w:hAnsi="Times New Roman" w:cs="Times New Roman"/>
            <w:sz w:val="24"/>
          </w:rPr>
          <w:delText>systems that have positive response intervals</w:delText>
        </w:r>
      </w:del>
      <w:ins w:id="2483" w:author="Miller, Harvey J." w:date="2020-05-20T15:14:00Z">
        <w:del w:id="2484" w:author="Liu, Luyu" w:date="2020-05-21T23:43:00Z">
          <w:r w:rsidR="00F973CE" w:rsidDel="005D19AE">
            <w:rPr>
              <w:rFonts w:ascii="Times New Roman" w:hAnsi="Times New Roman" w:cs="Times New Roman"/>
              <w:sz w:val="24"/>
            </w:rPr>
            <w:delText>, suggesting declines in transit usage in advance of community spread.  With</w:delText>
          </w:r>
        </w:del>
      </w:ins>
      <w:del w:id="2485" w:author="Liu, Luyu" w:date="2020-05-21T23:43:00Z">
        <w:r w:rsidR="00317DE0" w:rsidDel="005D19AE">
          <w:rPr>
            <w:rFonts w:ascii="Times New Roman" w:hAnsi="Times New Roman" w:cs="Times New Roman"/>
            <w:sz w:val="24"/>
          </w:rPr>
          <w:delText xml:space="preserve">, such as MTA - Bronx buses, Suffolk County Transit, and Long Island </w:delText>
        </w:r>
        <w:r w:rsidR="00491240" w:rsidDel="005D19AE">
          <w:rPr>
            <w:rFonts w:ascii="Times New Roman" w:hAnsi="Times New Roman" w:cs="Times New Roman"/>
            <w:sz w:val="24"/>
          </w:rPr>
          <w:delText>Rail Road</w:delText>
        </w:r>
        <w:r w:rsidR="00317DE0" w:rsidDel="005D19AE">
          <w:rPr>
            <w:rFonts w:ascii="Times New Roman" w:hAnsi="Times New Roman" w:cs="Times New Roman"/>
            <w:sz w:val="24"/>
          </w:rPr>
          <w:delText xml:space="preserve">; when lag = 5, </w:delText>
        </w:r>
      </w:del>
      <w:del w:id="2486" w:author="Liu, Luyu" w:date="2020-05-21T23:21:00Z">
        <w:r w:rsidR="00491240" w:rsidDel="00380C48">
          <w:rPr>
            <w:rFonts w:ascii="Times New Roman" w:hAnsi="Times New Roman" w:cs="Times New Roman"/>
            <w:sz w:val="24"/>
          </w:rPr>
          <w:delText xml:space="preserve">all </w:delText>
        </w:r>
      </w:del>
      <w:del w:id="2487" w:author="Liu, Luyu" w:date="2020-05-21T23:43:00Z">
        <w:r w:rsidR="00491240" w:rsidDel="005D19AE">
          <w:rPr>
            <w:rFonts w:ascii="Times New Roman" w:hAnsi="Times New Roman" w:cs="Times New Roman"/>
            <w:sz w:val="24"/>
          </w:rPr>
          <w:delText>of the 13 transit systems all hav</w:delText>
        </w:r>
      </w:del>
      <w:ins w:id="2488" w:author="Miller, Harvey J." w:date="2020-05-20T15:15:00Z">
        <w:del w:id="2489" w:author="Liu, Luyu" w:date="2020-05-21T23:43:00Z">
          <w:r w:rsidR="00F973CE" w:rsidDel="005D19AE">
            <w:rPr>
              <w:rFonts w:ascii="Times New Roman" w:hAnsi="Times New Roman" w:cs="Times New Roman"/>
              <w:sz w:val="24"/>
            </w:rPr>
            <w:delText xml:space="preserve">e </w:delText>
          </w:r>
        </w:del>
      </w:ins>
      <w:del w:id="2490" w:author="Liu, Luyu" w:date="2020-05-21T23:43:00Z">
        <w:r w:rsidR="00491240" w:rsidDel="005D19AE">
          <w:rPr>
            <w:rFonts w:ascii="Times New Roman" w:hAnsi="Times New Roman" w:cs="Times New Roman"/>
            <w:sz w:val="24"/>
          </w:rPr>
          <w:delText>e negative response intervals</w:delText>
        </w:r>
      </w:del>
      <w:ins w:id="2491" w:author="Miller, Harvey J." w:date="2020-05-20T15:15:00Z">
        <w:del w:id="2492" w:author="Liu, Luyu" w:date="2020-05-21T23:43:00Z">
          <w:r w:rsidR="00F973CE" w:rsidDel="005D19AE">
            <w:rPr>
              <w:rFonts w:ascii="Times New Roman" w:hAnsi="Times New Roman" w:cs="Times New Roman"/>
              <w:sz w:val="24"/>
            </w:rPr>
            <w:delText xml:space="preserve">, meaning the virus could have been spreading in the community </w:delText>
          </w:r>
        </w:del>
      </w:ins>
      <w:ins w:id="2493" w:author="Miller, Harvey J." w:date="2020-05-20T15:16:00Z">
        <w:del w:id="2494" w:author="Liu, Luyu" w:date="2020-05-21T23:43:00Z">
          <w:r w:rsidR="00F973CE" w:rsidDel="005D19AE">
            <w:rPr>
              <w:rFonts w:ascii="Times New Roman" w:hAnsi="Times New Roman" w:cs="Times New Roman"/>
              <w:sz w:val="24"/>
            </w:rPr>
            <w:delText xml:space="preserve">before any appreciable </w:delText>
          </w:r>
        </w:del>
      </w:ins>
      <w:ins w:id="2495" w:author="Miller, Harvey J." w:date="2020-05-20T15:15:00Z">
        <w:del w:id="2496" w:author="Liu, Luyu" w:date="2020-05-21T23:43:00Z">
          <w:r w:rsidR="00F973CE" w:rsidDel="005D19AE">
            <w:rPr>
              <w:rFonts w:ascii="Times New Roman" w:hAnsi="Times New Roman" w:cs="Times New Roman"/>
              <w:sz w:val="24"/>
            </w:rPr>
            <w:delText xml:space="preserve">decline in transit </w:delText>
          </w:r>
        </w:del>
      </w:ins>
      <w:ins w:id="2497" w:author="Miller, Harvey J." w:date="2020-05-20T15:16:00Z">
        <w:del w:id="2498" w:author="Liu, Luyu" w:date="2020-05-21T23:43:00Z">
          <w:r w:rsidR="00F973CE" w:rsidDel="005D19AE">
            <w:rPr>
              <w:rFonts w:ascii="Times New Roman" w:hAnsi="Times New Roman" w:cs="Times New Roman"/>
              <w:sz w:val="24"/>
            </w:rPr>
            <w:delText>demand</w:delText>
          </w:r>
        </w:del>
      </w:ins>
      <w:del w:id="2499" w:author="Liu, Luyu" w:date="2020-05-21T23:43:00Z">
        <w:r w:rsidR="00491240" w:rsidDel="005D19AE">
          <w:rPr>
            <w:rFonts w:ascii="Times New Roman" w:hAnsi="Times New Roman" w:cs="Times New Roman"/>
            <w:sz w:val="24"/>
          </w:rPr>
          <w:delText xml:space="preserve">. </w:delText>
        </w:r>
      </w:del>
      <w:ins w:id="2500" w:author="Miller, Harvey J." w:date="2020-05-20T15:16:00Z">
        <w:del w:id="2501" w:author="Liu, Luyu" w:date="2020-05-21T23:43:00Z">
          <w:r w:rsidR="00F973CE" w:rsidDel="005D19AE">
            <w:rPr>
              <w:rFonts w:ascii="Times New Roman" w:hAnsi="Times New Roman" w:cs="Times New Roman"/>
              <w:sz w:val="24"/>
            </w:rPr>
            <w:delText xml:space="preserve"> </w:delText>
          </w:r>
        </w:del>
      </w:ins>
      <w:del w:id="2502" w:author="Miller, Harvey J." w:date="2020-05-20T15:16:00Z">
        <w:r w:rsidR="00491240" w:rsidDel="00F973CE">
          <w:rPr>
            <w:rFonts w:ascii="Times New Roman" w:hAnsi="Times New Roman" w:cs="Times New Roman"/>
            <w:sz w:val="24"/>
          </w:rPr>
          <w:delText>This also suggests that New York transit users did not realize the necessity of avoid transit and non-essential trips when the community spread began.</w:delText>
        </w:r>
        <w:r w:rsidR="005C1D93" w:rsidDel="00F973CE">
          <w:rPr>
            <w:rFonts w:ascii="Times New Roman" w:hAnsi="Times New Roman" w:cs="Times New Roman"/>
            <w:sz w:val="24"/>
          </w:rPr>
          <w:delText xml:space="preserve"> </w:delText>
        </w:r>
      </w:del>
      <w:ins w:id="2503" w:author="Miller, Harvey J." w:date="2020-05-20T15:16:00Z">
        <w:r w:rsidR="00F973CE">
          <w:rPr>
            <w:rFonts w:ascii="Times New Roman" w:hAnsi="Times New Roman" w:cs="Times New Roman"/>
            <w:sz w:val="24"/>
          </w:rPr>
          <w:t>In contrast</w:t>
        </w:r>
      </w:ins>
      <w:del w:id="2504" w:author="Miller, Harvey J." w:date="2020-05-20T15:16:00Z">
        <w:r w:rsidR="005C1D93" w:rsidDel="00F973CE">
          <w:rPr>
            <w:rFonts w:ascii="Times New Roman" w:hAnsi="Times New Roman" w:cs="Times New Roman"/>
            <w:sz w:val="24"/>
          </w:rPr>
          <w:delText>On the contrary</w:delText>
        </w:r>
      </w:del>
      <w:r w:rsidR="005C1D93">
        <w:rPr>
          <w:rFonts w:ascii="Times New Roman" w:hAnsi="Times New Roman" w:cs="Times New Roman"/>
          <w:sz w:val="24"/>
        </w:rPr>
        <w:t>, most transit systems in the Mid</w:t>
      </w:r>
      <w:ins w:id="2505" w:author="Miller, Harvey J." w:date="2020-05-20T15:16:00Z">
        <w:r w:rsidR="00F973CE">
          <w:rPr>
            <w:rFonts w:ascii="Times New Roman" w:hAnsi="Times New Roman" w:cs="Times New Roman"/>
            <w:sz w:val="24"/>
          </w:rPr>
          <w:t>west</w:t>
        </w:r>
      </w:ins>
      <w:del w:id="2506" w:author="Miller, Harvey J." w:date="2020-05-20T15:16:00Z">
        <w:r w:rsidR="005C1D93" w:rsidDel="00F973CE">
          <w:rPr>
            <w:rFonts w:ascii="Times New Roman" w:hAnsi="Times New Roman" w:cs="Times New Roman"/>
            <w:sz w:val="24"/>
          </w:rPr>
          <w:delText>dle West</w:delText>
        </w:r>
      </w:del>
      <w:r w:rsidR="005C1D93">
        <w:rPr>
          <w:rFonts w:ascii="Times New Roman" w:hAnsi="Times New Roman" w:cs="Times New Roman"/>
          <w:sz w:val="24"/>
        </w:rPr>
        <w:t xml:space="preserve"> such as Missouri, Ohio, Michigan, and Kentucky still have positive response intervals</w:t>
      </w:r>
      <w:ins w:id="2507" w:author="Miller, Harvey J." w:date="2020-05-20T15:17:00Z">
        <w:r w:rsidR="00F973CE">
          <w:rPr>
            <w:rFonts w:ascii="Times New Roman" w:hAnsi="Times New Roman" w:cs="Times New Roman"/>
            <w:sz w:val="24"/>
          </w:rPr>
          <w:t xml:space="preserve"> with an incubation lag of five days</w:t>
        </w:r>
      </w:ins>
      <w:r w:rsidR="005C1D93">
        <w:rPr>
          <w:rFonts w:ascii="Times New Roman" w:hAnsi="Times New Roman" w:cs="Times New Roman"/>
          <w:sz w:val="24"/>
        </w:rPr>
        <w:t xml:space="preserve">. </w:t>
      </w:r>
      <w:r w:rsidR="00466F20">
        <w:rPr>
          <w:rFonts w:ascii="Times New Roman" w:hAnsi="Times New Roman" w:cs="Times New Roman"/>
          <w:sz w:val="24"/>
        </w:rPr>
        <w:t xml:space="preserve">This </w:t>
      </w:r>
      <w:del w:id="2508" w:author="Miller, Harvey J." w:date="2020-05-20T15:17:00Z">
        <w:r w:rsidR="00BF4290" w:rsidDel="00F973CE">
          <w:rPr>
            <w:rFonts w:ascii="Times New Roman" w:hAnsi="Times New Roman" w:cs="Times New Roman"/>
            <w:sz w:val="24"/>
          </w:rPr>
          <w:delText xml:space="preserve">phenomenon </w:delText>
        </w:r>
      </w:del>
      <w:r w:rsidR="00466F20">
        <w:rPr>
          <w:rFonts w:ascii="Times New Roman" w:hAnsi="Times New Roman" w:cs="Times New Roman"/>
          <w:sz w:val="24"/>
        </w:rPr>
        <w:t xml:space="preserve">is </w:t>
      </w:r>
      <w:del w:id="2509" w:author="Miller, Harvey J." w:date="2020-05-20T15:17:00Z">
        <w:r w:rsidR="00466F20" w:rsidDel="00F973CE">
          <w:rPr>
            <w:rFonts w:ascii="Times New Roman" w:hAnsi="Times New Roman" w:cs="Times New Roman"/>
            <w:sz w:val="24"/>
          </w:rPr>
          <w:delText xml:space="preserve">also </w:delText>
        </w:r>
      </w:del>
      <w:r w:rsidR="00466F20">
        <w:rPr>
          <w:rFonts w:ascii="Times New Roman" w:hAnsi="Times New Roman" w:cs="Times New Roman"/>
          <w:sz w:val="24"/>
        </w:rPr>
        <w:t>supported by the cellphone location data</w:t>
      </w:r>
      <w:r w:rsidR="00FC6E3C">
        <w:rPr>
          <w:rFonts w:ascii="Times New Roman" w:hAnsi="Times New Roman" w:cs="Times New Roman"/>
          <w:sz w:val="24"/>
        </w:rPr>
        <w:t xml:space="preserve">: those </w:t>
      </w:r>
      <w:ins w:id="2510" w:author="Miller, Harvey J." w:date="2020-05-20T15:17:00Z">
        <w:r w:rsidR="00F973CE">
          <w:rPr>
            <w:rFonts w:ascii="Times New Roman" w:hAnsi="Times New Roman" w:cs="Times New Roman"/>
            <w:sz w:val="24"/>
          </w:rPr>
          <w:t xml:space="preserve">Midwest </w:t>
        </w:r>
      </w:ins>
      <w:del w:id="2511" w:author="Miller, Harvey J." w:date="2020-05-20T15:17:00Z">
        <w:r w:rsidR="00FC6E3C" w:rsidDel="00F973CE">
          <w:rPr>
            <w:rFonts w:ascii="Times New Roman" w:hAnsi="Times New Roman" w:cs="Times New Roman"/>
            <w:sz w:val="24"/>
          </w:rPr>
          <w:delText xml:space="preserve">places </w:delText>
        </w:r>
      </w:del>
      <w:ins w:id="2512" w:author="Miller, Harvey J." w:date="2020-05-20T15:17:00Z">
        <w:r w:rsidR="00F973CE">
          <w:rPr>
            <w:rFonts w:ascii="Times New Roman" w:hAnsi="Times New Roman" w:cs="Times New Roman"/>
            <w:sz w:val="24"/>
          </w:rPr>
          <w:t xml:space="preserve">states </w:t>
        </w:r>
      </w:ins>
      <w:del w:id="2513" w:author="Miller, Harvey J." w:date="2020-05-20T15:17:00Z">
        <w:r w:rsidR="00FC6E3C" w:rsidDel="00F973CE">
          <w:rPr>
            <w:rFonts w:ascii="Times New Roman" w:hAnsi="Times New Roman" w:cs="Times New Roman"/>
            <w:sz w:val="24"/>
          </w:rPr>
          <w:delText xml:space="preserve">mentioned </w:delText>
        </w:r>
      </w:del>
      <w:r w:rsidR="00FC6E3C">
        <w:rPr>
          <w:rFonts w:ascii="Times New Roman" w:hAnsi="Times New Roman" w:cs="Times New Roman"/>
          <w:sz w:val="24"/>
        </w:rPr>
        <w:t>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(38)","plainTextFormattedCitation":"(38)","previouslyFormattedCitation":"(38)"},"properties":{"noteIndex":0},"schema":"https://github.com/citation-style-language/schema/raw/master/csl-citation.json"}</w:instrText>
      </w:r>
      <w:r w:rsidR="00466F20">
        <w:rPr>
          <w:rFonts w:ascii="Times New Roman" w:hAnsi="Times New Roman" w:cs="Times New Roman"/>
          <w:sz w:val="24"/>
        </w:rPr>
        <w:fldChar w:fldCharType="separate"/>
      </w:r>
      <w:r w:rsidR="00C046C6" w:rsidRPr="00C046C6">
        <w:rPr>
          <w:rFonts w:ascii="Times New Roman" w:hAnsi="Times New Roman" w:cs="Times New Roman"/>
          <w:noProof/>
          <w:sz w:val="24"/>
        </w:rPr>
        <w:t>(38)</w:t>
      </w:r>
      <w:r w:rsidR="00466F20">
        <w:rPr>
          <w:rFonts w:ascii="Times New Roman" w:hAnsi="Times New Roman" w:cs="Times New Roman"/>
          <w:sz w:val="24"/>
        </w:rPr>
        <w:fldChar w:fldCharType="end"/>
      </w:r>
      <w:r w:rsidR="00466F20">
        <w:rPr>
          <w:rFonts w:ascii="Times New Roman" w:hAnsi="Times New Roman" w:cs="Times New Roman"/>
          <w:sz w:val="24"/>
        </w:rPr>
        <w:t>.</w:t>
      </w:r>
      <w:del w:id="2514" w:author="Miller, Harvey J." w:date="2020-05-20T15:18:00Z">
        <w:r w:rsidR="00BF4290" w:rsidDel="00F973CE">
          <w:rPr>
            <w:rFonts w:ascii="Times New Roman" w:hAnsi="Times New Roman" w:cs="Times New Roman"/>
            <w:sz w:val="24"/>
          </w:rPr>
          <w:delText xml:space="preserve"> Due to earlier response, the transit users in these area may be exposed to less risk during the pandemic.</w:delText>
        </w:r>
        <w:r w:rsidR="00C2496E" w:rsidRPr="00C2496E" w:rsidDel="00F973CE">
          <w:rPr>
            <w:rFonts w:ascii="Times New Roman" w:hAnsi="Times New Roman" w:cs="Times New Roman"/>
            <w:sz w:val="24"/>
          </w:rPr>
          <w:delText xml:space="preserve"> </w:delText>
        </w:r>
        <w:r w:rsidR="00C2496E" w:rsidDel="00F973CE">
          <w:rPr>
            <w:rFonts w:ascii="Times New Roman" w:hAnsi="Times New Roman" w:cs="Times New Roman"/>
            <w:sz w:val="24"/>
          </w:rPr>
          <w:delText>However</w:delText>
        </w:r>
      </w:del>
      <w:ins w:id="2515" w:author="Miller, Harvey J." w:date="2020-05-20T15:18:00Z">
        <w:r w:rsidR="00F973CE">
          <w:rPr>
            <w:rFonts w:ascii="Times New Roman" w:hAnsi="Times New Roman" w:cs="Times New Roman"/>
            <w:sz w:val="24"/>
          </w:rPr>
          <w:t xml:space="preserve"> For a more conservative </w:t>
        </w:r>
      </w:ins>
      <w:del w:id="2516" w:author="Miller, Harvey J." w:date="2020-05-20T15:18:00Z">
        <w:r w:rsidR="00C2496E" w:rsidDel="00F973CE">
          <w:rPr>
            <w:rFonts w:ascii="Times New Roman" w:hAnsi="Times New Roman" w:cs="Times New Roman"/>
            <w:sz w:val="24"/>
          </w:rPr>
          <w:delText xml:space="preserve">, for the </w:delText>
        </w:r>
      </w:del>
      <w:r w:rsidR="00C2496E">
        <w:rPr>
          <w:rFonts w:ascii="Times New Roman" w:hAnsi="Times New Roman" w:cs="Times New Roman"/>
          <w:sz w:val="24"/>
        </w:rPr>
        <w:t xml:space="preserve">scenario of </w:t>
      </w:r>
      <w:ins w:id="2517" w:author="Miller, Harvey J." w:date="2020-05-20T15:18:00Z">
        <w:r w:rsidR="00F973CE">
          <w:rPr>
            <w:rFonts w:ascii="Times New Roman" w:hAnsi="Times New Roman" w:cs="Times New Roman"/>
            <w:sz w:val="24"/>
          </w:rPr>
          <w:t xml:space="preserve">an incubation </w:t>
        </w:r>
      </w:ins>
      <w:r w:rsidR="00C2496E">
        <w:rPr>
          <w:rFonts w:ascii="Times New Roman" w:hAnsi="Times New Roman" w:cs="Times New Roman"/>
          <w:sz w:val="24"/>
        </w:rPr>
        <w:t xml:space="preserve">lag = 14 days, </w:t>
      </w:r>
      <w:del w:id="2518" w:author="Miller, Harvey J." w:date="2020-05-20T15:18:00Z">
        <w:r w:rsidR="00C2496E" w:rsidDel="00F973CE">
          <w:rPr>
            <w:rFonts w:ascii="Times New Roman" w:hAnsi="Times New Roman" w:cs="Times New Roman"/>
            <w:sz w:val="24"/>
          </w:rPr>
          <w:delText xml:space="preserve">which is a highly hypothesized scenario, </w:delText>
        </w:r>
      </w:del>
      <w:r w:rsidR="00C2496E">
        <w:rPr>
          <w:rFonts w:ascii="Times New Roman" w:hAnsi="Times New Roman" w:cs="Times New Roman"/>
          <w:sz w:val="24"/>
        </w:rPr>
        <w:t xml:space="preserve">most transit systems </w:t>
      </w:r>
      <w:del w:id="2519" w:author="Miller, Harvey J." w:date="2020-05-20T15:18:00Z">
        <w:r w:rsidR="00C2496E" w:rsidDel="00F973CE">
          <w:rPr>
            <w:rFonts w:ascii="Times New Roman" w:hAnsi="Times New Roman" w:cs="Times New Roman"/>
            <w:sz w:val="24"/>
          </w:rPr>
          <w:delText xml:space="preserve">and most cities </w:delText>
        </w:r>
      </w:del>
      <w:r w:rsidR="00C2496E">
        <w:rPr>
          <w:rFonts w:ascii="Times New Roman" w:hAnsi="Times New Roman" w:cs="Times New Roman"/>
          <w:sz w:val="24"/>
        </w:rPr>
        <w:t>have negative response</w:t>
      </w:r>
      <w:ins w:id="2520" w:author="Miller, Harvey J." w:date="2020-05-20T15:18:00Z">
        <w:r w:rsidR="00F973CE">
          <w:rPr>
            <w:rFonts w:ascii="Times New Roman" w:hAnsi="Times New Roman" w:cs="Times New Roman"/>
            <w:sz w:val="24"/>
          </w:rPr>
          <w:t xml:space="preserve"> intervals</w:t>
        </w:r>
      </w:ins>
      <w:r w:rsidR="00C2496E">
        <w:rPr>
          <w:rFonts w:ascii="Times New Roman" w:hAnsi="Times New Roman" w:cs="Times New Roman"/>
          <w:sz w:val="24"/>
        </w:rPr>
        <w:t xml:space="preserve">. </w:t>
      </w:r>
    </w:p>
    <w:p w14:paraId="256B8876" w14:textId="225012B8" w:rsidR="00122161" w:rsidRDefault="00122161" w:rsidP="00536C79">
      <w:pPr>
        <w:rPr>
          <w:rFonts w:ascii="Times New Roman" w:hAnsi="Times New Roman" w:cs="Times New Roman"/>
          <w:sz w:val="24"/>
        </w:rPr>
      </w:pPr>
    </w:p>
    <w:p w14:paraId="38EFE0F3" w14:textId="68FF3CFA" w:rsidR="00994D3F" w:rsidRDefault="00BD6F93" w:rsidP="00994D3F">
      <w:pPr>
        <w:keepNext/>
      </w:pPr>
      <w:ins w:id="2521" w:author="Liu, Luyu" w:date="2020-05-24T16:25:00Z">
        <w:r>
          <w:rPr>
            <w:noProof/>
          </w:rPr>
          <w:lastRenderedPageBreak/>
          <w:drawing>
            <wp:inline distT="0" distB="0" distL="0" distR="0" wp14:anchorId="22D33371" wp14:editId="1FD673D9">
              <wp:extent cx="5943600" cy="3449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ins>
      <w:ins w:id="2522" w:author="Liu, Luyu" w:date="2020-05-21T20:09:00Z">
        <w:r w:rsidR="00A46592" w:rsidDel="00A46592">
          <w:rPr>
            <w:noProof/>
          </w:rPr>
          <w:t xml:space="preserve"> </w:t>
        </w:r>
      </w:ins>
      <w:del w:id="2523" w:author="Liu, Luyu" w:date="2020-05-21T20:04:00Z">
        <w:r w:rsidR="00703BB3">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406.35pt">
              <v:imagedata r:id="rId13" o:title="response_interval"/>
            </v:shape>
          </w:pict>
        </w:r>
      </w:del>
    </w:p>
    <w:p w14:paraId="3D1D70DE" w14:textId="74302409" w:rsidR="007644C8" w:rsidRDefault="00994D3F" w:rsidP="008E11AA">
      <w:pPr>
        <w:jc w:val="center"/>
        <w:rPr>
          <w:rFonts w:ascii="Times New Roman" w:hAnsi="Times New Roman" w:cs="Times New Roman"/>
          <w:sz w:val="24"/>
        </w:rPr>
      </w:pPr>
      <w:bookmarkStart w:id="2524" w:name="_Ref36757496"/>
      <w:commentRangeStart w:id="2525"/>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2524"/>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w:t>
      </w:r>
      <w:del w:id="2526" w:author="Liu, Luyu" w:date="2020-05-21T20:09:00Z">
        <w:r w:rsidR="00B42DEA" w:rsidDel="00A46592">
          <w:rPr>
            <w:rFonts w:ascii="Times New Roman" w:hAnsi="Times New Roman" w:cs="Times New Roman"/>
            <w:sz w:val="24"/>
          </w:rPr>
          <w:delText>= 0, 5, and 14 days for both from divergent and convergent point.</w:delText>
        </w:r>
        <w:commentRangeEnd w:id="2525"/>
        <w:r w:rsidR="00773987" w:rsidDel="00A46592">
          <w:rPr>
            <w:rStyle w:val="CommentReference"/>
          </w:rPr>
          <w:commentReference w:id="2525"/>
        </w:r>
      </w:del>
      <w:ins w:id="2527" w:author="Liu, Luyu" w:date="2020-05-21T20:09:00Z">
        <w:r w:rsidR="00A46592">
          <w:rPr>
            <w:rFonts w:ascii="Times New Roman" w:hAnsi="Times New Roman" w:cs="Times New Roman"/>
            <w:sz w:val="24"/>
          </w:rPr>
          <w:t xml:space="preserve">=0 from </w:t>
        </w:r>
      </w:ins>
      <w:ins w:id="2528" w:author="Liu, Luyu" w:date="2020-05-21T20:10:00Z">
        <w:r w:rsidR="00A46592">
          <w:rPr>
            <w:rFonts w:ascii="Times New Roman" w:hAnsi="Times New Roman" w:cs="Times New Roman"/>
            <w:sz w:val="24"/>
          </w:rPr>
          <w:t>cliff point</w:t>
        </w:r>
      </w:ins>
      <w:ins w:id="2529" w:author="Liu, Luyu" w:date="2020-05-24T16:25:00Z">
        <w:r w:rsidR="00BD6F93">
          <w:rPr>
            <w:rFonts w:ascii="Times New Roman" w:hAnsi="Times New Roman" w:cs="Times New Roman"/>
            <w:sz w:val="24"/>
          </w:rPr>
          <w:t xml:space="preserve"> (quantile classification)</w:t>
        </w:r>
      </w:ins>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2B5002FE" w:rsidR="009D23CC" w:rsidRDefault="005A7862">
      <w:pPr>
        <w:jc w:val="both"/>
        <w:rPr>
          <w:rFonts w:ascii="Times New Roman" w:hAnsi="Times New Roman" w:cs="Times New Roman"/>
          <w:sz w:val="24"/>
        </w:rPr>
        <w:pPrChange w:id="2530" w:author="Miller, Harvey J." w:date="2020-05-22T15:20:00Z">
          <w:pPr/>
        </w:pPrChange>
      </w:pPr>
      <w:r>
        <w:rPr>
          <w:rFonts w:ascii="Times New Roman" w:hAnsi="Times New Roman" w:cs="Times New Roman"/>
          <w:sz w:val="24"/>
        </w:rPr>
        <w:tab/>
      </w:r>
      <w:commentRangeStart w:id="2531"/>
      <w:commentRangeStart w:id="2532"/>
      <w:r>
        <w:rPr>
          <w:rFonts w:ascii="Times New Roman" w:hAnsi="Times New Roman" w:cs="Times New Roman"/>
          <w:sz w:val="24"/>
        </w:rPr>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w:t>
      </w:r>
      <w:del w:id="2533" w:author="Liu, Luyu" w:date="2020-05-23T22:35:00Z">
        <w:r w:rsidDel="008257E8">
          <w:rPr>
            <w:rFonts w:ascii="Times New Roman" w:hAnsi="Times New Roman" w:cs="Times New Roman"/>
            <w:sz w:val="24"/>
          </w:rPr>
          <w:delText>convergent</w:delText>
        </w:r>
      </w:del>
      <w:ins w:id="2534"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xml:space="preserve">. For scenario of lag = 0, only Capital Metro in Austin, Texas </w:t>
      </w:r>
      <w:del w:id="2535" w:author="Liu, Luyu" w:date="2020-05-21T22:11:00Z">
        <w:r w:rsidDel="009C150E">
          <w:rPr>
            <w:rFonts w:ascii="Times New Roman" w:hAnsi="Times New Roman" w:cs="Times New Roman"/>
            <w:sz w:val="24"/>
          </w:rPr>
          <w:delText>and HRT in Hampton, Virginia</w:delText>
        </w:r>
        <w:r w:rsidR="00C2496E" w:rsidDel="009C150E">
          <w:rPr>
            <w:rFonts w:ascii="Times New Roman" w:hAnsi="Times New Roman" w:cs="Times New Roman"/>
            <w:sz w:val="24"/>
          </w:rPr>
          <w:delText xml:space="preserve"> </w:delText>
        </w:r>
      </w:del>
      <w:r w:rsidR="00C2496E">
        <w:rPr>
          <w:rFonts w:ascii="Times New Roman" w:hAnsi="Times New Roman" w:cs="Times New Roman"/>
          <w:sz w:val="24"/>
        </w:rPr>
        <w:t>ha</w:t>
      </w:r>
      <w:ins w:id="2536" w:author="Liu, Luyu" w:date="2020-05-21T22:11:00Z">
        <w:r w:rsidR="009C150E">
          <w:rPr>
            <w:rFonts w:ascii="Times New Roman" w:hAnsi="Times New Roman" w:cs="Times New Roman"/>
            <w:sz w:val="24"/>
          </w:rPr>
          <w:t>s</w:t>
        </w:r>
      </w:ins>
      <w:del w:id="2537" w:author="Liu, Luyu" w:date="2020-05-21T22:11:00Z">
        <w:r w:rsidR="00C2496E" w:rsidDel="009C150E">
          <w:rPr>
            <w:rFonts w:ascii="Times New Roman" w:hAnsi="Times New Roman" w:cs="Times New Roman"/>
            <w:sz w:val="24"/>
          </w:rPr>
          <w:delText>ve</w:delText>
        </w:r>
      </w:del>
      <w:r w:rsidR="00C2496E">
        <w:rPr>
          <w:rFonts w:ascii="Times New Roman" w:hAnsi="Times New Roman" w:cs="Times New Roman"/>
          <w:sz w:val="24"/>
        </w:rPr>
        <w:t xml:space="preser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 xml:space="preserve">the demand decrease started at March </w:t>
      </w:r>
      <w:del w:id="2538" w:author="Liu, Luyu" w:date="2020-05-21T22:13:00Z">
        <w:r w:rsidR="008E6126" w:rsidDel="009C150E">
          <w:rPr>
            <w:rFonts w:ascii="Times New Roman" w:hAnsi="Times New Roman" w:cs="Times New Roman"/>
            <w:sz w:val="24"/>
          </w:rPr>
          <w:delText>6</w:delText>
        </w:r>
        <w:r w:rsidR="008E6126" w:rsidRPr="008E6126" w:rsidDel="009C150E">
          <w:rPr>
            <w:rFonts w:ascii="Times New Roman" w:hAnsi="Times New Roman" w:cs="Times New Roman"/>
            <w:sz w:val="24"/>
            <w:vertAlign w:val="superscript"/>
          </w:rPr>
          <w:delText>th</w:delText>
        </w:r>
        <w:r w:rsidR="008E6126" w:rsidDel="009C150E">
          <w:rPr>
            <w:rFonts w:ascii="Times New Roman" w:hAnsi="Times New Roman" w:cs="Times New Roman"/>
            <w:sz w:val="24"/>
          </w:rPr>
          <w:delText xml:space="preserve"> </w:delText>
        </w:r>
      </w:del>
      <w:ins w:id="2539" w:author="Liu, Luyu" w:date="2020-05-21T22:13:00Z">
        <w:r w:rsidR="009C150E">
          <w:rPr>
            <w:rFonts w:ascii="Times New Roman" w:hAnsi="Times New Roman" w:cs="Times New Roman"/>
            <w:sz w:val="24"/>
          </w:rPr>
          <w:t>5</w:t>
        </w:r>
        <w:r w:rsidR="009C150E" w:rsidRPr="008E6126">
          <w:rPr>
            <w:rFonts w:ascii="Times New Roman" w:hAnsi="Times New Roman" w:cs="Times New Roman"/>
            <w:sz w:val="24"/>
            <w:vertAlign w:val="superscript"/>
          </w:rPr>
          <w:t>th</w:t>
        </w:r>
        <w:r w:rsidR="009C150E">
          <w:rPr>
            <w:rFonts w:ascii="Times New Roman" w:hAnsi="Times New Roman" w:cs="Times New Roman"/>
            <w:sz w:val="24"/>
          </w:rPr>
          <w:t xml:space="preserve"> </w:t>
        </w:r>
      </w:ins>
      <w:r w:rsidR="008E6126">
        <w:rPr>
          <w:rFonts w:ascii="Times New Roman" w:hAnsi="Times New Roman" w:cs="Times New Roman"/>
          <w:sz w:val="24"/>
        </w:rPr>
        <w:t>and finished at March 2</w:t>
      </w:r>
      <w:del w:id="2540" w:author="Liu, Luyu" w:date="2020-05-21T22:14:00Z">
        <w:r w:rsidR="008E6126" w:rsidDel="009C150E">
          <w:rPr>
            <w:rFonts w:ascii="Times New Roman" w:hAnsi="Times New Roman" w:cs="Times New Roman"/>
            <w:sz w:val="24"/>
          </w:rPr>
          <w:delText>2</w:delText>
        </w:r>
      </w:del>
      <w:ins w:id="2541" w:author="Liu, Luyu" w:date="2020-05-21T22:14:00Z">
        <w:r w:rsidR="009C150E">
          <w:rPr>
            <w:rFonts w:ascii="Times New Roman" w:hAnsi="Times New Roman" w:cs="Times New Roman"/>
            <w:sz w:val="24"/>
          </w:rPr>
          <w:t>3</w:t>
        </w:r>
      </w:ins>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(39)","plainTextFormattedCitation":"(39)","previouslyFormattedCitation":"(39)"},"properties":{"noteIndex":0},"schema":"https://github.com/citation-style-language/schema/raw/master/csl-citation.json"}</w:instrText>
      </w:r>
      <w:r w:rsidR="003B6D91">
        <w:rPr>
          <w:rFonts w:ascii="Times New Roman" w:hAnsi="Times New Roman" w:cs="Times New Roman"/>
          <w:sz w:val="24"/>
        </w:rPr>
        <w:fldChar w:fldCharType="separate"/>
      </w:r>
      <w:r w:rsidR="00C046C6" w:rsidRPr="00C046C6">
        <w:rPr>
          <w:rFonts w:ascii="Times New Roman" w:hAnsi="Times New Roman" w:cs="Times New Roman"/>
          <w:noProof/>
          <w:sz w:val="24"/>
        </w:rPr>
        <w:t>(39)</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the South</w:t>
      </w:r>
      <w:r w:rsidR="00EB4EC1">
        <w:rPr>
          <w:rFonts w:ascii="Times New Roman" w:hAnsi="Times New Roman" w:cs="Times New Roman"/>
          <w:sz w:val="24"/>
        </w:rPr>
        <w:t xml:space="preserve">, even in the United States. </w:t>
      </w:r>
      <w:r w:rsidR="008E6126">
        <w:rPr>
          <w:rFonts w:ascii="Times New Roman" w:hAnsi="Times New Roman" w:cs="Times New Roman"/>
          <w:sz w:val="24"/>
        </w:rPr>
        <w:t xml:space="preserve">The </w:t>
      </w:r>
      <w:del w:id="2542" w:author="Liu, Luyu" w:date="2020-05-23T22:35:00Z">
        <w:r w:rsidR="008E6126" w:rsidDel="008257E8">
          <w:rPr>
            <w:rFonts w:ascii="Times New Roman" w:hAnsi="Times New Roman" w:cs="Times New Roman"/>
            <w:sz w:val="24"/>
          </w:rPr>
          <w:delText>divergent</w:delText>
        </w:r>
      </w:del>
      <w:ins w:id="2543" w:author="Liu, Luyu" w:date="2020-05-23T22:35:00Z">
        <w:r w:rsidR="008257E8">
          <w:rPr>
            <w:rFonts w:ascii="Times New Roman" w:hAnsi="Times New Roman" w:cs="Times New Roman"/>
            <w:sz w:val="24"/>
          </w:rPr>
          <w:t>cliff</w:t>
        </w:r>
      </w:ins>
      <w:r w:rsidR="008E6126">
        <w:rPr>
          <w:rFonts w:ascii="Times New Roman" w:hAnsi="Times New Roman" w:cs="Times New Roman"/>
          <w:sz w:val="24"/>
        </w:rPr>
        <w:t xml:space="preserve"> point is also the same as the date of 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commentRangeEnd w:id="2531"/>
      <w:r w:rsidR="00F973CE">
        <w:rPr>
          <w:rStyle w:val="CommentReference"/>
        </w:rPr>
        <w:commentReference w:id="2531"/>
      </w:r>
      <w:commentRangeEnd w:id="2532"/>
      <w:r w:rsidR="001905C3">
        <w:rPr>
          <w:rStyle w:val="CommentReference"/>
        </w:rPr>
        <w:commentReference w:id="2532"/>
      </w:r>
    </w:p>
    <w:p w14:paraId="3F04503F" w14:textId="3E48098D" w:rsidR="005A7862" w:rsidRDefault="005D19AE">
      <w:pPr>
        <w:ind w:firstLine="720"/>
        <w:jc w:val="both"/>
        <w:rPr>
          <w:ins w:id="2544" w:author="Liu, Luyu" w:date="2020-05-21T22:42:00Z"/>
          <w:rFonts w:ascii="Times New Roman" w:hAnsi="Times New Roman" w:cs="Times New Roman"/>
          <w:sz w:val="24"/>
        </w:rPr>
        <w:pPrChange w:id="2545" w:author="Miller, Harvey J." w:date="2020-05-22T15:20:00Z">
          <w:pPr>
            <w:ind w:firstLine="720"/>
          </w:pPr>
        </w:pPrChange>
      </w:pPr>
      <w:ins w:id="2546" w:author="Liu, Luyu" w:date="2020-05-21T23:44:00Z">
        <w:r>
          <w:rPr>
            <w:rFonts w:ascii="Times New Roman" w:hAnsi="Times New Roman" w:cs="Times New Roman"/>
            <w:sz w:val="24"/>
          </w:rPr>
          <w:fldChar w:fldCharType="begin"/>
        </w:r>
        <w:r>
          <w:rPr>
            <w:rFonts w:ascii="Times New Roman" w:hAnsi="Times New Roman" w:cs="Times New Roman"/>
            <w:sz w:val="24"/>
          </w:rPr>
          <w:instrText xml:space="preserve"> REF _Ref36929078 \h </w:instrText>
        </w:r>
      </w:ins>
      <w:r w:rsidR="00417459">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547" w:author="Liu, Luyu" w:date="2020-05-21T23:44:00Z">
        <w:r w:rsidRPr="00122161">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the trend of ratio of systems with positive response interval with respect</w:t>
        </w:r>
      </w:ins>
      <w:ins w:id="2548" w:author="Liu, Luyu" w:date="2020-05-21T23:45:00Z">
        <w:r>
          <w:rPr>
            <w:rFonts w:ascii="Times New Roman" w:hAnsi="Times New Roman" w:cs="Times New Roman"/>
            <w:sz w:val="24"/>
          </w:rPr>
          <w:t xml:space="preserve"> to different incubation lag for both cliff and floor point. </w:t>
        </w:r>
      </w:ins>
      <w:ins w:id="2549" w:author="Liu, Luyu" w:date="2020-05-22T09:57:00Z">
        <w:r w:rsidR="00B10990">
          <w:rPr>
            <w:rFonts w:ascii="Times New Roman" w:hAnsi="Times New Roman" w:cs="Times New Roman" w:hint="eastAsia"/>
            <w:sz w:val="24"/>
          </w:rPr>
          <w:t>As</w:t>
        </w:r>
        <w:r w:rsidR="00B10990">
          <w:rPr>
            <w:rFonts w:ascii="Times New Roman" w:hAnsi="Times New Roman" w:cs="Times New Roman"/>
            <w:sz w:val="24"/>
          </w:rPr>
          <w:t xml:space="preserve"> the incubation lag increases, the ratio of systems with positive responses</w:t>
        </w:r>
      </w:ins>
      <w:ins w:id="2550" w:author="Liu, Luyu" w:date="2020-05-22T10:29:00Z">
        <w:r w:rsidR="00105BA2">
          <w:rPr>
            <w:rFonts w:ascii="Times New Roman" w:hAnsi="Times New Roman" w:cs="Times New Roman"/>
            <w:sz w:val="24"/>
          </w:rPr>
          <w:t xml:space="preserve"> interval from cliff point</w:t>
        </w:r>
      </w:ins>
      <w:ins w:id="2551" w:author="Liu, Luyu" w:date="2020-05-22T10:23:00Z">
        <w:r w:rsidR="00105BA2">
          <w:rPr>
            <w:rFonts w:ascii="Times New Roman" w:hAnsi="Times New Roman" w:cs="Times New Roman"/>
            <w:sz w:val="24"/>
          </w:rPr>
          <w:t xml:space="preserve"> </w:t>
        </w:r>
      </w:ins>
      <w:ins w:id="2552" w:author="Liu, Luyu" w:date="2020-05-22T10:25:00Z">
        <w:del w:id="2553" w:author="Miller, Harvey J." w:date="2020-05-22T15:27:00Z">
          <w:r w:rsidR="00105BA2" w:rsidDel="00417459">
            <w:rPr>
              <w:rFonts w:ascii="Times New Roman" w:hAnsi="Times New Roman" w:cs="Times New Roman"/>
              <w:sz w:val="24"/>
            </w:rPr>
            <w:delText xml:space="preserve">will </w:delText>
          </w:r>
        </w:del>
        <w:r w:rsidR="00105BA2">
          <w:rPr>
            <w:rFonts w:ascii="Times New Roman" w:hAnsi="Times New Roman" w:cs="Times New Roman"/>
            <w:sz w:val="24"/>
          </w:rPr>
          <w:t>decrease</w:t>
        </w:r>
      </w:ins>
      <w:ins w:id="2554" w:author="Miller, Harvey J." w:date="2020-05-22T15:28:00Z">
        <w:r w:rsidR="00417459">
          <w:rPr>
            <w:rFonts w:ascii="Times New Roman" w:hAnsi="Times New Roman" w:cs="Times New Roman"/>
            <w:sz w:val="24"/>
          </w:rPr>
          <w:t>s</w:t>
        </w:r>
      </w:ins>
      <w:ins w:id="2555" w:author="Liu, Luyu" w:date="2020-05-22T10:25:00Z">
        <w:r w:rsidR="00105BA2">
          <w:rPr>
            <w:rFonts w:ascii="Times New Roman" w:hAnsi="Times New Roman" w:cs="Times New Roman"/>
            <w:sz w:val="24"/>
          </w:rPr>
          <w:t xml:space="preserve"> from </w:t>
        </w:r>
      </w:ins>
      <w:ins w:id="2556" w:author="Liu, Luyu" w:date="2020-05-22T10:28:00Z">
        <w:r w:rsidR="00105BA2">
          <w:rPr>
            <w:rFonts w:ascii="Times New Roman" w:hAnsi="Times New Roman" w:cs="Times New Roman"/>
            <w:sz w:val="24"/>
          </w:rPr>
          <w:t>61% (lag=0) to 33% (lag=5) and then to 6.5% (</w:t>
        </w:r>
      </w:ins>
      <w:ins w:id="2557" w:author="Liu, Luyu" w:date="2020-05-22T10:29:00Z">
        <w:r w:rsidR="00105BA2">
          <w:rPr>
            <w:rFonts w:ascii="Times New Roman" w:hAnsi="Times New Roman" w:cs="Times New Roman"/>
            <w:sz w:val="24"/>
          </w:rPr>
          <w:t>lag=14</w:t>
        </w:r>
      </w:ins>
      <w:ins w:id="2558" w:author="Liu, Luyu" w:date="2020-05-22T10:28:00Z">
        <w:r w:rsidR="00105BA2">
          <w:rPr>
            <w:rFonts w:ascii="Times New Roman" w:hAnsi="Times New Roman" w:cs="Times New Roman"/>
            <w:sz w:val="24"/>
          </w:rPr>
          <w:t>)</w:t>
        </w:r>
      </w:ins>
      <w:ins w:id="2559" w:author="Liu, Luyu" w:date="2020-05-22T10:29:00Z">
        <w:r w:rsidR="00105BA2">
          <w:rPr>
            <w:rFonts w:ascii="Times New Roman" w:hAnsi="Times New Roman" w:cs="Times New Roman"/>
            <w:sz w:val="24"/>
          </w:rPr>
          <w:t xml:space="preserve">. </w:t>
        </w:r>
      </w:ins>
      <w:moveToRangeStart w:id="2560" w:author="Liu, Luyu" w:date="2020-05-22T10:32:00Z" w:name="move41035940"/>
      <w:moveTo w:id="2561" w:author="Liu, Luyu" w:date="2020-05-22T10:32:00Z">
        <w:r w:rsidR="00105BA2">
          <w:rPr>
            <w:rFonts w:ascii="Times New Roman" w:hAnsi="Times New Roman" w:cs="Times New Roman"/>
            <w:sz w:val="24"/>
          </w:rPr>
          <w:t xml:space="preserve">Under the most ideal circumstances, the curve should already finish the declining process before the community spread, which means most transit users can avoid non-essential transit trips after the virus began the local spread. However, </w:t>
        </w:r>
      </w:moveTo>
      <w:moveToRangeEnd w:id="2560"/>
      <w:ins w:id="2562" w:author="Liu, Luyu" w:date="2020-05-22T10:32:00Z">
        <w:r w:rsidR="00105BA2">
          <w:rPr>
            <w:rFonts w:ascii="Times New Roman" w:hAnsi="Times New Roman" w:cs="Times New Roman"/>
            <w:sz w:val="24"/>
          </w:rPr>
          <w:t>t</w:t>
        </w:r>
      </w:ins>
      <w:ins w:id="2563" w:author="Liu, Luyu" w:date="2020-05-22T10:29:00Z">
        <w:r w:rsidR="00105BA2">
          <w:rPr>
            <w:rFonts w:ascii="Times New Roman" w:hAnsi="Times New Roman" w:cs="Times New Roman"/>
            <w:sz w:val="24"/>
          </w:rPr>
          <w:t xml:space="preserve">he </w:t>
        </w:r>
      </w:ins>
      <w:ins w:id="2564" w:author="Liu, Luyu" w:date="2020-05-22T10:30:00Z">
        <w:r w:rsidR="00105BA2">
          <w:rPr>
            <w:rFonts w:ascii="Times New Roman" w:hAnsi="Times New Roman" w:cs="Times New Roman"/>
            <w:sz w:val="24"/>
          </w:rPr>
          <w:t xml:space="preserve">curve of </w:t>
        </w:r>
      </w:ins>
      <w:ins w:id="2565" w:author="Liu, Luyu" w:date="2020-05-22T10:29:00Z">
        <w:r w:rsidR="00105BA2">
          <w:rPr>
            <w:rFonts w:ascii="Times New Roman" w:hAnsi="Times New Roman" w:cs="Times New Roman"/>
            <w:sz w:val="24"/>
          </w:rPr>
          <w:t xml:space="preserve">response interval from </w:t>
        </w:r>
      </w:ins>
      <w:ins w:id="2566" w:author="Liu, Luyu" w:date="2020-05-22T10:30:00Z">
        <w:r w:rsidR="00105BA2">
          <w:rPr>
            <w:rFonts w:ascii="Times New Roman" w:hAnsi="Times New Roman" w:cs="Times New Roman"/>
            <w:sz w:val="24"/>
          </w:rPr>
          <w:t xml:space="preserve">floor point is generally a </w:t>
        </w:r>
      </w:ins>
      <w:ins w:id="2567" w:author="Liu, Luyu" w:date="2020-05-22T10:31:00Z">
        <w:r w:rsidR="00105BA2">
          <w:rPr>
            <w:rFonts w:ascii="Times New Roman" w:hAnsi="Times New Roman" w:cs="Times New Roman"/>
            <w:sz w:val="24"/>
          </w:rPr>
          <w:t>flat line of 0, suggesting that no cities will finish the decline process when the community spread happened.</w:t>
        </w:r>
      </w:ins>
      <w:ins w:id="2568" w:author="Liu, Luyu" w:date="2020-05-22T10:41:00Z">
        <w:r w:rsidR="004333DA" w:rsidDel="004333DA">
          <w:rPr>
            <w:rFonts w:ascii="Times New Roman" w:hAnsi="Times New Roman" w:cs="Times New Roman"/>
            <w:sz w:val="24"/>
          </w:rPr>
          <w:t xml:space="preserve"> </w:t>
        </w:r>
      </w:ins>
      <w:moveFromRangeStart w:id="2569" w:author="Liu, Luyu" w:date="2020-05-22T10:32:00Z" w:name="move41035940"/>
      <w:commentRangeStart w:id="2570"/>
      <w:moveFrom w:id="2571" w:author="Liu, Luyu" w:date="2020-05-22T10:32:00Z">
        <w:del w:id="2572" w:author="Liu, Luyu" w:date="2020-05-22T10:41:00Z">
          <w:r w:rsidR="00B21B0F" w:rsidDel="004333DA">
            <w:rPr>
              <w:rFonts w:ascii="Times New Roman" w:hAnsi="Times New Roman" w:cs="Times New Roman"/>
              <w:sz w:val="24"/>
            </w:rPr>
            <w:delText>Under the most ideal circumstances, the curve should already finish the declining proce</w:delText>
          </w:r>
          <w:r w:rsidR="008C01D3" w:rsidDel="004333DA">
            <w:rPr>
              <w:rFonts w:ascii="Times New Roman" w:hAnsi="Times New Roman" w:cs="Times New Roman"/>
              <w:sz w:val="24"/>
            </w:rPr>
            <w:delText xml:space="preserve">ss before the community spread, which means most transit users can avoid non-essential transit trips after the virus began the local spread. However, </w:delText>
          </w:r>
        </w:del>
      </w:moveFrom>
      <w:moveFromRangeEnd w:id="2569"/>
      <w:del w:id="2573" w:author="Liu, Luyu" w:date="2020-05-22T10:41:00Z">
        <w:r w:rsidR="008C01D3" w:rsidDel="004333DA">
          <w:rPr>
            <w:rFonts w:ascii="Times New Roman" w:hAnsi="Times New Roman" w:cs="Times New Roman"/>
            <w:sz w:val="24"/>
          </w:rPr>
          <w:delText>f</w:delText>
        </w:r>
        <w:r w:rsidR="00496F07" w:rsidDel="004333DA">
          <w:rPr>
            <w:rFonts w:ascii="Times New Roman" w:hAnsi="Times New Roman" w:cs="Times New Roman"/>
            <w:sz w:val="24"/>
          </w:rPr>
          <w:delText xml:space="preserve">or larger lag such as lag = 5 and 14 days, no transit systems and cities have positive response intervals. </w:delText>
        </w:r>
        <w:r w:rsidR="008E6126" w:rsidDel="004333DA">
          <w:rPr>
            <w:rFonts w:ascii="Times New Roman" w:hAnsi="Times New Roman" w:cs="Times New Roman"/>
            <w:sz w:val="24"/>
          </w:rPr>
          <w:delText xml:space="preserve">This suggest that all mentioned </w:delText>
        </w:r>
        <w:r w:rsidR="00E948CD" w:rsidDel="004333DA">
          <w:rPr>
            <w:rFonts w:ascii="Times New Roman" w:hAnsi="Times New Roman" w:cs="Times New Roman"/>
            <w:sz w:val="24"/>
          </w:rPr>
          <w:delText>US</w:delText>
        </w:r>
        <w:r w:rsidR="008E6126" w:rsidDel="004333DA">
          <w:rPr>
            <w:rFonts w:ascii="Times New Roman" w:hAnsi="Times New Roman" w:cs="Times New Roman"/>
            <w:sz w:val="24"/>
          </w:rPr>
          <w:delText xml:space="preserve"> transit </w:delText>
        </w:r>
        <w:r w:rsidR="009D23CC" w:rsidDel="004333DA">
          <w:rPr>
            <w:rFonts w:ascii="Times New Roman" w:hAnsi="Times New Roman" w:cs="Times New Roman"/>
            <w:sz w:val="24"/>
          </w:rPr>
          <w:delText xml:space="preserve">systems </w:delText>
        </w:r>
        <w:r w:rsidR="00B21B0F" w:rsidDel="004333DA">
          <w:rPr>
            <w:rFonts w:ascii="Times New Roman" w:hAnsi="Times New Roman" w:cs="Times New Roman"/>
            <w:sz w:val="24"/>
          </w:rPr>
          <w:delText>have not completed the decreasing process when the community spread has started.</w:delText>
        </w:r>
        <w:commentRangeEnd w:id="2570"/>
        <w:r w:rsidR="00F973CE" w:rsidDel="004333DA">
          <w:rPr>
            <w:rStyle w:val="CommentReference"/>
          </w:rPr>
          <w:commentReference w:id="2570"/>
        </w:r>
      </w:del>
    </w:p>
    <w:p w14:paraId="283C9010" w14:textId="2CBFDADA" w:rsidR="00193D6A" w:rsidDel="00B221F3" w:rsidRDefault="00193D6A" w:rsidP="009D23CC">
      <w:pPr>
        <w:ind w:firstLine="720"/>
        <w:rPr>
          <w:del w:id="2574" w:author="Liu, Luyu" w:date="2020-05-21T23:31:00Z"/>
          <w:rFonts w:ascii="Times New Roman" w:hAnsi="Times New Roman" w:cs="Times New Roman"/>
          <w:sz w:val="24"/>
        </w:rPr>
      </w:pPr>
    </w:p>
    <w:p w14:paraId="42150F4E" w14:textId="3C9AF972" w:rsidR="00122161" w:rsidRDefault="00BA1D26" w:rsidP="00122161">
      <w:pPr>
        <w:keepNext/>
      </w:pPr>
      <w:del w:id="2575" w:author="Liu, Luyu" w:date="2020-05-21T22:07:00Z">
        <w:r w:rsidDel="00260C99">
          <w:rPr>
            <w:noProof/>
          </w:rPr>
          <w:drawing>
            <wp:inline distT="0" distB="0" distL="0" distR="0" wp14:anchorId="6FF98CE6" wp14:editId="24DE1433">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2576" w:author="Liu, Luyu" w:date="2020-05-21T22:07:00Z">
        <w:r w:rsidR="00260C99" w:rsidRPr="00260C99">
          <w:rPr>
            <w:noProof/>
          </w:rPr>
          <w:t xml:space="preserve"> </w:t>
        </w:r>
        <w:r w:rsidR="00260C99">
          <w:rPr>
            <w:noProof/>
          </w:rPr>
          <w:drawing>
            <wp:inline distT="0" distB="0" distL="0" distR="0" wp14:anchorId="7802F256" wp14:editId="32FF16E9">
              <wp:extent cx="5943600" cy="3194050"/>
              <wp:effectExtent l="0" t="0" r="0" b="635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EDEECDB" w14:textId="2470915A" w:rsidR="003E78E9" w:rsidRDefault="00122161" w:rsidP="00122161">
      <w:pPr>
        <w:jc w:val="center"/>
        <w:rPr>
          <w:rFonts w:ascii="Times New Roman" w:hAnsi="Times New Roman" w:cs="Times New Roman"/>
          <w:sz w:val="24"/>
        </w:rPr>
      </w:pPr>
      <w:bookmarkStart w:id="2577"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2577"/>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10B250B7" w:rsidR="00A466E6" w:rsidRDefault="00A466E6" w:rsidP="00A466E6">
      <w:pPr>
        <w:pStyle w:val="ListParagraph"/>
        <w:numPr>
          <w:ilvl w:val="1"/>
          <w:numId w:val="2"/>
        </w:numPr>
        <w:rPr>
          <w:rFonts w:ascii="Times New Roman" w:hAnsi="Times New Roman" w:cs="Times New Roman"/>
          <w:b/>
          <w:sz w:val="24"/>
          <w:highlight w:val="yellow"/>
        </w:rPr>
      </w:pPr>
      <w:r>
        <w:rPr>
          <w:rFonts w:ascii="Times New Roman" w:hAnsi="Times New Roman" w:cs="Times New Roman"/>
          <w:b/>
          <w:sz w:val="24"/>
          <w:highlight w:val="yellow"/>
        </w:rPr>
        <w:t xml:space="preserve"> </w:t>
      </w:r>
      <w:r w:rsidR="00E84C9B">
        <w:rPr>
          <w:rFonts w:ascii="Times New Roman" w:hAnsi="Times New Roman" w:cs="Times New Roman"/>
          <w:b/>
          <w:sz w:val="24"/>
          <w:highlight w:val="yellow"/>
        </w:rPr>
        <w:t>Decay duration</w:t>
      </w:r>
    </w:p>
    <w:commentRangeStart w:id="2578"/>
    <w:commentRangeStart w:id="2579"/>
    <w:p w14:paraId="728FA489" w14:textId="25CDE192" w:rsidR="00B1776E" w:rsidRDefault="00E84C9B" w:rsidP="00AC2AE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sidR="00AC2AE6">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id="2580" w:author="Miller, Harvey J." w:date="2020-05-20T15:22:00Z">
        <w:r w:rsidR="00AC2AE6">
          <w:rPr>
            <w:rFonts w:ascii="Times New Roman" w:hAnsi="Times New Roman" w:cs="Times New Roman"/>
            <w:sz w:val="24"/>
          </w:rPr>
          <w:t xml:space="preserve">shows </w:t>
        </w:r>
      </w:ins>
      <w:del w:id="2581" w:author="Miller, Harvey J." w:date="2020-05-20T15:22:00Z">
        <w:r w:rsidDel="00AC2AE6">
          <w:rPr>
            <w:rFonts w:ascii="Times New Roman" w:hAnsi="Times New Roman" w:cs="Times New Roman"/>
            <w:sz w:val="24"/>
          </w:rPr>
          <w:delText xml:space="preserve">visualizes </w:delText>
        </w:r>
      </w:del>
      <w:r>
        <w:rPr>
          <w:rFonts w:ascii="Times New Roman" w:hAnsi="Times New Roman" w:cs="Times New Roman"/>
          <w:sz w:val="24"/>
        </w:rPr>
        <w:t>the geographic pattern of decay duration</w:t>
      </w:r>
      <w:ins w:id="2582" w:author="Liu, Luyu" w:date="2020-05-21T20:46:00Z">
        <w:r w:rsidR="003A2D2A">
          <w:rPr>
            <w:rFonts w:ascii="Times New Roman" w:hAnsi="Times New Roman" w:cs="Times New Roman"/>
            <w:sz w:val="24"/>
          </w:rPr>
          <w:t>.</w:t>
        </w:r>
      </w:ins>
      <w:ins w:id="2583" w:author="Liu, Luyu" w:date="2020-05-21T21:27:00Z">
        <w:r w:rsidR="00EC173A">
          <w:rPr>
            <w:rFonts w:ascii="Times New Roman" w:hAnsi="Times New Roman" w:cs="Times New Roman"/>
            <w:sz w:val="24"/>
          </w:rPr>
          <w:t xml:space="preserve"> </w:t>
        </w:r>
      </w:ins>
      <w:ins w:id="2584" w:author="Miller, Harvey J." w:date="2020-05-22T15:29:00Z">
        <w:r w:rsidR="00417459">
          <w:rPr>
            <w:rFonts w:ascii="Times New Roman" w:hAnsi="Times New Roman" w:cs="Times New Roman"/>
            <w:sz w:val="24"/>
          </w:rPr>
          <w:t xml:space="preserve">Transit systems </w:t>
        </w:r>
      </w:ins>
      <w:ins w:id="2585" w:author="Miller, Harvey J." w:date="2020-05-22T15:30:00Z">
        <w:r w:rsidR="002B3635">
          <w:rPr>
            <w:rFonts w:ascii="Times New Roman" w:hAnsi="Times New Roman" w:cs="Times New Roman"/>
            <w:sz w:val="24"/>
          </w:rPr>
          <w:t xml:space="preserve">in </w:t>
        </w:r>
      </w:ins>
      <w:ins w:id="2586" w:author="Liu, Luyu" w:date="2020-05-22T10:50:00Z">
        <w:del w:id="2587" w:author="Miller, Harvey J." w:date="2020-05-22T15:29:00Z">
          <w:r w:rsidR="00116BB9" w:rsidDel="00417459">
            <w:rPr>
              <w:rFonts w:ascii="Times New Roman" w:hAnsi="Times New Roman" w:cs="Times New Roman"/>
              <w:sz w:val="24"/>
            </w:rPr>
            <w:delText>C</w:delText>
          </w:r>
        </w:del>
      </w:ins>
      <w:ins w:id="2588" w:author="Liu, Luyu" w:date="2020-05-21T21:27:00Z">
        <w:del w:id="2589" w:author="Miller, Harvey J." w:date="2020-05-22T15:29:00Z">
          <w:r w:rsidR="00EC173A" w:rsidDel="00417459">
            <w:rPr>
              <w:rFonts w:ascii="Times New Roman" w:hAnsi="Times New Roman" w:cs="Times New Roman"/>
              <w:sz w:val="24"/>
            </w:rPr>
            <w:delText xml:space="preserve">ities </w:delText>
          </w:r>
        </w:del>
      </w:ins>
      <w:ins w:id="2590" w:author="Miller, Harvey J." w:date="2020-05-22T15:36:00Z">
        <w:r w:rsidR="002B3635">
          <w:rPr>
            <w:rFonts w:ascii="Times New Roman" w:hAnsi="Times New Roman" w:cs="Times New Roman"/>
            <w:sz w:val="24"/>
          </w:rPr>
          <w:t xml:space="preserve">the north, especially those in larger </w:t>
        </w:r>
      </w:ins>
      <w:ins w:id="2591" w:author="Miller, Harvey J." w:date="2020-05-22T15:30:00Z">
        <w:r w:rsidR="002B3635">
          <w:rPr>
            <w:rFonts w:ascii="Times New Roman" w:hAnsi="Times New Roman" w:cs="Times New Roman"/>
            <w:sz w:val="24"/>
          </w:rPr>
          <w:t>communities</w:t>
        </w:r>
      </w:ins>
      <w:ins w:id="2592" w:author="Miller, Harvey J." w:date="2020-05-22T15:36:00Z">
        <w:r w:rsidR="002B3635">
          <w:rPr>
            <w:rFonts w:ascii="Times New Roman" w:hAnsi="Times New Roman" w:cs="Times New Roman"/>
            <w:sz w:val="24"/>
          </w:rPr>
          <w:t>,</w:t>
        </w:r>
      </w:ins>
      <w:ins w:id="2593" w:author="Miller, Harvey J." w:date="2020-05-22T15:30:00Z">
        <w:r w:rsidR="002B3635">
          <w:rPr>
            <w:rFonts w:ascii="Times New Roman" w:hAnsi="Times New Roman" w:cs="Times New Roman"/>
            <w:sz w:val="24"/>
          </w:rPr>
          <w:t xml:space="preserve"> </w:t>
        </w:r>
      </w:ins>
      <w:ins w:id="2594" w:author="Miller, Harvey J." w:date="2020-05-22T15:31:00Z">
        <w:r w:rsidR="002B3635">
          <w:rPr>
            <w:rFonts w:ascii="Times New Roman" w:hAnsi="Times New Roman" w:cs="Times New Roman"/>
            <w:sz w:val="24"/>
          </w:rPr>
          <w:t xml:space="preserve">and college towns reached their floor values the quickest while transit systems </w:t>
        </w:r>
      </w:ins>
      <w:ins w:id="2595" w:author="Miller, Harvey J." w:date="2020-05-22T15:32:00Z">
        <w:r w:rsidR="002B3635">
          <w:rPr>
            <w:rFonts w:ascii="Times New Roman" w:hAnsi="Times New Roman" w:cs="Times New Roman"/>
            <w:sz w:val="24"/>
          </w:rPr>
          <w:t xml:space="preserve">in </w:t>
        </w:r>
      </w:ins>
      <w:ins w:id="2596" w:author="Miller, Harvey J." w:date="2020-05-22T15:36:00Z">
        <w:r w:rsidR="002B3635">
          <w:rPr>
            <w:rFonts w:ascii="Times New Roman" w:hAnsi="Times New Roman" w:cs="Times New Roman"/>
            <w:sz w:val="24"/>
          </w:rPr>
          <w:t xml:space="preserve">the </w:t>
        </w:r>
      </w:ins>
      <w:ins w:id="2597" w:author="Miller, Harvey J." w:date="2020-05-22T15:32:00Z">
        <w:r w:rsidR="002B3635">
          <w:rPr>
            <w:rFonts w:ascii="Times New Roman" w:hAnsi="Times New Roman" w:cs="Times New Roman"/>
            <w:sz w:val="24"/>
          </w:rPr>
          <w:t xml:space="preserve">Midwest and </w:t>
        </w:r>
      </w:ins>
      <w:ins w:id="2598" w:author="Miller, Harvey J." w:date="2020-05-22T15:33:00Z">
        <w:r w:rsidR="002B3635">
          <w:rPr>
            <w:rFonts w:ascii="Times New Roman" w:hAnsi="Times New Roman" w:cs="Times New Roman"/>
            <w:sz w:val="24"/>
          </w:rPr>
          <w:t>southern communities</w:t>
        </w:r>
      </w:ins>
      <w:ins w:id="2599" w:author="Miller, Harvey J." w:date="2020-05-22T15:37:00Z">
        <w:r w:rsidR="002B3635">
          <w:rPr>
            <w:rFonts w:ascii="Times New Roman" w:hAnsi="Times New Roman" w:cs="Times New Roman"/>
            <w:sz w:val="24"/>
          </w:rPr>
          <w:t xml:space="preserve"> took the longest to reach their floors</w:t>
        </w:r>
      </w:ins>
      <w:ins w:id="2600" w:author="Liu, Luyu" w:date="2020-05-21T21:27:00Z">
        <w:del w:id="2601" w:author="Miller, Harvey J." w:date="2020-05-22T15:30:00Z">
          <w:r w:rsidR="00EC173A" w:rsidDel="002B3635">
            <w:rPr>
              <w:rFonts w:ascii="Times New Roman" w:hAnsi="Times New Roman" w:cs="Times New Roman"/>
              <w:sz w:val="24"/>
            </w:rPr>
            <w:delText>in</w:delText>
          </w:r>
        </w:del>
      </w:ins>
      <w:ins w:id="2602" w:author="Liu, Luyu" w:date="2020-05-21T21:28:00Z">
        <w:del w:id="2603" w:author="Miller, Harvey J." w:date="2020-05-22T15:30:00Z">
          <w:r w:rsidR="00EC173A" w:rsidDel="002B3635">
            <w:rPr>
              <w:rFonts w:ascii="Times New Roman" w:hAnsi="Times New Roman" w:cs="Times New Roman"/>
              <w:sz w:val="24"/>
            </w:rPr>
            <w:delText xml:space="preserve"> Northeastern US </w:delText>
          </w:r>
        </w:del>
        <w:del w:id="2604" w:author="Miller, Harvey J." w:date="2020-05-22T15:28:00Z">
          <w:r w:rsidR="00116BB9" w:rsidDel="00417459">
            <w:rPr>
              <w:rFonts w:ascii="Times New Roman" w:hAnsi="Times New Roman" w:cs="Times New Roman"/>
              <w:sz w:val="24"/>
            </w:rPr>
            <w:delText>have</w:delText>
          </w:r>
        </w:del>
        <w:del w:id="2605" w:author="Miller, Harvey J." w:date="2020-05-22T15:29:00Z">
          <w:r w:rsidR="00EC173A" w:rsidDel="00417459">
            <w:rPr>
              <w:rFonts w:ascii="Times New Roman" w:hAnsi="Times New Roman" w:cs="Times New Roman"/>
              <w:sz w:val="24"/>
            </w:rPr>
            <w:delText xml:space="preserve"> </w:delText>
          </w:r>
        </w:del>
      </w:ins>
      <w:ins w:id="2606" w:author="Liu, Luyu" w:date="2020-05-21T21:29:00Z">
        <w:del w:id="2607" w:author="Miller, Harvey J." w:date="2020-05-22T15:29:00Z">
          <w:r w:rsidR="00EC173A" w:rsidDel="00417459">
            <w:rPr>
              <w:rFonts w:ascii="Times New Roman" w:hAnsi="Times New Roman" w:cs="Times New Roman"/>
              <w:sz w:val="24"/>
            </w:rPr>
            <w:delText xml:space="preserve">smaller decay curation </w:delText>
          </w:r>
        </w:del>
      </w:ins>
      <w:ins w:id="2608" w:author="Liu, Luyu" w:date="2020-05-21T21:28:00Z">
        <w:del w:id="2609" w:author="Miller, Harvey J." w:date="2020-05-22T15:29:00Z">
          <w:r w:rsidR="00EC173A" w:rsidDel="00417459">
            <w:rPr>
              <w:rFonts w:ascii="Times New Roman" w:hAnsi="Times New Roman" w:cs="Times New Roman"/>
              <w:sz w:val="24"/>
            </w:rPr>
            <w:delText xml:space="preserve">and </w:delText>
          </w:r>
        </w:del>
        <w:del w:id="2610" w:author="Miller, Harvey J." w:date="2020-05-22T15:30:00Z">
          <w:r w:rsidR="00EC173A" w:rsidDel="002B3635">
            <w:rPr>
              <w:rFonts w:ascii="Times New Roman" w:hAnsi="Times New Roman" w:cs="Times New Roman"/>
              <w:sz w:val="24"/>
            </w:rPr>
            <w:delText>Midwest</w:delText>
          </w:r>
        </w:del>
      </w:ins>
      <w:ins w:id="2611" w:author="Miller, Harvey J." w:date="2020-05-22T15:29:00Z">
        <w:r w:rsidR="00417459">
          <w:rPr>
            <w:rFonts w:ascii="Times New Roman" w:hAnsi="Times New Roman" w:cs="Times New Roman"/>
            <w:sz w:val="24"/>
          </w:rPr>
          <w:t>.</w:t>
        </w:r>
      </w:ins>
      <w:ins w:id="2612" w:author="Miller, Harvey J." w:date="2020-05-22T15:34:00Z">
        <w:r w:rsidR="002B3635">
          <w:rPr>
            <w:rFonts w:ascii="Times New Roman" w:hAnsi="Times New Roman" w:cs="Times New Roman"/>
            <w:sz w:val="24"/>
          </w:rPr>
          <w:t xml:space="preserve">  College towns </w:t>
        </w:r>
      </w:ins>
      <w:ins w:id="2613" w:author="Miller, Harvey J." w:date="2020-05-22T15:37:00Z">
        <w:r w:rsidR="002B3635">
          <w:rPr>
            <w:rFonts w:ascii="Times New Roman" w:hAnsi="Times New Roman" w:cs="Times New Roman"/>
            <w:sz w:val="24"/>
          </w:rPr>
          <w:t xml:space="preserve">emptied quickly during the pandemic.  </w:t>
        </w:r>
        <w:commentRangeStart w:id="2614"/>
        <w:r w:rsidR="002B3635">
          <w:rPr>
            <w:rFonts w:ascii="Times New Roman" w:hAnsi="Times New Roman" w:cs="Times New Roman"/>
            <w:sz w:val="24"/>
          </w:rPr>
          <w:t xml:space="preserve">With larger northern communities, </w:t>
        </w:r>
      </w:ins>
      <w:commentRangeEnd w:id="2614"/>
      <w:ins w:id="2615" w:author="Miller, Harvey J." w:date="2020-05-22T15:39:00Z">
        <w:r w:rsidR="002B3635">
          <w:rPr>
            <w:rStyle w:val="CommentReference"/>
          </w:rPr>
          <w:commentReference w:id="2614"/>
        </w:r>
        <w:r w:rsidR="002B3635">
          <w:rPr>
            <w:rFonts w:ascii="Times New Roman" w:hAnsi="Times New Roman" w:cs="Times New Roman"/>
            <w:sz w:val="24"/>
          </w:rPr>
          <w:t xml:space="preserve"> </w:t>
        </w:r>
        <w:commentRangeStart w:id="2616"/>
        <w:r w:rsidR="002B3635">
          <w:rPr>
            <w:rFonts w:ascii="Times New Roman" w:hAnsi="Times New Roman" w:cs="Times New Roman"/>
            <w:sz w:val="24"/>
          </w:rPr>
          <w:t>The slower decay duration in the Midwest and South</w:t>
        </w:r>
      </w:ins>
      <w:ins w:id="2617" w:author="Miller, Harvey J." w:date="2020-05-22T15:40:00Z">
        <w:r w:rsidR="002B3635">
          <w:rPr>
            <w:rFonts w:ascii="Times New Roman" w:hAnsi="Times New Roman" w:cs="Times New Roman"/>
            <w:sz w:val="24"/>
          </w:rPr>
          <w:t xml:space="preserve"> may be explained by businesses staying open longer</w:t>
        </w:r>
        <w:r w:rsidR="00733364">
          <w:rPr>
            <w:rFonts w:ascii="Times New Roman" w:hAnsi="Times New Roman" w:cs="Times New Roman"/>
            <w:sz w:val="24"/>
          </w:rPr>
          <w:t xml:space="preserve"> during the pandemic</w:t>
        </w:r>
      </w:ins>
      <w:ins w:id="2618" w:author="Miller, Harvey J." w:date="2020-05-22T15:39:00Z">
        <w:r w:rsidR="002B3635">
          <w:rPr>
            <w:rFonts w:ascii="Times New Roman" w:hAnsi="Times New Roman" w:cs="Times New Roman"/>
            <w:sz w:val="24"/>
          </w:rPr>
          <w:t xml:space="preserve"> </w:t>
        </w:r>
      </w:ins>
      <w:ins w:id="2619" w:author="Liu, Luyu" w:date="2020-05-21T21:28:00Z">
        <w:del w:id="2620" w:author="Miller, Harvey J." w:date="2020-05-22T15:29:00Z">
          <w:r w:rsidR="00EC173A" w:rsidDel="00417459">
            <w:rPr>
              <w:rFonts w:ascii="Times New Roman" w:hAnsi="Times New Roman" w:cs="Times New Roman"/>
              <w:sz w:val="24"/>
            </w:rPr>
            <w:delText xml:space="preserve"> have longer duration.</w:delText>
          </w:r>
        </w:del>
      </w:ins>
      <w:ins w:id="2621" w:author="Miller, Harvey J." w:date="2020-05-20T15:22:00Z">
        <w:del w:id="2622" w:author="Liu, Luyu" w:date="2020-05-21T20:46:00Z">
          <w:r w:rsidR="00AC2AE6" w:rsidDel="003A2D2A">
            <w:rPr>
              <w:rFonts w:ascii="Times New Roman" w:hAnsi="Times New Roman" w:cs="Times New Roman"/>
              <w:sz w:val="24"/>
            </w:rPr>
            <w:delText xml:space="preserve"> </w:delText>
          </w:r>
        </w:del>
      </w:ins>
      <w:del w:id="2623" w:author="Miller, Harvey J." w:date="2020-05-20T15:22:00Z">
        <w:r w:rsidDel="00AC2AE6">
          <w:rPr>
            <w:rFonts w:ascii="Times New Roman" w:hAnsi="Times New Roman" w:cs="Times New Roman"/>
            <w:sz w:val="24"/>
          </w:rPr>
          <w:delText xml:space="preserve">. </w:delText>
        </w:r>
      </w:del>
      <w:del w:id="2624" w:author="Miller, Harvey J." w:date="2020-05-20T15:23:00Z">
        <w:r w:rsidDel="00AC2AE6">
          <w:rPr>
            <w:rFonts w:ascii="Times New Roman" w:hAnsi="Times New Roman" w:cs="Times New Roman"/>
            <w:sz w:val="24"/>
          </w:rPr>
          <w:delText>According to the correlation analysis, the decay rate and the divergent point have a positive</w:delText>
        </w:r>
        <w:r w:rsidR="00031B27" w:rsidRPr="00031B27" w:rsidDel="00AC2AE6">
          <w:rPr>
            <w:rFonts w:ascii="Times New Roman" w:hAnsi="Times New Roman" w:cs="Times New Roman"/>
            <w:sz w:val="24"/>
          </w:rPr>
          <w:delText xml:space="preserve"> </w:delText>
        </w:r>
        <w:r w:rsidR="00031B27" w:rsidDel="00AC2AE6">
          <w:rPr>
            <w:rFonts w:ascii="Times New Roman" w:hAnsi="Times New Roman" w:cs="Times New Roman"/>
            <w:sz w:val="24"/>
          </w:rPr>
          <w:delText>cubic</w:delText>
        </w:r>
        <w:r w:rsidDel="00AC2AE6">
          <w:rPr>
            <w:rFonts w:ascii="Times New Roman" w:hAnsi="Times New Roman" w:cs="Times New Roman"/>
            <w:sz w:val="24"/>
          </w:rPr>
          <w:delText xml:space="preserve"> correlation as shown in </w:delText>
        </w:r>
        <w:r w:rsidDel="00AC2AE6">
          <w:rPr>
            <w:rFonts w:ascii="Times New Roman" w:hAnsi="Times New Roman" w:cs="Times New Roman"/>
            <w:sz w:val="24"/>
          </w:rPr>
          <w:fldChar w:fldCharType="begin"/>
        </w:r>
        <w:r w:rsidDel="00AC2AE6">
          <w:rPr>
            <w:rFonts w:ascii="Times New Roman" w:hAnsi="Times New Roman" w:cs="Times New Roman"/>
            <w:sz w:val="24"/>
          </w:rPr>
          <w:delInstrText xml:space="preserve"> REF _Ref39335091 \h </w:delInstrText>
        </w:r>
        <w:r w:rsidR="00AC2AE6" w:rsidDel="00AC2AE6">
          <w:rPr>
            <w:rFonts w:ascii="Times New Roman" w:hAnsi="Times New Roman" w:cs="Times New Roman"/>
            <w:sz w:val="24"/>
          </w:rPr>
          <w:delInstrText xml:space="preserve"> \* MERGEFORMAT </w:delInstrText>
        </w:r>
        <w:r w:rsidDel="00AC2AE6">
          <w:rPr>
            <w:rFonts w:ascii="Times New Roman" w:hAnsi="Times New Roman" w:cs="Times New Roman"/>
            <w:sz w:val="24"/>
          </w:rPr>
        </w:r>
        <w:r w:rsidDel="00AC2AE6">
          <w:rPr>
            <w:rFonts w:ascii="Times New Roman" w:hAnsi="Times New Roman" w:cs="Times New Roman"/>
            <w:sz w:val="24"/>
          </w:rPr>
          <w:fldChar w:fldCharType="separate"/>
        </w:r>
        <w:r w:rsidRPr="004F030E" w:rsidDel="00AC2AE6">
          <w:rPr>
            <w:rFonts w:ascii="Times New Roman" w:hAnsi="Times New Roman" w:cs="Times New Roman"/>
            <w:sz w:val="24"/>
          </w:rPr>
          <w:delText xml:space="preserve">Figure </w:delText>
        </w:r>
        <w:r w:rsidDel="00AC2AE6">
          <w:rPr>
            <w:rFonts w:ascii="Times New Roman" w:hAnsi="Times New Roman" w:cs="Times New Roman"/>
            <w:noProof/>
            <w:sz w:val="24"/>
          </w:rPr>
          <w:delText>6</w:delText>
        </w:r>
        <w:r w:rsidDel="00AC2AE6">
          <w:rPr>
            <w:rFonts w:ascii="Times New Roman" w:hAnsi="Times New Roman" w:cs="Times New Roman"/>
            <w:sz w:val="24"/>
          </w:rPr>
          <w:fldChar w:fldCharType="end"/>
        </w:r>
        <w:r w:rsidDel="00AC2AE6">
          <w:rPr>
            <w:rFonts w:ascii="Times New Roman" w:hAnsi="Times New Roman" w:cs="Times New Roman"/>
            <w:sz w:val="24"/>
          </w:rPr>
          <w:delText>. This relationship indicates that the later the demand decrease happened, the faster it is likely to be</w:delText>
        </w:r>
        <w:r w:rsidR="00031B27" w:rsidDel="00AC2AE6">
          <w:rPr>
            <w:rFonts w:ascii="Times New Roman" w:hAnsi="Times New Roman" w:cs="Times New Roman"/>
            <w:sz w:val="24"/>
          </w:rPr>
          <w:delText xml:space="preserve"> and</w:delText>
        </w:r>
        <w:r w:rsidR="000064AD" w:rsidDel="00AC2AE6">
          <w:rPr>
            <w:rFonts w:ascii="Times New Roman" w:hAnsi="Times New Roman" w:cs="Times New Roman"/>
            <w:sz w:val="24"/>
          </w:rPr>
          <w:delText xml:space="preserve"> it</w:delText>
        </w:r>
        <w:r w:rsidR="00031B27" w:rsidDel="00AC2AE6">
          <w:rPr>
            <w:rFonts w:ascii="Times New Roman" w:hAnsi="Times New Roman" w:cs="Times New Roman"/>
            <w:sz w:val="24"/>
          </w:rPr>
          <w:delText xml:space="preserve"> increases in cubic rate</w:delText>
        </w:r>
        <w:r w:rsidDel="00AC2AE6">
          <w:rPr>
            <w:rFonts w:ascii="Times New Roman" w:hAnsi="Times New Roman" w:cs="Times New Roman"/>
            <w:sz w:val="24"/>
          </w:rPr>
          <w:delText xml:space="preserve">. </w:delText>
        </w:r>
        <w:r w:rsidR="00800480" w:rsidDel="00AC2AE6">
          <w:rPr>
            <w:rFonts w:ascii="Times New Roman" w:hAnsi="Times New Roman" w:cs="Times New Roman"/>
            <w:sz w:val="24"/>
          </w:rPr>
          <w:delText xml:space="preserve">This could be because the </w:delText>
        </w:r>
        <w:r w:rsidR="00031B27" w:rsidDel="00AC2AE6">
          <w:rPr>
            <w:rFonts w:ascii="Times New Roman" w:hAnsi="Times New Roman" w:cs="Times New Roman"/>
            <w:sz w:val="24"/>
          </w:rPr>
          <w:delText xml:space="preserve">general </w:delText>
        </w:r>
        <w:r w:rsidR="00800480" w:rsidDel="00AC2AE6">
          <w:rPr>
            <w:rFonts w:ascii="Times New Roman" w:hAnsi="Times New Roman" w:cs="Times New Roman"/>
            <w:sz w:val="24"/>
          </w:rPr>
          <w:delText xml:space="preserve">transit passengers may be more aware of the risk of COVID-19 when more cases are reported nationally; the perceived fear grows higher as the time passed thus driving local population to act faster. </w:delText>
        </w:r>
      </w:del>
      <w:commentRangeEnd w:id="2616"/>
      <w:r w:rsidR="00733364">
        <w:rPr>
          <w:rStyle w:val="CommentReference"/>
        </w:rPr>
        <w:commentReference w:id="2616"/>
      </w:r>
    </w:p>
    <w:commentRangeEnd w:id="2578"/>
    <w:p w14:paraId="5F72539A" w14:textId="0BA8233E" w:rsidR="008811C5" w:rsidRPr="008811C5" w:rsidRDefault="00AC2AE6" w:rsidP="008811C5">
      <w:pPr>
        <w:rPr>
          <w:rFonts w:ascii="Times New Roman" w:hAnsi="Times New Roman" w:cs="Times New Roman"/>
          <w:sz w:val="24"/>
        </w:rPr>
      </w:pPr>
      <w:r>
        <w:rPr>
          <w:rStyle w:val="CommentReference"/>
        </w:rPr>
        <w:commentReference w:id="2578"/>
      </w:r>
      <w:commentRangeEnd w:id="2579"/>
      <w:r w:rsidR="00EC173A">
        <w:rPr>
          <w:rStyle w:val="CommentReference"/>
        </w:rPr>
        <w:commentReference w:id="2579"/>
      </w:r>
    </w:p>
    <w:p w14:paraId="34197823" w14:textId="73D3E133" w:rsidR="00A466E6" w:rsidRDefault="00A466E6" w:rsidP="00A466E6">
      <w:pPr>
        <w:keepNext/>
      </w:pPr>
      <w:del w:id="2625" w:author="Liu, Luyu" w:date="2020-05-21T21:20:00Z">
        <w:r w:rsidDel="00EC173A">
          <w:rPr>
            <w:noProof/>
          </w:rPr>
          <w:lastRenderedPageBreak/>
          <w:drawing>
            <wp:inline distT="0" distB="0" distL="0" distR="0" wp14:anchorId="2EA6E5D5" wp14:editId="6D6E3FFF">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9640"/>
                      </a:xfrm>
                      <a:prstGeom prst="rect">
                        <a:avLst/>
                      </a:prstGeom>
                    </pic:spPr>
                  </pic:pic>
                </a:graphicData>
              </a:graphic>
            </wp:inline>
          </w:drawing>
        </w:r>
      </w:del>
      <w:ins w:id="2626" w:author="Liu, Luyu" w:date="2020-05-21T21:20:00Z">
        <w:r w:rsidR="00EC173A" w:rsidRPr="00EC173A">
          <w:rPr>
            <w:noProof/>
          </w:rPr>
          <w:t xml:space="preserve"> </w:t>
        </w:r>
      </w:ins>
      <w:ins w:id="2627" w:author="Liu, Luyu" w:date="2020-05-24T16:14:00Z">
        <w:r w:rsidR="00121E0B">
          <w:rPr>
            <w:noProof/>
          </w:rPr>
          <w:drawing>
            <wp:inline distT="0" distB="0" distL="0" distR="0" wp14:anchorId="227361E2" wp14:editId="5A475461">
              <wp:extent cx="5943600" cy="3457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7575"/>
                      </a:xfrm>
                      <a:prstGeom prst="rect">
                        <a:avLst/>
                      </a:prstGeom>
                    </pic:spPr>
                  </pic:pic>
                </a:graphicData>
              </a:graphic>
            </wp:inline>
          </w:drawing>
        </w:r>
      </w:ins>
    </w:p>
    <w:p w14:paraId="5022943B" w14:textId="04B4AC88" w:rsidR="00A466E6" w:rsidDel="00116BB9" w:rsidRDefault="00A466E6" w:rsidP="00A466E6">
      <w:pPr>
        <w:jc w:val="center"/>
        <w:rPr>
          <w:ins w:id="2628" w:author="Miller, Harvey J." w:date="2020-05-20T15:23:00Z"/>
          <w:del w:id="2629" w:author="Liu, Luyu" w:date="2020-05-22T10:58:00Z"/>
          <w:rFonts w:ascii="Times New Roman" w:hAnsi="Times New Roman" w:cs="Times New Roman"/>
          <w:sz w:val="24"/>
        </w:rPr>
      </w:pPr>
      <w:bookmarkStart w:id="2630"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ins w:id="2631" w:author="Liu, Luyu" w:date="2020-05-21T22:42:00Z">
        <w:r w:rsidR="00193D6A">
          <w:rPr>
            <w:rFonts w:ascii="Times New Roman" w:hAnsi="Times New Roman" w:cs="Times New Roman"/>
            <w:noProof/>
            <w:sz w:val="24"/>
          </w:rPr>
          <w:t>5</w:t>
        </w:r>
      </w:ins>
      <w:ins w:id="2632" w:author="Miller, Harvey J." w:date="2020-05-20T15:31:00Z">
        <w:del w:id="2633" w:author="Liu, Luyu" w:date="2020-05-21T22:42:00Z">
          <w:r w:rsidR="00AC2AE6" w:rsidDel="00193D6A">
            <w:rPr>
              <w:rFonts w:ascii="Times New Roman" w:hAnsi="Times New Roman" w:cs="Times New Roman"/>
              <w:noProof/>
              <w:sz w:val="24"/>
            </w:rPr>
            <w:delText>4</w:delText>
          </w:r>
        </w:del>
      </w:ins>
      <w:del w:id="2634" w:author="Liu, Luyu" w:date="2020-05-21T22:42:00Z">
        <w:r w:rsidR="0051399F" w:rsidDel="00193D6A">
          <w:rPr>
            <w:rFonts w:ascii="Times New Roman" w:hAnsi="Times New Roman" w:cs="Times New Roman"/>
            <w:noProof/>
            <w:sz w:val="24"/>
          </w:rPr>
          <w:delText>5</w:delText>
        </w:r>
      </w:del>
      <w:r w:rsidRPr="009F5DFE">
        <w:rPr>
          <w:rFonts w:ascii="Times New Roman" w:hAnsi="Times New Roman" w:cs="Times New Roman"/>
          <w:sz w:val="24"/>
        </w:rPr>
        <w:fldChar w:fldCharType="end"/>
      </w:r>
      <w:bookmarkEnd w:id="2630"/>
      <w:r w:rsidRPr="009F5DFE">
        <w:rPr>
          <w:rFonts w:ascii="Times New Roman" w:hAnsi="Times New Roman" w:cs="Times New Roman"/>
          <w:sz w:val="24"/>
        </w:rPr>
        <w:t xml:space="preserve">: </w:t>
      </w:r>
      <w:ins w:id="2635" w:author="Miller, Harvey J." w:date="2020-05-20T15:31:00Z">
        <w:r w:rsidR="00AC2AE6">
          <w:rPr>
            <w:rFonts w:ascii="Times New Roman" w:hAnsi="Times New Roman" w:cs="Times New Roman"/>
            <w:sz w:val="24"/>
          </w:rPr>
          <w:t xml:space="preserve">Geographic </w:t>
        </w:r>
      </w:ins>
      <w:del w:id="2636" w:author="Miller, Harvey J." w:date="2020-05-20T15:31:00Z">
        <w:r w:rsidRPr="009F5DFE" w:rsidDel="00AC2AE6">
          <w:rPr>
            <w:rFonts w:ascii="Times New Roman" w:hAnsi="Times New Roman" w:cs="Times New Roman"/>
            <w:sz w:val="24"/>
          </w:rPr>
          <w:delText xml:space="preserve">the </w:delText>
        </w:r>
      </w:del>
      <w:r w:rsidRPr="009F5DFE">
        <w:rPr>
          <w:rFonts w:ascii="Times New Roman" w:hAnsi="Times New Roman" w:cs="Times New Roman"/>
          <w:sz w:val="24"/>
        </w:rPr>
        <w:t xml:space="preserve">distribution of </w:t>
      </w:r>
      <w:r>
        <w:rPr>
          <w:rFonts w:ascii="Times New Roman" w:hAnsi="Times New Roman" w:cs="Times New Roman"/>
          <w:sz w:val="24"/>
        </w:rPr>
        <w:t>decay duration</w:t>
      </w:r>
      <w:ins w:id="2637" w:author="Liu, Luyu" w:date="2020-05-24T16:14:00Z">
        <w:r w:rsidR="00187EA6">
          <w:rPr>
            <w:rFonts w:ascii="Times New Roman" w:hAnsi="Times New Roman" w:cs="Times New Roman"/>
            <w:sz w:val="24"/>
          </w:rPr>
          <w:t xml:space="preserve"> (quantile classification)</w:t>
        </w:r>
      </w:ins>
    </w:p>
    <w:p w14:paraId="69B63209" w14:textId="0DAA77DD" w:rsidR="00AC2AE6" w:rsidDel="00116BB9" w:rsidRDefault="00AC2AE6" w:rsidP="00A466E6">
      <w:pPr>
        <w:jc w:val="center"/>
        <w:rPr>
          <w:ins w:id="2638" w:author="Miller, Harvey J." w:date="2020-05-20T15:23:00Z"/>
          <w:del w:id="2639" w:author="Liu, Luyu" w:date="2020-05-22T10:58:00Z"/>
          <w:rFonts w:ascii="Times New Roman" w:hAnsi="Times New Roman" w:cs="Times New Roman"/>
          <w:sz w:val="24"/>
        </w:rPr>
      </w:pPr>
    </w:p>
    <w:p w14:paraId="5FC4FEAC" w14:textId="236AFED4" w:rsidR="00AC2AE6" w:rsidRDefault="00AC2AE6" w:rsidP="00116BB9">
      <w:pPr>
        <w:jc w:val="center"/>
        <w:rPr>
          <w:ins w:id="2640" w:author="Miller, Harvey J." w:date="2020-05-20T15:23:00Z"/>
          <w:rFonts w:ascii="Times New Roman" w:hAnsi="Times New Roman" w:cs="Times New Roman"/>
          <w:sz w:val="24"/>
        </w:rPr>
      </w:pPr>
    </w:p>
    <w:p w14:paraId="7D0B0572" w14:textId="7B617E58" w:rsidR="00AC2AE6" w:rsidRPr="00AC2AE6" w:rsidRDefault="00AC2AE6" w:rsidP="00AC2AE6">
      <w:pPr>
        <w:ind w:firstLine="720"/>
        <w:jc w:val="both"/>
        <w:rPr>
          <w:ins w:id="2641" w:author="Miller, Harvey J." w:date="2020-05-20T15:25:00Z"/>
          <w:rFonts w:ascii="Times New Roman" w:hAnsi="Times New Roman" w:cs="Times New Roman" w:hint="eastAsia"/>
          <w:sz w:val="24"/>
        </w:rPr>
      </w:pPr>
      <w:ins w:id="2642" w:author="Miller, Harvey J." w:date="2020-05-20T15:24:00Z">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ins>
      <w:r>
        <w:rPr>
          <w:rFonts w:ascii="Times New Roman" w:hAnsi="Times New Roman" w:cs="Times New Roman"/>
          <w:sz w:val="24"/>
        </w:rPr>
      </w:r>
      <w:r>
        <w:rPr>
          <w:rFonts w:ascii="Times New Roman" w:hAnsi="Times New Roman" w:cs="Times New Roman"/>
          <w:sz w:val="24"/>
        </w:rPr>
        <w:fldChar w:fldCharType="separate"/>
      </w:r>
      <w:ins w:id="2643" w:author="Liu, Luyu" w:date="2020-05-23T23:50:00Z">
        <w:r w:rsidR="008F6548" w:rsidRPr="004F030E">
          <w:rPr>
            <w:rFonts w:ascii="Times New Roman" w:hAnsi="Times New Roman" w:cs="Times New Roman"/>
            <w:sz w:val="24"/>
          </w:rPr>
          <w:t xml:space="preserve">Figure </w:t>
        </w:r>
        <w:r w:rsidR="008F6548">
          <w:rPr>
            <w:rFonts w:ascii="Times New Roman" w:hAnsi="Times New Roman" w:cs="Times New Roman"/>
            <w:noProof/>
            <w:sz w:val="24"/>
          </w:rPr>
          <w:t>6</w:t>
        </w:r>
      </w:ins>
      <w:ins w:id="2644" w:author="Miller, Harvey J." w:date="2020-05-20T15:24:00Z">
        <w:del w:id="2645" w:author="Liu, Luyu" w:date="2020-05-21T22:42:00Z">
          <w:r w:rsidRPr="004F030E"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shows </w:t>
        </w:r>
      </w:ins>
      <w:ins w:id="2646" w:author="Miller, Harvey J." w:date="2020-05-20T15:25:00Z">
        <w:r w:rsidRPr="00AC2AE6">
          <w:rPr>
            <w:rFonts w:ascii="Times New Roman" w:hAnsi="Times New Roman" w:cs="Times New Roman"/>
            <w:sz w:val="24"/>
          </w:rPr>
          <w:t xml:space="preserve">the decay rate </w:t>
        </w:r>
        <w:del w:id="2647" w:author="Liu, Luyu" w:date="2020-05-23T23:52:00Z">
          <w:r w:rsidRPr="00AC2AE6" w:rsidDel="00BD00A7">
            <w:rPr>
              <w:rFonts w:ascii="Times New Roman" w:hAnsi="Times New Roman" w:cs="Times New Roman"/>
              <w:sz w:val="24"/>
            </w:rPr>
            <w:delText xml:space="preserve">and the </w:delText>
          </w:r>
        </w:del>
      </w:ins>
      <w:ins w:id="2648" w:author="Miller, Harvey J." w:date="2020-05-22T15:41:00Z">
        <w:del w:id="2649" w:author="Liu, Luyu" w:date="2020-05-23T23:52:00Z">
          <w:r w:rsidR="00733364" w:rsidDel="00BD00A7">
            <w:rPr>
              <w:rFonts w:ascii="Times New Roman" w:hAnsi="Times New Roman" w:cs="Times New Roman"/>
              <w:sz w:val="24"/>
            </w:rPr>
            <w:delText>cliff</w:delText>
          </w:r>
        </w:del>
      </w:ins>
      <w:ins w:id="2650" w:author="Miller, Harvey J." w:date="2020-05-20T15:25:00Z">
        <w:del w:id="2651" w:author="Liu, Luyu" w:date="2020-05-23T23:52:00Z">
          <w:r w:rsidRPr="00AC2AE6" w:rsidDel="00BD00A7">
            <w:rPr>
              <w:rFonts w:ascii="Times New Roman" w:hAnsi="Times New Roman" w:cs="Times New Roman"/>
              <w:sz w:val="24"/>
            </w:rPr>
            <w:delText xml:space="preserve">divergent point </w:delText>
          </w:r>
        </w:del>
        <w:r w:rsidRPr="00AC2AE6">
          <w:rPr>
            <w:rFonts w:ascii="Times New Roman" w:hAnsi="Times New Roman" w:cs="Times New Roman"/>
            <w:sz w:val="24"/>
          </w:rPr>
          <w:t>ha</w:t>
        </w:r>
      </w:ins>
      <w:ins w:id="2652" w:author="Liu, Luyu" w:date="2020-05-23T23:52:00Z">
        <w:r w:rsidR="00BD00A7">
          <w:rPr>
            <w:rFonts w:ascii="Times New Roman" w:hAnsi="Times New Roman" w:cs="Times New Roman"/>
            <w:sz w:val="24"/>
          </w:rPr>
          <w:t>s</w:t>
        </w:r>
      </w:ins>
      <w:ins w:id="2653" w:author="Miller, Harvey J." w:date="2020-05-20T15:25:00Z">
        <w:del w:id="2654" w:author="Liu, Luyu" w:date="2020-05-23T23:52:00Z">
          <w:r w:rsidRPr="00AC2AE6" w:rsidDel="00BD00A7">
            <w:rPr>
              <w:rFonts w:ascii="Times New Roman" w:hAnsi="Times New Roman" w:cs="Times New Roman"/>
              <w:sz w:val="24"/>
            </w:rPr>
            <w:delText>ve</w:delText>
          </w:r>
        </w:del>
        <w:r w:rsidRPr="00AC2AE6">
          <w:rPr>
            <w:rFonts w:ascii="Times New Roman" w:hAnsi="Times New Roman" w:cs="Times New Roman"/>
            <w:sz w:val="24"/>
          </w:rPr>
          <w:t xml:space="preserve"> a positive </w:t>
        </w:r>
        <w:del w:id="2655" w:author="Liu, Luyu" w:date="2020-05-23T23:50:00Z">
          <w:r w:rsidRPr="00AC2AE6" w:rsidDel="008F6548">
            <w:rPr>
              <w:rFonts w:ascii="Times New Roman" w:hAnsi="Times New Roman" w:cs="Times New Roman"/>
              <w:sz w:val="24"/>
            </w:rPr>
            <w:delText>cubic</w:delText>
          </w:r>
        </w:del>
      </w:ins>
      <w:ins w:id="2656" w:author="Liu, Luyu" w:date="2020-05-23T23:50:00Z">
        <w:r w:rsidR="008F6548">
          <w:rPr>
            <w:rFonts w:ascii="Times New Roman" w:hAnsi="Times New Roman" w:cs="Times New Roman"/>
            <w:sz w:val="24"/>
          </w:rPr>
          <w:t>hyperbola</w:t>
        </w:r>
      </w:ins>
      <w:ins w:id="2657" w:author="Miller, Harvey J." w:date="2020-05-20T15:25:00Z">
        <w:r>
          <w:rPr>
            <w:rFonts w:ascii="Times New Roman" w:hAnsi="Times New Roman" w:cs="Times New Roman"/>
            <w:sz w:val="24"/>
          </w:rPr>
          <w:t xml:space="preserve"> correlation</w:t>
        </w:r>
      </w:ins>
      <w:ins w:id="2658" w:author="Liu, Luyu" w:date="2020-05-23T23:51:00Z">
        <w:r w:rsidR="00BD00A7">
          <w:rPr>
            <w:rFonts w:ascii="Times New Roman" w:hAnsi="Times New Roman" w:cs="Times New Roman"/>
            <w:sz w:val="24"/>
          </w:rPr>
          <w:t xml:space="preserve"> </w:t>
        </w:r>
      </w:ins>
      <w:ins w:id="2659" w:author="Liu, Luyu" w:date="2020-05-23T23:52:00Z">
        <w:r w:rsidR="002902C0">
          <w:rPr>
            <w:rFonts w:ascii="Times New Roman" w:hAnsi="Times New Roman" w:cs="Times New Roman"/>
            <w:sz w:val="24"/>
          </w:rPr>
          <w:t>with cliff point</w:t>
        </w:r>
      </w:ins>
      <w:ins w:id="2660" w:author="Liu, Luyu" w:date="2020-05-24T10:47:00Z">
        <w:r w:rsidR="00707D8B">
          <w:rPr>
            <w:rFonts w:ascii="Times New Roman" w:hAnsi="Times New Roman" w:cs="Times New Roman"/>
            <w:sz w:val="24"/>
          </w:rPr>
          <w:t xml:space="preserve"> and a negative hyperbola correlation with floor point</w:t>
        </w:r>
      </w:ins>
      <w:ins w:id="2661" w:author="Liu, Luyu" w:date="2020-05-23T23:50:00Z">
        <w:r w:rsidR="008F6548">
          <w:rPr>
            <w:rFonts w:ascii="Times New Roman" w:hAnsi="Times New Roman" w:cs="Times New Roman"/>
            <w:sz w:val="24"/>
          </w:rPr>
          <w:t>,</w:t>
        </w:r>
      </w:ins>
      <w:ins w:id="2662" w:author="Liu, Luyu" w:date="2020-05-23T23:51:00Z">
        <w:r w:rsidR="008F6548">
          <w:rPr>
            <w:rFonts w:ascii="Times New Roman" w:hAnsi="Times New Roman" w:cs="Times New Roman"/>
            <w:sz w:val="24"/>
          </w:rPr>
          <w:t xml:space="preserve"> as formula </w:t>
        </w:r>
        <w:r w:rsidR="008F6548">
          <w:rPr>
            <w:rFonts w:ascii="Times New Roman" w:hAnsi="Times New Roman" w:cs="Times New Roman"/>
            <w:sz w:val="24"/>
          </w:rPr>
          <w:fldChar w:fldCharType="begin"/>
        </w:r>
        <w:r w:rsidR="008F6548">
          <w:rPr>
            <w:rFonts w:ascii="Times New Roman" w:hAnsi="Times New Roman" w:cs="Times New Roman"/>
            <w:sz w:val="24"/>
          </w:rPr>
          <w:instrText xml:space="preserve"> REF _Ref40975019 \h </w:instrText>
        </w:r>
        <w:r w:rsidR="008F6548">
          <w:rPr>
            <w:rFonts w:ascii="Times New Roman" w:hAnsi="Times New Roman" w:cs="Times New Roman"/>
            <w:sz w:val="24"/>
          </w:rPr>
        </w:r>
      </w:ins>
      <w:r w:rsidR="008F6548">
        <w:rPr>
          <w:rFonts w:ascii="Times New Roman" w:hAnsi="Times New Roman" w:cs="Times New Roman"/>
          <w:sz w:val="24"/>
        </w:rPr>
        <w:fldChar w:fldCharType="separate"/>
      </w:r>
      <w:ins w:id="2663" w:author="Liu, Luyu" w:date="2020-05-23T23:51:00Z">
        <w:r w:rsidR="008F6548" w:rsidRPr="00E714F0">
          <w:rPr>
            <w:rFonts w:ascii="Times New Roman" w:eastAsia="Yu Mincho" w:hAnsi="Times New Roman" w:cs="Times New Roman"/>
            <w:sz w:val="24"/>
            <w:szCs w:val="24"/>
            <w:lang w:eastAsia="ja-JP"/>
          </w:rPr>
          <w:t>(</w:t>
        </w:r>
        <w:r w:rsidR="008F6548">
          <w:rPr>
            <w:rFonts w:ascii="Times New Roman" w:hAnsi="Times New Roman" w:cs="Times New Roman"/>
            <w:noProof/>
            <w:sz w:val="24"/>
            <w:szCs w:val="24"/>
          </w:rPr>
          <w:t>4</w:t>
        </w:r>
        <w:r w:rsidR="008F6548">
          <w:rPr>
            <w:rFonts w:ascii="Times New Roman" w:hAnsi="Times New Roman" w:cs="Times New Roman"/>
            <w:sz w:val="24"/>
          </w:rPr>
          <w:fldChar w:fldCharType="end"/>
        </w:r>
        <w:r w:rsidR="008F6548">
          <w:rPr>
            <w:rFonts w:ascii="Times New Roman" w:hAnsi="Times New Roman" w:cs="Times New Roman"/>
            <w:sz w:val="24"/>
          </w:rPr>
          <w:t xml:space="preserve">) </w:t>
        </w:r>
      </w:ins>
      <w:ins w:id="2664" w:author="Liu, Luyu" w:date="2020-05-24T10:14:00Z">
        <w:r w:rsidR="008029AC">
          <w:rPr>
            <w:rFonts w:ascii="Times New Roman" w:hAnsi="Times New Roman" w:cs="Times New Roman"/>
            <w:sz w:val="24"/>
          </w:rPr>
          <w:t>suggested</w:t>
        </w:r>
      </w:ins>
      <w:ins w:id="2665" w:author="Miller, Harvey J." w:date="2020-05-20T15:25:00Z">
        <w:r w:rsidRPr="00AC2AE6">
          <w:rPr>
            <w:rFonts w:ascii="Times New Roman" w:hAnsi="Times New Roman" w:cs="Times New Roman"/>
            <w:sz w:val="24"/>
          </w:rPr>
          <w:t xml:space="preserve">. This indicates that the later the demand </w:t>
        </w:r>
      </w:ins>
      <w:ins w:id="2666" w:author="Liu, Luyu" w:date="2020-05-23T23:53:00Z">
        <w:r w:rsidR="00BD00A7">
          <w:rPr>
            <w:rFonts w:ascii="Times New Roman" w:hAnsi="Times New Roman" w:cs="Times New Roman"/>
            <w:sz w:val="24"/>
          </w:rPr>
          <w:t xml:space="preserve">decline </w:t>
        </w:r>
      </w:ins>
      <w:ins w:id="2667" w:author="Miller, Harvey J." w:date="2020-05-20T15:25:00Z">
        <w:del w:id="2668" w:author="Liu, Luyu" w:date="2020-05-23T23:53:00Z">
          <w:r w:rsidRPr="00AC2AE6" w:rsidDel="00BD00A7">
            <w:rPr>
              <w:rFonts w:ascii="Times New Roman" w:hAnsi="Times New Roman" w:cs="Times New Roman"/>
              <w:sz w:val="24"/>
            </w:rPr>
            <w:delText xml:space="preserve">decrease </w:delText>
          </w:r>
        </w:del>
        <w:r w:rsidRPr="00AC2AE6">
          <w:rPr>
            <w:rFonts w:ascii="Times New Roman" w:hAnsi="Times New Roman" w:cs="Times New Roman"/>
            <w:sz w:val="24"/>
          </w:rPr>
          <w:t xml:space="preserve">happened, the faster it </w:t>
        </w:r>
      </w:ins>
      <w:ins w:id="2669" w:author="Liu, Luyu" w:date="2020-05-24T11:11:00Z">
        <w:r w:rsidR="00E304E5">
          <w:rPr>
            <w:rFonts w:ascii="Times New Roman" w:hAnsi="Times New Roman" w:cs="Times New Roman"/>
            <w:sz w:val="24"/>
          </w:rPr>
          <w:t>was</w:t>
        </w:r>
      </w:ins>
      <w:ins w:id="2670" w:author="Miller, Harvey J." w:date="2020-05-20T15:25:00Z">
        <w:del w:id="2671" w:author="Liu, Luyu" w:date="2020-05-24T11:11:00Z">
          <w:r w:rsidRPr="00AC2AE6" w:rsidDel="00E304E5">
            <w:rPr>
              <w:rFonts w:ascii="Times New Roman" w:hAnsi="Times New Roman" w:cs="Times New Roman"/>
              <w:sz w:val="24"/>
            </w:rPr>
            <w:delText>is</w:delText>
          </w:r>
        </w:del>
      </w:ins>
      <w:ins w:id="2672" w:author="Liu, Luyu" w:date="2020-05-24T11:10:00Z">
        <w:r w:rsidR="00E304E5">
          <w:rPr>
            <w:rFonts w:ascii="Times New Roman" w:hAnsi="Times New Roman" w:cs="Times New Roman"/>
            <w:sz w:val="24"/>
          </w:rPr>
          <w:t>;</w:t>
        </w:r>
      </w:ins>
      <w:ins w:id="2673" w:author="Liu, Luyu" w:date="2020-05-24T11:01:00Z">
        <w:r w:rsidR="004C0757">
          <w:rPr>
            <w:rFonts w:ascii="Times New Roman" w:hAnsi="Times New Roman" w:cs="Times New Roman"/>
            <w:sz w:val="24"/>
          </w:rPr>
          <w:t xml:space="preserve"> but </w:t>
        </w:r>
      </w:ins>
      <w:ins w:id="2674" w:author="Liu, Luyu" w:date="2020-05-24T11:51:00Z">
        <w:r w:rsidR="001F24EE">
          <w:rPr>
            <w:rFonts w:ascii="Times New Roman" w:hAnsi="Times New Roman" w:cs="Times New Roman"/>
            <w:sz w:val="24"/>
          </w:rPr>
          <w:t>meanwhile</w:t>
        </w:r>
      </w:ins>
      <w:ins w:id="2675" w:author="Liu, Luyu" w:date="2020-05-24T11:11:00Z">
        <w:r w:rsidR="00E304E5">
          <w:rPr>
            <w:rFonts w:ascii="Times New Roman" w:hAnsi="Times New Roman" w:cs="Times New Roman"/>
            <w:sz w:val="24"/>
          </w:rPr>
          <w:t xml:space="preserve"> the decline process </w:t>
        </w:r>
      </w:ins>
      <w:ins w:id="2676" w:author="Liu, Luyu" w:date="2020-05-24T11:51:00Z">
        <w:r w:rsidR="001F24EE">
          <w:rPr>
            <w:rFonts w:ascii="Times New Roman" w:hAnsi="Times New Roman" w:cs="Times New Roman"/>
            <w:sz w:val="24"/>
          </w:rPr>
          <w:t xml:space="preserve">would </w:t>
        </w:r>
      </w:ins>
      <w:ins w:id="2677" w:author="Liu, Luyu" w:date="2020-05-24T11:11:00Z">
        <w:r w:rsidR="001F24EE">
          <w:rPr>
            <w:rFonts w:ascii="Times New Roman" w:hAnsi="Times New Roman" w:cs="Times New Roman"/>
            <w:sz w:val="24"/>
          </w:rPr>
          <w:t>finish</w:t>
        </w:r>
      </w:ins>
      <w:ins w:id="2678" w:author="Liu, Luyu" w:date="2020-05-24T11:12:00Z">
        <w:r w:rsidR="00E304E5">
          <w:rPr>
            <w:rFonts w:ascii="Times New Roman" w:hAnsi="Times New Roman" w:cs="Times New Roman"/>
            <w:sz w:val="24"/>
          </w:rPr>
          <w:t xml:space="preserve"> earlier</w:t>
        </w:r>
      </w:ins>
      <w:ins w:id="2679" w:author="Miller, Harvey J." w:date="2020-05-20T15:25:00Z">
        <w:r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 thus driving local population to act faste</w:t>
        </w:r>
      </w:ins>
      <w:ins w:id="2680" w:author="Liu, Luyu" w:date="2020-05-24T11:00:00Z">
        <w:r w:rsidR="004C0757">
          <w:rPr>
            <w:rFonts w:ascii="Times New Roman" w:hAnsi="Times New Roman" w:cs="Times New Roman"/>
            <w:sz w:val="24"/>
          </w:rPr>
          <w:t>r</w:t>
        </w:r>
      </w:ins>
      <w:ins w:id="2681" w:author="Liu, Luyu" w:date="2020-05-24T11:03:00Z">
        <w:r w:rsidR="004C0757">
          <w:rPr>
            <w:rFonts w:ascii="Times New Roman" w:hAnsi="Times New Roman" w:cs="Times New Roman"/>
            <w:sz w:val="24"/>
          </w:rPr>
          <w:t xml:space="preserve"> thus reach the floor point earlier</w:t>
        </w:r>
      </w:ins>
      <w:ins w:id="2682" w:author="Liu, Luyu" w:date="2020-05-24T11:00:00Z">
        <w:r w:rsidR="004C0757">
          <w:rPr>
            <w:rFonts w:ascii="Times New Roman" w:hAnsi="Times New Roman" w:cs="Times New Roman"/>
            <w:sz w:val="24"/>
          </w:rPr>
          <w:t xml:space="preserve">. </w:t>
        </w:r>
      </w:ins>
      <w:ins w:id="2683" w:author="Liu, Luyu" w:date="2020-05-24T11:14:00Z">
        <w:r w:rsidR="00E304E5">
          <w:rPr>
            <w:rFonts w:ascii="Times New Roman" w:hAnsi="Times New Roman" w:cs="Times New Roman"/>
            <w:sz w:val="24"/>
          </w:rPr>
          <w:t xml:space="preserve">This also suggests </w:t>
        </w:r>
      </w:ins>
      <w:ins w:id="2684" w:author="Liu, Luyu" w:date="2020-05-24T11:28:00Z">
        <w:r w:rsidR="006623CE">
          <w:rPr>
            <w:rFonts w:ascii="Times New Roman" w:hAnsi="Times New Roman" w:cs="Times New Roman"/>
            <w:sz w:val="24"/>
          </w:rPr>
          <w:t xml:space="preserve">that </w:t>
        </w:r>
      </w:ins>
      <w:ins w:id="2685" w:author="Liu, Luyu" w:date="2020-05-24T11:33:00Z">
        <w:r w:rsidR="006623CE">
          <w:rPr>
            <w:rFonts w:ascii="Times New Roman" w:hAnsi="Times New Roman" w:cs="Times New Roman"/>
            <w:sz w:val="24"/>
          </w:rPr>
          <w:t xml:space="preserve">the time </w:t>
        </w:r>
      </w:ins>
      <w:ins w:id="2686" w:author="Liu, Luyu" w:date="2020-05-24T11:29:00Z">
        <w:r w:rsidR="006623CE">
          <w:rPr>
            <w:rFonts w:ascii="Times New Roman" w:hAnsi="Times New Roman" w:cs="Times New Roman"/>
            <w:sz w:val="24"/>
          </w:rPr>
          <w:t xml:space="preserve">when the decline </w:t>
        </w:r>
      </w:ins>
      <w:ins w:id="2687" w:author="Liu, Luyu" w:date="2020-05-24T11:30:00Z">
        <w:r w:rsidR="006623CE">
          <w:rPr>
            <w:rFonts w:ascii="Times New Roman" w:hAnsi="Times New Roman" w:cs="Times New Roman"/>
            <w:sz w:val="24"/>
          </w:rPr>
          <w:t>finish</w:t>
        </w:r>
      </w:ins>
      <w:ins w:id="2688" w:author="Liu, Luyu" w:date="2020-05-24T11:31:00Z">
        <w:r w:rsidR="006623CE">
          <w:rPr>
            <w:rFonts w:ascii="Times New Roman" w:hAnsi="Times New Roman" w:cs="Times New Roman"/>
            <w:sz w:val="24"/>
          </w:rPr>
          <w:t>ed</w:t>
        </w:r>
      </w:ins>
      <w:ins w:id="2689" w:author="Liu, Luyu" w:date="2020-05-24T11:30:00Z">
        <w:r w:rsidR="006623CE">
          <w:rPr>
            <w:rFonts w:ascii="Times New Roman" w:hAnsi="Times New Roman" w:cs="Times New Roman"/>
            <w:sz w:val="24"/>
          </w:rPr>
          <w:t xml:space="preserve"> is less relevant to when it started</w:t>
        </w:r>
      </w:ins>
      <w:ins w:id="2690" w:author="Liu, Luyu" w:date="2020-05-24T11:31:00Z">
        <w:r w:rsidR="006623CE">
          <w:rPr>
            <w:rFonts w:ascii="Times New Roman" w:hAnsi="Times New Roman" w:cs="Times New Roman"/>
            <w:sz w:val="24"/>
          </w:rPr>
          <w:t>, but is more relevant to the speed of reaction. T</w:t>
        </w:r>
      </w:ins>
      <w:ins w:id="2691" w:author="Liu, Luyu" w:date="2020-05-24T11:15:00Z">
        <w:r w:rsidR="00E304E5">
          <w:rPr>
            <w:rFonts w:ascii="Times New Roman" w:hAnsi="Times New Roman" w:cs="Times New Roman"/>
            <w:sz w:val="24"/>
          </w:rPr>
          <w:t xml:space="preserve">he </w:t>
        </w:r>
      </w:ins>
      <w:ins w:id="2692" w:author="Liu, Luyu" w:date="2020-05-24T11:16:00Z">
        <w:r w:rsidR="00E304E5">
          <w:rPr>
            <w:rFonts w:ascii="Times New Roman" w:hAnsi="Times New Roman" w:cs="Times New Roman"/>
            <w:sz w:val="24"/>
          </w:rPr>
          <w:t xml:space="preserve">major determinant of the </w:t>
        </w:r>
      </w:ins>
      <w:ins w:id="2693" w:author="Liu, Luyu" w:date="2020-05-24T11:17:00Z">
        <w:r w:rsidR="00E304E5">
          <w:rPr>
            <w:rFonts w:ascii="Times New Roman" w:hAnsi="Times New Roman" w:cs="Times New Roman"/>
            <w:sz w:val="24"/>
          </w:rPr>
          <w:t xml:space="preserve">cliff and floor point in formula </w:t>
        </w:r>
      </w:ins>
      <w:ins w:id="2694" w:author="Liu, Luyu" w:date="2020-05-24T11:18:00Z">
        <w:r w:rsidR="00E304E5">
          <w:rPr>
            <w:rFonts w:ascii="Times New Roman" w:hAnsi="Times New Roman" w:cs="Times New Roman"/>
            <w:sz w:val="24"/>
          </w:rPr>
          <w:fldChar w:fldCharType="begin"/>
        </w:r>
        <w:r w:rsidR="00E304E5">
          <w:rPr>
            <w:rFonts w:ascii="Times New Roman" w:hAnsi="Times New Roman" w:cs="Times New Roman"/>
            <w:sz w:val="24"/>
          </w:rPr>
          <w:instrText xml:space="preserve"> REF _Ref40975019 \h </w:instrText>
        </w:r>
        <w:r w:rsidR="00E304E5">
          <w:rPr>
            <w:rFonts w:ascii="Times New Roman" w:hAnsi="Times New Roman" w:cs="Times New Roman"/>
            <w:sz w:val="24"/>
          </w:rPr>
        </w:r>
        <w:r w:rsidR="00E304E5">
          <w:rPr>
            <w:rFonts w:ascii="Times New Roman" w:hAnsi="Times New Roman" w:cs="Times New Roman"/>
            <w:sz w:val="24"/>
          </w:rPr>
          <w:fldChar w:fldCharType="separate"/>
        </w:r>
        <w:r w:rsidR="00E304E5" w:rsidRPr="00E714F0">
          <w:rPr>
            <w:rFonts w:ascii="Times New Roman" w:eastAsia="Yu Mincho" w:hAnsi="Times New Roman" w:cs="Times New Roman"/>
            <w:sz w:val="24"/>
            <w:szCs w:val="24"/>
            <w:lang w:eastAsia="ja-JP"/>
          </w:rPr>
          <w:t>(</w:t>
        </w:r>
        <w:r w:rsidR="00E304E5">
          <w:rPr>
            <w:rFonts w:ascii="Times New Roman" w:hAnsi="Times New Roman" w:cs="Times New Roman"/>
            <w:noProof/>
            <w:sz w:val="24"/>
            <w:szCs w:val="24"/>
          </w:rPr>
          <w:t>4</w:t>
        </w:r>
        <w:r w:rsidR="00E304E5">
          <w:rPr>
            <w:rFonts w:ascii="Times New Roman" w:hAnsi="Times New Roman" w:cs="Times New Roman"/>
            <w:sz w:val="24"/>
          </w:rPr>
          <w:fldChar w:fldCharType="end"/>
        </w:r>
        <w:r w:rsidR="00E304E5">
          <w:rPr>
            <w:rFonts w:ascii="Times New Roman" w:hAnsi="Times New Roman" w:cs="Times New Roman"/>
            <w:sz w:val="24"/>
          </w:rPr>
          <w:t>)</w:t>
        </w:r>
      </w:ins>
      <w:ins w:id="2695" w:author="Liu, Luyu" w:date="2020-05-24T11:17:00Z">
        <w:r w:rsidR="006623CE">
          <w:rPr>
            <w:rFonts w:ascii="Times New Roman" w:hAnsi="Times New Roman" w:cs="Times New Roman"/>
            <w:sz w:val="24"/>
          </w:rPr>
          <w:t xml:space="preserve"> is decay rate</w:t>
        </w:r>
        <w:r w:rsidR="00E304E5">
          <w:rPr>
            <w:rFonts w:ascii="Times New Roman" w:hAnsi="Times New Roman" w:cs="Times New Roman"/>
            <w:sz w:val="24"/>
          </w:rPr>
          <w:t xml:space="preserve"> instead </w:t>
        </w:r>
        <w:proofErr w:type="gramStart"/>
        <w:r w:rsidR="00E304E5">
          <w:rPr>
            <w:rFonts w:ascii="Times New Roman" w:hAnsi="Times New Roman" w:cs="Times New Roman"/>
            <w:sz w:val="24"/>
          </w:rPr>
          <w:t xml:space="preserve">of </w:t>
        </w:r>
        <w:proofErr w:type="gramEnd"/>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ins>
      <w:ins w:id="2696" w:author="Liu, Luyu" w:date="2020-05-24T11:32:00Z">
        <w:r w:rsidR="006623CE">
          <w:rPr>
            <w:rFonts w:ascii="Times New Roman" w:hAnsi="Times New Roman" w:cs="Times New Roman"/>
            <w:sz w:val="24"/>
          </w:rPr>
          <w:t>.</w:t>
        </w:r>
      </w:ins>
      <w:ins w:id="2697" w:author="Miller, Harvey J." w:date="2020-05-20T15:25:00Z">
        <w:del w:id="2698" w:author="Liu, Luyu" w:date="2020-05-24T11:00:00Z">
          <w:r w:rsidRPr="00AC2AE6" w:rsidDel="004C0757">
            <w:rPr>
              <w:rFonts w:ascii="Times New Roman" w:hAnsi="Times New Roman" w:cs="Times New Roman"/>
              <w:sz w:val="24"/>
            </w:rPr>
            <w:delText>r</w:delText>
          </w:r>
        </w:del>
        <w:del w:id="2699" w:author="Liu, Luyu" w:date="2020-05-24T10:59:00Z">
          <w:r w:rsidRPr="00AC2AE6" w:rsidDel="004C0757">
            <w:rPr>
              <w:rFonts w:ascii="Times New Roman" w:hAnsi="Times New Roman" w:cs="Times New Roman"/>
              <w:sz w:val="24"/>
            </w:rPr>
            <w:delText xml:space="preserve">. </w:delText>
          </w:r>
        </w:del>
      </w:ins>
    </w:p>
    <w:p w14:paraId="5ABEC589" w14:textId="24C49E33" w:rsidR="00AC2AE6" w:rsidRDefault="00AC2AE6">
      <w:pPr>
        <w:ind w:firstLine="720"/>
        <w:jc w:val="both"/>
        <w:rPr>
          <w:rFonts w:ascii="Times New Roman" w:hAnsi="Times New Roman" w:cs="Times New Roman"/>
          <w:sz w:val="24"/>
        </w:rPr>
        <w:pPrChange w:id="2700" w:author="Miller, Harvey J." w:date="2020-05-20T15:24:00Z">
          <w:pPr>
            <w:jc w:val="center"/>
          </w:pPr>
        </w:pPrChange>
      </w:pPr>
    </w:p>
    <w:p w14:paraId="4F2531BA" w14:textId="2857A32E" w:rsidR="00A466E6" w:rsidRDefault="008F6548" w:rsidP="00A466E6">
      <w:pPr>
        <w:keepNext/>
        <w:jc w:val="center"/>
      </w:pPr>
      <w:ins w:id="2701" w:author="Liu, Luyu" w:date="2020-05-23T23:50:00Z">
        <w:r>
          <w:rPr>
            <w:rFonts w:ascii="Times New Roman" w:hAnsi="Times New Roman" w:cs="Times New Roman"/>
            <w:noProof/>
            <w:sz w:val="24"/>
          </w:rPr>
          <w:lastRenderedPageBreak/>
          <w:drawing>
            <wp:inline distT="0" distB="0" distL="0" distR="0" wp14:anchorId="451BE6DD" wp14:editId="0A60C767">
              <wp:extent cx="5440228" cy="20116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8">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ins>
      <w:commentRangeStart w:id="2702"/>
      <w:del w:id="2703" w:author="Liu, Luyu" w:date="2020-05-23T23:49:00Z">
        <w:r w:rsidR="00A466E6" w:rsidDel="008F6548">
          <w:rPr>
            <w:rFonts w:ascii="Times New Roman" w:hAnsi="Times New Roman" w:cs="Times New Roman"/>
            <w:noProof/>
            <w:sz w:val="24"/>
          </w:rPr>
          <w:drawing>
            <wp:inline distT="0" distB="0" distL="0" distR="0" wp14:anchorId="4FD9BE10" wp14:editId="567FCAEE">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del>
      <w:commentRangeEnd w:id="2702"/>
      <w:r w:rsidR="00733364">
        <w:rPr>
          <w:rStyle w:val="CommentReference"/>
        </w:rPr>
        <w:commentReference w:id="2702"/>
      </w:r>
    </w:p>
    <w:p w14:paraId="3A80B5E7" w14:textId="1D8CB070" w:rsidR="003E78E9" w:rsidRDefault="00A466E6" w:rsidP="00432C03">
      <w:pPr>
        <w:jc w:val="center"/>
        <w:rPr>
          <w:rFonts w:ascii="Times New Roman" w:hAnsi="Times New Roman" w:cs="Times New Roman"/>
          <w:sz w:val="24"/>
        </w:rPr>
      </w:pPr>
      <w:bookmarkStart w:id="2704"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ins w:id="2705" w:author="Liu, Luyu" w:date="2020-05-21T22:42:00Z">
        <w:r w:rsidR="00193D6A">
          <w:rPr>
            <w:rFonts w:ascii="Times New Roman" w:hAnsi="Times New Roman" w:cs="Times New Roman"/>
            <w:noProof/>
            <w:sz w:val="24"/>
          </w:rPr>
          <w:t>6</w:t>
        </w:r>
      </w:ins>
      <w:ins w:id="2706" w:author="Miller, Harvey J." w:date="2020-05-20T15:31:00Z">
        <w:del w:id="2707" w:author="Liu, Luyu" w:date="2020-05-21T22:42:00Z">
          <w:r w:rsidR="00AC2AE6" w:rsidDel="00193D6A">
            <w:rPr>
              <w:rFonts w:ascii="Times New Roman" w:hAnsi="Times New Roman" w:cs="Times New Roman"/>
              <w:noProof/>
              <w:sz w:val="24"/>
            </w:rPr>
            <w:delText>5</w:delText>
          </w:r>
        </w:del>
      </w:ins>
      <w:del w:id="2708" w:author="Liu, Luyu" w:date="2020-05-21T22:42:00Z">
        <w:r w:rsidR="0051399F" w:rsidDel="00193D6A">
          <w:rPr>
            <w:rFonts w:ascii="Times New Roman" w:hAnsi="Times New Roman" w:cs="Times New Roman"/>
            <w:noProof/>
            <w:sz w:val="24"/>
          </w:rPr>
          <w:delText>6</w:delText>
        </w:r>
      </w:del>
      <w:r w:rsidRPr="004F030E">
        <w:rPr>
          <w:rFonts w:ascii="Times New Roman" w:hAnsi="Times New Roman" w:cs="Times New Roman"/>
          <w:sz w:val="24"/>
        </w:rPr>
        <w:fldChar w:fldCharType="end"/>
      </w:r>
      <w:bookmarkEnd w:id="2704"/>
      <w:r w:rsidRPr="004F030E">
        <w:rPr>
          <w:rFonts w:ascii="Times New Roman" w:hAnsi="Times New Roman" w:cs="Times New Roman"/>
          <w:sz w:val="24"/>
        </w:rPr>
        <w:t>: the relationship</w:t>
      </w:r>
      <w:r>
        <w:rPr>
          <w:rFonts w:ascii="Times New Roman" w:hAnsi="Times New Roman" w:cs="Times New Roman"/>
          <w:sz w:val="24"/>
        </w:rPr>
        <w:t xml:space="preserve"> and a </w:t>
      </w:r>
      <w:ins w:id="2709" w:author="Liu, Luyu" w:date="2020-05-24T10:14:00Z">
        <w:r w:rsidR="008029AC">
          <w:rPr>
            <w:rFonts w:ascii="Times New Roman" w:hAnsi="Times New Roman" w:cs="Times New Roman"/>
            <w:sz w:val="24"/>
          </w:rPr>
          <w:t>hyperbola</w:t>
        </w:r>
      </w:ins>
      <w:del w:id="2710" w:author="Liu, Luyu" w:date="2020-05-24T10:13:00Z">
        <w:r w:rsidDel="008029AC">
          <w:rPr>
            <w:rFonts w:ascii="Times New Roman" w:hAnsi="Times New Roman" w:cs="Times New Roman" w:hint="eastAsia"/>
            <w:sz w:val="24"/>
          </w:rPr>
          <w:delText xml:space="preserve">cubic </w:delText>
        </w:r>
        <w:r w:rsidDel="008029AC">
          <w:rPr>
            <w:rFonts w:ascii="Times New Roman" w:hAnsi="Times New Roman" w:cs="Times New Roman"/>
            <w:sz w:val="24"/>
          </w:rPr>
          <w:delText>polynomial</w:delText>
        </w:r>
      </w:del>
      <w:r>
        <w:rPr>
          <w:rFonts w:ascii="Times New Roman" w:hAnsi="Times New Roman" w:cs="Times New Roman"/>
          <w:sz w:val="24"/>
        </w:rPr>
        <w:t xml:space="preserve"> fitting</w:t>
      </w:r>
      <w:r w:rsidRPr="004F030E">
        <w:rPr>
          <w:rFonts w:ascii="Times New Roman" w:hAnsi="Times New Roman" w:cs="Times New Roman"/>
          <w:sz w:val="24"/>
        </w:rPr>
        <w:t xml:space="preserve"> between decay rate</w:t>
      </w:r>
      <w:ins w:id="2711" w:author="Liu, Luyu" w:date="2020-05-24T10:14:00Z">
        <w:r w:rsidR="008029AC">
          <w:rPr>
            <w:rFonts w:ascii="Times New Roman" w:hAnsi="Times New Roman" w:cs="Times New Roman"/>
            <w:sz w:val="24"/>
          </w:rPr>
          <w:t xml:space="preserve"> and cliff point</w:t>
        </w:r>
      </w:ins>
      <w:del w:id="2712" w:author="Liu, Luyu" w:date="2020-05-24T10:11:00Z">
        <w:r w:rsidRPr="004F030E" w:rsidDel="008029AC">
          <w:rPr>
            <w:rFonts w:ascii="Times New Roman" w:hAnsi="Times New Roman" w:cs="Times New Roman"/>
            <w:sz w:val="24"/>
          </w:rPr>
          <w:delText xml:space="preserve"> and </w:delText>
        </w:r>
      </w:del>
      <w:del w:id="2713" w:author="Liu, Luyu" w:date="2020-05-23T22:35:00Z">
        <w:r w:rsidRPr="004F030E" w:rsidDel="008257E8">
          <w:rPr>
            <w:rFonts w:ascii="Times New Roman" w:hAnsi="Times New Roman" w:cs="Times New Roman"/>
            <w:sz w:val="24"/>
          </w:rPr>
          <w:delText>divergent</w:delText>
        </w:r>
      </w:del>
      <w:del w:id="2714" w:author="Liu, Luyu" w:date="2020-05-24T10:11:00Z">
        <w:r w:rsidRPr="004F030E" w:rsidDel="008029AC">
          <w:rPr>
            <w:rFonts w:ascii="Times New Roman" w:hAnsi="Times New Roman" w:cs="Times New Roman"/>
            <w:sz w:val="24"/>
          </w:rPr>
          <w:delText xml:space="preserve"> point</w:delText>
        </w:r>
      </w:del>
      <w:r w:rsidRPr="004F030E">
        <w:rPr>
          <w:rFonts w:ascii="Times New Roman" w:hAnsi="Times New Roman" w:cs="Times New Roman"/>
          <w:sz w:val="24"/>
        </w:rPr>
        <w:t>.</w:t>
      </w:r>
    </w:p>
    <w:p w14:paraId="071D3804" w14:textId="77777777" w:rsidR="003E78E9" w:rsidRDefault="003E78E9" w:rsidP="00C94B4E">
      <w:pPr>
        <w:rPr>
          <w:rFonts w:ascii="Times New Roman" w:hAnsi="Times New Roman" w:cs="Times New Roman"/>
          <w:sz w:val="24"/>
        </w:rPr>
      </w:pPr>
    </w:p>
    <w:p w14:paraId="59FFE758" w14:textId="56D05833" w:rsidR="005D5D93" w:rsidRPr="00AD14EC" w:rsidRDefault="00F42B46" w:rsidP="00AC2AE6">
      <w:pPr>
        <w:pStyle w:val="ListParagraph"/>
        <w:numPr>
          <w:ilvl w:val="1"/>
          <w:numId w:val="2"/>
        </w:numPr>
        <w:rPr>
          <w:rFonts w:ascii="Times New Roman" w:hAnsi="Times New Roman" w:cs="Times New Roman"/>
          <w:b/>
          <w:sz w:val="24"/>
          <w:highlight w:val="yellow"/>
          <w:rPrChange w:id="2715" w:author="Miller, Harvey J." w:date="2020-05-20T15:32:00Z">
            <w:rPr>
              <w:rFonts w:ascii="Times New Roman" w:hAnsi="Times New Roman" w:cs="Times New Roman"/>
              <w:sz w:val="24"/>
              <w:highlight w:val="yellow"/>
            </w:rPr>
          </w:rPrChange>
        </w:rPr>
      </w:pPr>
      <w:r>
        <w:rPr>
          <w:rFonts w:ascii="Times New Roman" w:hAnsi="Times New Roman" w:cs="Times New Roman"/>
          <w:sz w:val="24"/>
        </w:rPr>
        <w:t xml:space="preserve"> </w:t>
      </w:r>
      <w:ins w:id="2716" w:author="Miller, Harvey J." w:date="2020-05-20T15:29:00Z">
        <w:r w:rsidR="00AC2AE6" w:rsidRPr="00AD14EC">
          <w:rPr>
            <w:rFonts w:ascii="Times New Roman" w:hAnsi="Times New Roman" w:cs="Times New Roman"/>
            <w:b/>
            <w:sz w:val="24"/>
            <w:rPrChange w:id="2717" w:author="Miller, Harvey J." w:date="2020-05-20T15:32:00Z">
              <w:rPr>
                <w:rFonts w:ascii="Times New Roman" w:hAnsi="Times New Roman" w:cs="Times New Roman"/>
                <w:sz w:val="24"/>
              </w:rPr>
            </w:rPrChange>
          </w:rPr>
          <w:t>Change in daily transit demand dynamics</w:t>
        </w:r>
        <w:r w:rsidR="00AC2AE6" w:rsidRPr="00AD14EC" w:rsidDel="00AC2AE6">
          <w:rPr>
            <w:rFonts w:ascii="Times New Roman" w:hAnsi="Times New Roman" w:cs="Times New Roman"/>
            <w:b/>
            <w:sz w:val="24"/>
            <w:highlight w:val="yellow"/>
            <w:rPrChange w:id="2718" w:author="Miller, Harvey J." w:date="2020-05-20T15:32:00Z">
              <w:rPr>
                <w:rFonts w:ascii="Times New Roman" w:hAnsi="Times New Roman" w:cs="Times New Roman"/>
                <w:sz w:val="24"/>
                <w:highlight w:val="yellow"/>
              </w:rPr>
            </w:rPrChange>
          </w:rPr>
          <w:t xml:space="preserve"> </w:t>
        </w:r>
      </w:ins>
      <w:del w:id="2719" w:author="Miller, Harvey J." w:date="2020-05-20T15:29:00Z">
        <w:r w:rsidR="00D1451C" w:rsidRPr="00AD14EC" w:rsidDel="00AC2AE6">
          <w:rPr>
            <w:rFonts w:ascii="Times New Roman" w:hAnsi="Times New Roman" w:cs="Times New Roman"/>
            <w:b/>
            <w:sz w:val="24"/>
            <w:highlight w:val="yellow"/>
            <w:rPrChange w:id="2720" w:author="Miller, Harvey J." w:date="2020-05-20T15:32:00Z">
              <w:rPr>
                <w:rFonts w:ascii="Times New Roman" w:hAnsi="Times New Roman" w:cs="Times New Roman"/>
                <w:sz w:val="24"/>
                <w:highlight w:val="yellow"/>
              </w:rPr>
            </w:rPrChange>
          </w:rPr>
          <w:delText>Dynamic</w:delText>
        </w:r>
        <w:r w:rsidR="00391EE8" w:rsidRPr="00AD14EC" w:rsidDel="00AC2AE6">
          <w:rPr>
            <w:rFonts w:ascii="Times New Roman" w:hAnsi="Times New Roman" w:cs="Times New Roman"/>
            <w:b/>
            <w:sz w:val="24"/>
            <w:highlight w:val="yellow"/>
            <w:rPrChange w:id="2721" w:author="Miller, Harvey J." w:date="2020-05-20T15:32:00Z">
              <w:rPr>
                <w:rFonts w:ascii="Times New Roman" w:hAnsi="Times New Roman" w:cs="Times New Roman"/>
                <w:sz w:val="24"/>
                <w:highlight w:val="yellow"/>
              </w:rPr>
            </w:rPrChange>
          </w:rPr>
          <w:delText>s</w:delText>
        </w:r>
        <w:r w:rsidR="00D1451C" w:rsidRPr="00AD14EC" w:rsidDel="00AC2AE6">
          <w:rPr>
            <w:rFonts w:ascii="Times New Roman" w:hAnsi="Times New Roman" w:cs="Times New Roman"/>
            <w:b/>
            <w:sz w:val="24"/>
            <w:highlight w:val="yellow"/>
            <w:rPrChange w:id="2722" w:author="Miller, Harvey J." w:date="2020-05-20T15:32:00Z">
              <w:rPr>
                <w:rFonts w:ascii="Times New Roman" w:hAnsi="Times New Roman" w:cs="Times New Roman"/>
                <w:sz w:val="24"/>
                <w:highlight w:val="yellow"/>
              </w:rPr>
            </w:rPrChange>
          </w:rPr>
          <w:delText xml:space="preserve"> </w:delText>
        </w:r>
        <w:r w:rsidR="00C30613" w:rsidRPr="00AD14EC" w:rsidDel="00AC2AE6">
          <w:rPr>
            <w:rFonts w:ascii="Times New Roman" w:hAnsi="Times New Roman" w:cs="Times New Roman"/>
            <w:b/>
            <w:sz w:val="24"/>
            <w:highlight w:val="yellow"/>
            <w:rPrChange w:id="2723" w:author="Miller, Harvey J." w:date="2020-05-20T15:32:00Z">
              <w:rPr>
                <w:rFonts w:ascii="Times New Roman" w:hAnsi="Times New Roman" w:cs="Times New Roman"/>
                <w:sz w:val="24"/>
                <w:highlight w:val="yellow"/>
              </w:rPr>
            </w:rPrChange>
          </w:rPr>
          <w:delText>wi</w:delText>
        </w:r>
        <w:r w:rsidR="00391EE8" w:rsidRPr="00AD14EC" w:rsidDel="00AC2AE6">
          <w:rPr>
            <w:rFonts w:ascii="Times New Roman" w:hAnsi="Times New Roman" w:cs="Times New Roman"/>
            <w:b/>
            <w:sz w:val="24"/>
            <w:highlight w:val="yellow"/>
            <w:rPrChange w:id="2724" w:author="Miller, Harvey J." w:date="2020-05-20T15:32:00Z">
              <w:rPr>
                <w:rFonts w:ascii="Times New Roman" w:hAnsi="Times New Roman" w:cs="Times New Roman"/>
                <w:sz w:val="24"/>
                <w:highlight w:val="yellow"/>
              </w:rPr>
            </w:rPrChange>
          </w:rPr>
          <w:delText>thin a day</w:delText>
        </w:r>
      </w:del>
    </w:p>
    <w:commentRangeStart w:id="2725"/>
    <w:commentRangeStart w:id="2726"/>
    <w:p w14:paraId="443EEFA7" w14:textId="460E8707" w:rsidR="00AD14EC" w:rsidRPr="00AD14EC" w:rsidRDefault="00AD14EC" w:rsidP="00AD14EC">
      <w:pPr>
        <w:jc w:val="both"/>
        <w:rPr>
          <w:ins w:id="2727" w:author="Miller, Harvey J." w:date="2020-05-20T15:37:00Z"/>
          <w:rFonts w:ascii="Times New Roman" w:hAnsi="Times New Roman" w:cs="Times New Roman"/>
          <w:sz w:val="24"/>
        </w:rPr>
      </w:pPr>
      <w:ins w:id="2728" w:author="Miller, Harvey J." w:date="2020-05-20T15:33:00Z">
        <w:r>
          <w:rPr>
            <w:rFonts w:ascii="Times New Roman" w:hAnsi="Times New Roman" w:cs="Times New Roman"/>
            <w:sz w:val="24"/>
          </w:rPr>
          <w:fldChar w:fldCharType="begin"/>
        </w:r>
        <w:r>
          <w:rPr>
            <w:rFonts w:ascii="Times New Roman" w:hAnsi="Times New Roman" w:cs="Times New Roman"/>
            <w:sz w:val="24"/>
          </w:rPr>
          <w:instrText xml:space="preserve"> REF _Ref40881206 \h </w:instrText>
        </w:r>
      </w:ins>
      <w:r>
        <w:rPr>
          <w:rFonts w:ascii="Times New Roman" w:hAnsi="Times New Roman" w:cs="Times New Roman"/>
          <w:sz w:val="24"/>
        </w:rPr>
      </w:r>
      <w:r>
        <w:rPr>
          <w:rFonts w:ascii="Times New Roman" w:hAnsi="Times New Roman" w:cs="Times New Roman"/>
          <w:sz w:val="24"/>
        </w:rPr>
        <w:fldChar w:fldCharType="separate"/>
      </w:r>
      <w:ins w:id="2729" w:author="Liu, Luyu" w:date="2020-05-21T22:42:00Z">
        <w:r w:rsidR="00193D6A" w:rsidRPr="006A27A5">
          <w:rPr>
            <w:rFonts w:ascii="Times New Roman" w:hAnsi="Times New Roman" w:cs="Times New Roman"/>
            <w:sz w:val="24"/>
          </w:rPr>
          <w:t xml:space="preserve">Figure </w:t>
        </w:r>
        <w:r w:rsidR="00193D6A">
          <w:rPr>
            <w:rFonts w:ascii="Times New Roman" w:hAnsi="Times New Roman" w:cs="Times New Roman"/>
            <w:noProof/>
            <w:sz w:val="24"/>
          </w:rPr>
          <w:t>7</w:t>
        </w:r>
      </w:ins>
      <w:ins w:id="2730" w:author="Miller, Harvey J." w:date="2020-05-20T15:33:00Z">
        <w:del w:id="2731" w:author="Liu, Luyu" w:date="2020-05-21T22:42:00Z">
          <w:r w:rsidRPr="006A27A5"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w:t>
        </w:r>
      </w:ins>
      <w:del w:id="2732" w:author="Miller, Harvey J." w:date="2020-05-20T15:32:00Z">
        <w:r w:rsidR="0092678C" w:rsidDel="00AD14EC">
          <w:rPr>
            <w:rFonts w:ascii="Times New Roman" w:hAnsi="Times New Roman" w:cs="Times New Roman"/>
            <w:sz w:val="24"/>
          </w:rPr>
          <w:fldChar w:fldCharType="begin"/>
        </w:r>
        <w:r w:rsidR="0092678C" w:rsidDel="00AD14EC">
          <w:rPr>
            <w:rFonts w:ascii="Times New Roman" w:hAnsi="Times New Roman" w:cs="Times New Roman"/>
            <w:sz w:val="24"/>
          </w:rPr>
          <w:delInstrText xml:space="preserve"> REF _Ref38019846 \h </w:delInstrText>
        </w:r>
        <w:r w:rsidR="0092678C" w:rsidDel="00AD14EC">
          <w:rPr>
            <w:rFonts w:ascii="Times New Roman" w:hAnsi="Times New Roman" w:cs="Times New Roman"/>
            <w:sz w:val="24"/>
          </w:rPr>
        </w:r>
        <w:r w:rsidR="0092678C" w:rsidDel="00AD14EC">
          <w:rPr>
            <w:rFonts w:ascii="Times New Roman" w:hAnsi="Times New Roman" w:cs="Times New Roman"/>
            <w:sz w:val="24"/>
          </w:rPr>
          <w:fldChar w:fldCharType="separate"/>
        </w:r>
        <w:r w:rsidR="009C11CE" w:rsidRPr="006A27A5" w:rsidDel="00AD14EC">
          <w:rPr>
            <w:rFonts w:ascii="Times New Roman" w:hAnsi="Times New Roman" w:cs="Times New Roman"/>
            <w:sz w:val="24"/>
          </w:rPr>
          <w:delText xml:space="preserve">Figure </w:delText>
        </w:r>
        <w:r w:rsidR="009C11CE" w:rsidDel="00AD14EC">
          <w:rPr>
            <w:rFonts w:ascii="Times New Roman" w:hAnsi="Times New Roman" w:cs="Times New Roman"/>
            <w:noProof/>
            <w:sz w:val="24"/>
          </w:rPr>
          <w:delText>7</w:delText>
        </w:r>
        <w:r w:rsidR="0092678C" w:rsidDel="00AD14EC">
          <w:rPr>
            <w:rFonts w:ascii="Times New Roman" w:hAnsi="Times New Roman" w:cs="Times New Roman"/>
            <w:sz w:val="24"/>
          </w:rPr>
          <w:fldChar w:fldCharType="end"/>
        </w:r>
        <w:r w:rsidR="0092678C" w:rsidDel="00AD14EC">
          <w:rPr>
            <w:rFonts w:ascii="Times New Roman" w:hAnsi="Times New Roman" w:cs="Times New Roman"/>
            <w:sz w:val="24"/>
          </w:rPr>
          <w:delText xml:space="preserve"> </w:delText>
        </w:r>
      </w:del>
      <w:r w:rsidR="0092678C">
        <w:rPr>
          <w:rFonts w:ascii="Times New Roman" w:hAnsi="Times New Roman" w:cs="Times New Roman"/>
          <w:sz w:val="24"/>
        </w:rPr>
        <w:t xml:space="preserve">shows the </w:t>
      </w:r>
      <w:r w:rsidR="006B4815">
        <w:rPr>
          <w:rFonts w:ascii="Times New Roman" w:hAnsi="Times New Roman" w:cs="Times New Roman"/>
          <w:sz w:val="24"/>
        </w:rPr>
        <w:t xml:space="preserve">geographic </w:t>
      </w:r>
      <w:r w:rsidR="0092678C">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w:t>
      </w:r>
      <w:ins w:id="2733" w:author="Miller, Harvey J." w:date="2020-05-20T15:33:00Z">
        <w:r>
          <w:rPr>
            <w:rFonts w:ascii="Times New Roman" w:hAnsi="Times New Roman" w:cs="Times New Roman"/>
            <w:sz w:val="24"/>
          </w:rPr>
          <w:t xml:space="preserve">pandemic </w:t>
        </w:r>
      </w:ins>
      <w:del w:id="2734" w:author="Miller, Harvey J." w:date="2020-05-20T15:33:00Z">
        <w:r w:rsidR="006D75E3" w:rsidDel="00AD14EC">
          <w:rPr>
            <w:rFonts w:ascii="Times New Roman" w:hAnsi="Times New Roman" w:cs="Times New Roman"/>
            <w:sz w:val="24"/>
          </w:rPr>
          <w:delText xml:space="preserve">actual </w:delText>
        </w:r>
      </w:del>
      <w:r w:rsidR="006D75E3">
        <w:rPr>
          <w:rFonts w:ascii="Times New Roman" w:hAnsi="Times New Roman" w:cs="Times New Roman"/>
          <w:sz w:val="24"/>
        </w:rPr>
        <w:t xml:space="preserve">hourly demand </w:t>
      </w:r>
      <w:r w:rsidR="0092678C">
        <w:rPr>
          <w:rFonts w:ascii="Times New Roman" w:hAnsi="Times New Roman" w:cs="Times New Roman"/>
          <w:sz w:val="24"/>
        </w:rPr>
        <w:t>curve</w:t>
      </w:r>
      <w:r w:rsidR="00433D2B">
        <w:rPr>
          <w:rFonts w:ascii="Times New Roman" w:hAnsi="Times New Roman" w:cs="Times New Roman"/>
          <w:sz w:val="24"/>
        </w:rPr>
        <w:t>s</w:t>
      </w:r>
      <w:r w:rsidR="0092678C">
        <w:rPr>
          <w:rFonts w:ascii="Times New Roman" w:hAnsi="Times New Roman" w:cs="Times New Roman"/>
          <w:sz w:val="24"/>
        </w:rPr>
        <w:t>.</w:t>
      </w:r>
      <w:r w:rsidR="002F4FEF">
        <w:rPr>
          <w:rFonts w:ascii="Times New Roman" w:hAnsi="Times New Roman" w:cs="Times New Roman"/>
          <w:sz w:val="24"/>
        </w:rPr>
        <w:t xml:space="preserve"> </w:t>
      </w:r>
      <w:commentRangeEnd w:id="2725"/>
      <w:r>
        <w:rPr>
          <w:rStyle w:val="CommentReference"/>
        </w:rPr>
        <w:commentReference w:id="2725"/>
      </w:r>
      <w:commentRangeEnd w:id="2726"/>
      <w:r w:rsidR="007F118E">
        <w:rPr>
          <w:rStyle w:val="CommentReference"/>
        </w:rPr>
        <w:commentReference w:id="2726"/>
      </w:r>
      <w:ins w:id="2735" w:author="Miller, Harvey J." w:date="2020-05-20T15:33:00Z">
        <w:r>
          <w:rPr>
            <w:rFonts w:ascii="Times New Roman" w:hAnsi="Times New Roman" w:cs="Times New Roman"/>
            <w:sz w:val="24"/>
          </w:rPr>
          <w:t xml:space="preserve">This suggests </w:t>
        </w:r>
      </w:ins>
      <w:ins w:id="2736" w:author="Miller, Harvey J." w:date="2020-05-20T15:34:00Z">
        <w:r>
          <w:rPr>
            <w:rFonts w:ascii="Times New Roman" w:hAnsi="Times New Roman" w:cs="Times New Roman"/>
            <w:sz w:val="24"/>
          </w:rPr>
          <w:t>dramatic</w:t>
        </w:r>
      </w:ins>
      <w:ins w:id="2737" w:author="Miller, Harvey J." w:date="2020-05-20T15:33:00Z">
        <w:r>
          <w:rPr>
            <w:rFonts w:ascii="Times New Roman" w:hAnsi="Times New Roman" w:cs="Times New Roman"/>
            <w:sz w:val="24"/>
          </w:rPr>
          <w:t xml:space="preserve"> </w:t>
        </w:r>
      </w:ins>
      <w:ins w:id="2738" w:author="Miller, Harvey J." w:date="2020-05-20T15:34:00Z">
        <w:r>
          <w:rPr>
            <w:rFonts w:ascii="Times New Roman" w:hAnsi="Times New Roman" w:cs="Times New Roman"/>
            <w:sz w:val="24"/>
          </w:rPr>
          <w:t xml:space="preserve">shift in weekday demand patterns </w:t>
        </w:r>
      </w:ins>
      <w:ins w:id="2739" w:author="Miller, Harvey J." w:date="2020-05-20T15:35:00Z">
        <w:r>
          <w:rPr>
            <w:rFonts w:ascii="Times New Roman" w:hAnsi="Times New Roman" w:cs="Times New Roman"/>
            <w:sz w:val="24"/>
          </w:rPr>
          <w:t xml:space="preserve">in </w:t>
        </w:r>
      </w:ins>
      <w:del w:id="2740" w:author="Miller, Harvey J." w:date="2020-05-20T15:33:00Z">
        <w:r w:rsidR="002F4FEF" w:rsidDel="00AD14EC">
          <w:rPr>
            <w:rFonts w:ascii="Times New Roman" w:hAnsi="Times New Roman" w:cs="Times New Roman"/>
            <w:sz w:val="24"/>
          </w:rPr>
          <w:delText xml:space="preserve">It shows a very different pattern for </w:delText>
        </w:r>
      </w:del>
      <w:del w:id="2741" w:author="Miller, Harvey J." w:date="2020-05-20T15:35:00Z">
        <w:r w:rsidR="002F4FEF" w:rsidDel="00AD14EC">
          <w:rPr>
            <w:rFonts w:ascii="Times New Roman" w:hAnsi="Times New Roman" w:cs="Times New Roman"/>
            <w:sz w:val="24"/>
          </w:rPr>
          <w:delText xml:space="preserve">traditional metro areas like New York City and </w:delText>
        </w:r>
      </w:del>
      <w:r w:rsidR="002F4FEF">
        <w:rPr>
          <w:rFonts w:ascii="Times New Roman" w:hAnsi="Times New Roman" w:cs="Times New Roman"/>
          <w:sz w:val="24"/>
        </w:rPr>
        <w:t>non-physical occupation dominating areas like San Francisco Bay area</w:t>
      </w:r>
      <w:r w:rsidR="006709F5">
        <w:rPr>
          <w:rFonts w:ascii="Times New Roman" w:hAnsi="Times New Roman" w:cs="Times New Roman"/>
          <w:sz w:val="24"/>
        </w:rPr>
        <w:t>,</w:t>
      </w:r>
      <w:r w:rsidR="002F4FEF">
        <w:rPr>
          <w:rFonts w:ascii="Times New Roman" w:hAnsi="Times New Roman" w:cs="Times New Roman"/>
          <w:sz w:val="24"/>
        </w:rPr>
        <w:t xml:space="preserve"> and </w:t>
      </w:r>
      <w:r w:rsidR="00E92B84">
        <w:rPr>
          <w:rFonts w:ascii="Times New Roman" w:hAnsi="Times New Roman" w:cs="Times New Roman"/>
          <w:sz w:val="24"/>
        </w:rPr>
        <w:t>University cities</w:t>
      </w:r>
      <w:r w:rsidR="006709F5">
        <w:rPr>
          <w:rFonts w:ascii="Times New Roman" w:hAnsi="Times New Roman" w:cs="Times New Roman"/>
          <w:sz w:val="24"/>
        </w:rPr>
        <w:t xml:space="preserve"> like </w:t>
      </w:r>
      <w:r w:rsidR="002F4FEF">
        <w:rPr>
          <w:rFonts w:ascii="Times New Roman" w:hAnsi="Times New Roman" w:cs="Times New Roman"/>
          <w:sz w:val="24"/>
        </w:rPr>
        <w:t>Ithaca</w:t>
      </w:r>
      <w:r w:rsidR="006709F5">
        <w:rPr>
          <w:rFonts w:ascii="Times New Roman" w:hAnsi="Times New Roman" w:cs="Times New Roman"/>
          <w:sz w:val="24"/>
        </w:rPr>
        <w:t>, Madison, and Ann Arbor</w:t>
      </w:r>
      <w:r w:rsidR="002F4FEF">
        <w:rPr>
          <w:rFonts w:ascii="Times New Roman" w:hAnsi="Times New Roman" w:cs="Times New Roman"/>
          <w:sz w:val="24"/>
        </w:rPr>
        <w:t xml:space="preserve">. The Procrustes distance of traditional metro areas is low, </w:t>
      </w:r>
      <w:r w:rsidR="002F4FEF">
        <w:rPr>
          <w:rFonts w:ascii="Times New Roman" w:hAnsi="Times New Roman" w:cs="Times New Roman" w:hint="eastAsia"/>
          <w:sz w:val="24"/>
        </w:rPr>
        <w:t>mean</w:t>
      </w:r>
      <w:r w:rsidR="002F4FEF">
        <w:rPr>
          <w:rFonts w:ascii="Times New Roman" w:hAnsi="Times New Roman" w:cs="Times New Roman"/>
          <w:sz w:val="24"/>
        </w:rPr>
        <w:t xml:space="preserve">ing the </w:t>
      </w:r>
      <w:ins w:id="2742" w:author="Miller, Harvey J." w:date="2020-05-20T15:36:00Z">
        <w:r>
          <w:rPr>
            <w:rFonts w:ascii="Times New Roman" w:hAnsi="Times New Roman" w:cs="Times New Roman"/>
            <w:sz w:val="24"/>
          </w:rPr>
          <w:t xml:space="preserve">hourly profile </w:t>
        </w:r>
      </w:ins>
      <w:del w:id="2743" w:author="Miller, Harvey J." w:date="2020-05-20T15:36:00Z">
        <w:r w:rsidR="002F4FEF" w:rsidDel="00AD14EC">
          <w:rPr>
            <w:rFonts w:ascii="Times New Roman" w:hAnsi="Times New Roman" w:cs="Times New Roman"/>
            <w:sz w:val="24"/>
          </w:rPr>
          <w:delText xml:space="preserve">shape </w:delText>
        </w:r>
      </w:del>
      <w:r w:rsidR="002F4FEF">
        <w:rPr>
          <w:rFonts w:ascii="Times New Roman" w:hAnsi="Times New Roman" w:cs="Times New Roman"/>
          <w:sz w:val="24"/>
        </w:rPr>
        <w:t>before and during the pandemic did not change much</w:t>
      </w:r>
      <w:ins w:id="2744" w:author="Miller, Harvey J." w:date="2020-05-20T15:36:00Z">
        <w:r>
          <w:rPr>
            <w:rFonts w:ascii="Times New Roman" w:hAnsi="Times New Roman" w:cs="Times New Roman"/>
            <w:sz w:val="24"/>
          </w:rPr>
          <w:t>.</w:t>
        </w:r>
      </w:ins>
      <w:del w:id="2745" w:author="Miller, Harvey J." w:date="2020-05-20T15:36:00Z">
        <w:r w:rsidR="002F4FEF" w:rsidDel="00AD14EC">
          <w:rPr>
            <w:rFonts w:ascii="Times New Roman" w:hAnsi="Times New Roman" w:cs="Times New Roman"/>
            <w:sz w:val="24"/>
          </w:rPr>
          <w:delText>;</w:delText>
        </w:r>
      </w:del>
      <w:r w:rsidR="002F4FEF">
        <w:rPr>
          <w:rFonts w:ascii="Times New Roman" w:hAnsi="Times New Roman" w:cs="Times New Roman"/>
          <w:sz w:val="24"/>
        </w:rPr>
        <w:t xml:space="preserve"> </w:t>
      </w:r>
      <w:del w:id="2746" w:author="Miller, Harvey J." w:date="2020-05-20T15:36:00Z">
        <w:r w:rsidR="002F4FEF" w:rsidDel="00AD14EC">
          <w:rPr>
            <w:rFonts w:ascii="Times New Roman" w:hAnsi="Times New Roman" w:cs="Times New Roman"/>
            <w:sz w:val="24"/>
          </w:rPr>
          <w:delText>while the large distance of non-physical occupation dominating areas suggest</w:delText>
        </w:r>
        <w:r w:rsidR="00FF6D7A" w:rsidDel="00AD14EC">
          <w:rPr>
            <w:rFonts w:ascii="Times New Roman" w:hAnsi="Times New Roman" w:cs="Times New Roman"/>
            <w:sz w:val="24"/>
          </w:rPr>
          <w:delText>s</w:delText>
        </w:r>
        <w:r w:rsidR="002F4FEF" w:rsidDel="00AD14EC">
          <w:rPr>
            <w:rFonts w:ascii="Times New Roman" w:hAnsi="Times New Roman" w:cs="Times New Roman"/>
            <w:sz w:val="24"/>
          </w:rPr>
          <w:delText xml:space="preserve"> a major chan</w:delText>
        </w:r>
        <w:r w:rsidR="00DB5876" w:rsidDel="00AD14EC">
          <w:rPr>
            <w:rFonts w:ascii="Times New Roman" w:hAnsi="Times New Roman" w:cs="Times New Roman"/>
            <w:sz w:val="24"/>
          </w:rPr>
          <w:delText>ge in their commuting patterns, for most workers will work from home thus most commuting activities will be halted.</w:delText>
        </w:r>
        <w:r w:rsidR="003001AF" w:rsidDel="00AD14EC">
          <w:rPr>
            <w:rFonts w:ascii="Times New Roman" w:hAnsi="Times New Roman" w:cs="Times New Roman"/>
            <w:sz w:val="24"/>
          </w:rPr>
          <w:delText xml:space="preserve"> </w:delText>
        </w:r>
      </w:del>
      <w:r w:rsidR="003001AF">
        <w:rPr>
          <w:rFonts w:ascii="Times New Roman" w:hAnsi="Times New Roman" w:cs="Times New Roman"/>
          <w:sz w:val="24"/>
        </w:rPr>
        <w:t>Th</w:t>
      </w:r>
      <w:ins w:id="2747" w:author="Miller, Harvey J." w:date="2020-05-20T15:36:00Z">
        <w:r>
          <w:rPr>
            <w:rFonts w:ascii="Times New Roman" w:hAnsi="Times New Roman" w:cs="Times New Roman"/>
            <w:sz w:val="24"/>
          </w:rPr>
          <w:t xml:space="preserve">ese geographic patterns </w:t>
        </w:r>
      </w:ins>
      <w:del w:id="2748" w:author="Miller, Harvey J." w:date="2020-05-20T15:36:00Z">
        <w:r w:rsidR="003001AF" w:rsidDel="00AD14EC">
          <w:rPr>
            <w:rFonts w:ascii="Times New Roman" w:hAnsi="Times New Roman" w:cs="Times New Roman"/>
            <w:sz w:val="24"/>
          </w:rPr>
          <w:delText xml:space="preserve">is </w:delText>
        </w:r>
      </w:del>
      <w:ins w:id="2749" w:author="Miller, Harvey J." w:date="2020-05-20T15:36:00Z">
        <w:r>
          <w:rPr>
            <w:rFonts w:ascii="Times New Roman" w:hAnsi="Times New Roman" w:cs="Times New Roman"/>
            <w:sz w:val="24"/>
          </w:rPr>
          <w:t xml:space="preserve">are </w:t>
        </w:r>
      </w:ins>
      <w:del w:id="2750" w:author="Miller, Harvey J." w:date="2020-05-20T15:36:00Z">
        <w:r w:rsidR="003001AF" w:rsidDel="00AD14EC">
          <w:rPr>
            <w:rFonts w:ascii="Times New Roman" w:hAnsi="Times New Roman" w:cs="Times New Roman"/>
            <w:sz w:val="24"/>
          </w:rPr>
          <w:delText xml:space="preserve">is highly </w:delText>
        </w:r>
      </w:del>
      <w:r w:rsidR="003001AF">
        <w:rPr>
          <w:rFonts w:ascii="Times New Roman" w:hAnsi="Times New Roman" w:cs="Times New Roman"/>
          <w:sz w:val="24"/>
        </w:rPr>
        <w:t xml:space="preserve">similar to the </w:t>
      </w:r>
      <w:ins w:id="2751" w:author="Miller, Harvey J." w:date="2020-05-20T15:37:00Z">
        <w:r>
          <w:rPr>
            <w:rFonts w:ascii="Times New Roman" w:hAnsi="Times New Roman" w:cs="Times New Roman"/>
            <w:sz w:val="24"/>
          </w:rPr>
          <w:t xml:space="preserve">geographic </w:t>
        </w:r>
      </w:ins>
      <w:r w:rsidR="003001AF">
        <w:rPr>
          <w:rFonts w:ascii="Times New Roman" w:hAnsi="Times New Roman" w:cs="Times New Roman"/>
          <w:sz w:val="24"/>
        </w:rPr>
        <w:t>pattern</w:t>
      </w:r>
      <w:ins w:id="2752" w:author="Miller, Harvey J." w:date="2020-05-20T15:37:00Z">
        <w:r>
          <w:rPr>
            <w:rFonts w:ascii="Times New Roman" w:hAnsi="Times New Roman" w:cs="Times New Roman"/>
            <w:sz w:val="24"/>
          </w:rPr>
          <w:t>s</w:t>
        </w:r>
      </w:ins>
      <w:r w:rsidR="003001AF">
        <w:rPr>
          <w:rFonts w:ascii="Times New Roman" w:hAnsi="Times New Roman" w:cs="Times New Roman"/>
          <w:sz w:val="24"/>
        </w:rPr>
        <w:t xml:space="preserve"> of floor value.</w:t>
      </w:r>
      <w:ins w:id="2753" w:author="Miller, Harvey J." w:date="2020-05-20T15:37:00Z">
        <w:r>
          <w:rPr>
            <w:rFonts w:ascii="Times New Roman" w:hAnsi="Times New Roman" w:cs="Times New Roman"/>
            <w:sz w:val="24"/>
          </w:rPr>
          <w:t xml:space="preserve">  </w:t>
        </w:r>
        <w:moveToRangeStart w:id="2754" w:author="Miller, Harvey J." w:date="2020-05-20T15:37:00Z" w:name="move40881470"/>
        <w:r w:rsidRPr="00AD14EC">
          <w:rPr>
            <w:rFonts w:ascii="Times New Roman" w:hAnsi="Times New Roman" w:cs="Times New Roman"/>
            <w:sz w:val="24"/>
          </w:rPr>
          <w:fldChar w:fldCharType="begin"/>
        </w:r>
        <w:r w:rsidRPr="00AD14EC">
          <w:rPr>
            <w:rFonts w:ascii="Times New Roman" w:hAnsi="Times New Roman" w:cs="Times New Roman"/>
            <w:sz w:val="24"/>
          </w:rPr>
          <w:instrText xml:space="preserve"> REF _Ref40301224 \h </w:instrText>
        </w:r>
      </w:ins>
      <w:r w:rsidRPr="00AD14EC">
        <w:rPr>
          <w:rFonts w:ascii="Times New Roman" w:hAnsi="Times New Roman" w:cs="Times New Roman"/>
          <w:sz w:val="24"/>
        </w:rPr>
      </w:r>
      <w:ins w:id="2755" w:author="Miller, Harvey J." w:date="2020-05-20T15:37:00Z">
        <w:r w:rsidRPr="00AD14EC">
          <w:rPr>
            <w:rFonts w:ascii="Times New Roman" w:hAnsi="Times New Roman" w:cs="Times New Roman"/>
            <w:sz w:val="24"/>
          </w:rPr>
          <w:fldChar w:fldCharType="separate"/>
        </w:r>
        <w:r w:rsidRPr="00AD14EC">
          <w:rPr>
            <w:rFonts w:ascii="Times New Roman" w:hAnsi="Times New Roman" w:cs="Times New Roman"/>
            <w:sz w:val="24"/>
          </w:rPr>
          <w:t>Figure 7</w:t>
        </w:r>
      </w:ins>
      <w:r w:rsidRPr="00AD14EC">
        <w:rPr>
          <w:rFonts w:ascii="Times New Roman" w:hAnsi="Times New Roman" w:cs="Times New Roman"/>
          <w:sz w:val="24"/>
        </w:rPr>
        <w:fldChar w:fldCharType="end"/>
      </w:r>
      <w:ins w:id="2756" w:author="Miller, Harvey J." w:date="2020-05-20T15:37:00Z">
        <w:r w:rsidRPr="00AD14EC">
          <w:rPr>
            <w:rFonts w:ascii="Times New Roman" w:hAnsi="Times New Roman" w:cs="Times New Roman"/>
            <w:sz w:val="24"/>
          </w:rPr>
          <w:t xml:space="preserve"> </w:t>
        </w:r>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ins>
      <w:ins w:id="2757" w:author="Miller, Harvey J." w:date="2020-05-20T15:38:00Z">
        <w:r w:rsidRPr="00AD14EC">
          <w:rPr>
            <w:rFonts w:ascii="Times New Roman" w:hAnsi="Times New Roman" w:cs="Times New Roman"/>
            <w:sz w:val="24"/>
          </w:rPr>
          <w:t xml:space="preserve"> </w:t>
        </w:r>
        <w:r>
          <w:rPr>
            <w:rFonts w:ascii="Times New Roman" w:hAnsi="Times New Roman" w:cs="Times New Roman"/>
            <w:sz w:val="24"/>
          </w:rPr>
          <w:t>Procrustes distance and floor values</w:t>
        </w:r>
      </w:ins>
      <w:ins w:id="2758" w:author="Miller, Harvey J." w:date="2020-05-20T15:37:00Z">
        <w:r w:rsidRPr="00AD14EC">
          <w:rPr>
            <w:rFonts w:ascii="Times New Roman" w:hAnsi="Times New Roman" w:cs="Times New Roman"/>
            <w:sz w:val="24"/>
          </w:rPr>
          <w:t xml:space="preserve">. </w:t>
        </w:r>
        <w:bookmarkStart w:id="2759" w:name="_GoBack"/>
        <w:bookmarkEnd w:id="2759"/>
      </w:ins>
    </w:p>
    <w:moveToRangeEnd w:id="2754"/>
    <w:p w14:paraId="7C28383E" w14:textId="51D545D3" w:rsidR="00AC2AE6" w:rsidRDefault="00AC2AE6" w:rsidP="00AD14EC">
      <w:pPr>
        <w:jc w:val="both"/>
        <w:rPr>
          <w:ins w:id="2760" w:author="Miller, Harvey J." w:date="2020-05-20T15:30:00Z"/>
          <w:rFonts w:ascii="Times New Roman" w:hAnsi="Times New Roman" w:cs="Times New Roman"/>
          <w:sz w:val="24"/>
        </w:rPr>
      </w:pPr>
    </w:p>
    <w:p w14:paraId="2EDDB594" w14:textId="5F353D3E" w:rsidR="00AC2AE6" w:rsidRDefault="00AC2AE6" w:rsidP="00AC2AE6">
      <w:pPr>
        <w:keepNext/>
      </w:pPr>
      <w:del w:id="2761" w:author="Liu, Luyu" w:date="2020-05-22T11:41:00Z">
        <w:r w:rsidDel="00BA5A34">
          <w:rPr>
            <w:noProof/>
          </w:rPr>
          <w:lastRenderedPageBreak/>
          <w:drawing>
            <wp:inline distT="0" distB="0" distL="0" distR="0" wp14:anchorId="2D9C0B00" wp14:editId="24547CBB">
              <wp:extent cx="5943600" cy="3482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2340"/>
                      </a:xfrm>
                      <a:prstGeom prst="rect">
                        <a:avLst/>
                      </a:prstGeom>
                    </pic:spPr>
                  </pic:pic>
                </a:graphicData>
              </a:graphic>
            </wp:inline>
          </w:drawing>
        </w:r>
      </w:del>
      <w:ins w:id="2762" w:author="Liu, Luyu" w:date="2020-05-22T11:41:00Z">
        <w:r w:rsidR="00BA5A34" w:rsidRPr="00BA5A34">
          <w:rPr>
            <w:noProof/>
          </w:rPr>
          <w:t xml:space="preserve"> </w:t>
        </w:r>
      </w:ins>
      <w:ins w:id="2763" w:author="Liu, Luyu" w:date="2020-05-22T12:00:00Z">
        <w:r w:rsidR="00EE25FE">
          <w:rPr>
            <w:noProof/>
          </w:rPr>
          <w:drawing>
            <wp:inline distT="0" distB="0" distL="0" distR="0" wp14:anchorId="187B51A3" wp14:editId="450ED6A8">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3925"/>
                      </a:xfrm>
                      <a:prstGeom prst="rect">
                        <a:avLst/>
                      </a:prstGeom>
                    </pic:spPr>
                  </pic:pic>
                </a:graphicData>
              </a:graphic>
            </wp:inline>
          </w:drawing>
        </w:r>
      </w:ins>
    </w:p>
    <w:p w14:paraId="0A8BBB45" w14:textId="334E2736" w:rsidR="00AC2AE6" w:rsidRDefault="00AC2AE6" w:rsidP="00AC2AE6">
      <w:pPr>
        <w:jc w:val="center"/>
        <w:rPr>
          <w:rFonts w:ascii="Times New Roman" w:hAnsi="Times New Roman" w:cs="Times New Roman"/>
          <w:sz w:val="24"/>
        </w:rPr>
      </w:pPr>
      <w:bookmarkStart w:id="2764" w:name="_Ref40881206"/>
      <w:commentRangeStart w:id="2765"/>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ins w:id="2766" w:author="Liu, Luyu" w:date="2020-05-21T22:42:00Z">
        <w:r w:rsidR="00193D6A">
          <w:rPr>
            <w:rFonts w:ascii="Times New Roman" w:hAnsi="Times New Roman" w:cs="Times New Roman"/>
            <w:noProof/>
            <w:sz w:val="24"/>
          </w:rPr>
          <w:t>7</w:t>
        </w:r>
      </w:ins>
      <w:ins w:id="2767" w:author="Miller, Harvey J." w:date="2020-05-20T15:32:00Z">
        <w:del w:id="2768" w:author="Liu, Luyu" w:date="2020-05-21T22:42:00Z">
          <w:r w:rsidR="00AD14EC" w:rsidDel="00193D6A">
            <w:rPr>
              <w:rFonts w:ascii="Times New Roman" w:hAnsi="Times New Roman" w:cs="Times New Roman"/>
              <w:noProof/>
              <w:sz w:val="24"/>
            </w:rPr>
            <w:delText>6</w:delText>
          </w:r>
        </w:del>
      </w:ins>
      <w:del w:id="2769" w:author="Liu, Luyu" w:date="2020-05-21T22:42:00Z">
        <w:r w:rsidDel="00193D6A">
          <w:rPr>
            <w:rFonts w:ascii="Times New Roman" w:hAnsi="Times New Roman" w:cs="Times New Roman"/>
            <w:noProof/>
            <w:sz w:val="24"/>
          </w:rPr>
          <w:delText>8</w:delText>
        </w:r>
      </w:del>
      <w:r w:rsidRPr="006A27A5">
        <w:rPr>
          <w:rFonts w:ascii="Times New Roman" w:hAnsi="Times New Roman" w:cs="Times New Roman"/>
          <w:sz w:val="24"/>
        </w:rPr>
        <w:fldChar w:fldCharType="end"/>
      </w:r>
      <w:bookmarkEnd w:id="2764"/>
      <w:r w:rsidRPr="006A27A5">
        <w:rPr>
          <w:rFonts w:ascii="Times New Roman" w:hAnsi="Times New Roman" w:cs="Times New Roman"/>
          <w:sz w:val="24"/>
        </w:rPr>
        <w:t>: geographic distribution of each transit sy</w:t>
      </w:r>
      <w:r>
        <w:rPr>
          <w:rFonts w:ascii="Times New Roman" w:hAnsi="Times New Roman" w:cs="Times New Roman"/>
          <w:sz w:val="24"/>
        </w:rPr>
        <w:t>s</w:t>
      </w:r>
      <w:r w:rsidRPr="006A27A5">
        <w:rPr>
          <w:rFonts w:ascii="Times New Roman" w:hAnsi="Times New Roman" w:cs="Times New Roman"/>
          <w:sz w:val="24"/>
        </w:rPr>
        <w:t xml:space="preserve">tem's </w:t>
      </w:r>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 curves.</w:t>
      </w:r>
      <w:commentRangeEnd w:id="2765"/>
      <w:r w:rsidR="00AD14EC">
        <w:rPr>
          <w:rStyle w:val="CommentReference"/>
        </w:rPr>
        <w:commentReference w:id="2765"/>
      </w:r>
    </w:p>
    <w:p w14:paraId="3826545A" w14:textId="77777777" w:rsidR="00AC2AE6" w:rsidRDefault="00AC2AE6">
      <w:pPr>
        <w:jc w:val="both"/>
        <w:rPr>
          <w:ins w:id="2770" w:author="Miller, Harvey J." w:date="2020-05-20T15:30:00Z"/>
          <w:rFonts w:ascii="Times New Roman" w:hAnsi="Times New Roman" w:cs="Times New Roman"/>
          <w:sz w:val="24"/>
        </w:rPr>
        <w:pPrChange w:id="2771" w:author="Miller, Harvey J." w:date="2020-05-20T15:26:00Z">
          <w:pPr/>
        </w:pPrChange>
      </w:pPr>
    </w:p>
    <w:p w14:paraId="6A6D2D1F" w14:textId="77777777" w:rsidR="00AC2AE6" w:rsidRDefault="00AC2AE6">
      <w:pPr>
        <w:jc w:val="both"/>
        <w:rPr>
          <w:ins w:id="2772" w:author="Miller, Harvey J." w:date="2020-05-20T15:30:00Z"/>
          <w:rFonts w:ascii="Times New Roman" w:hAnsi="Times New Roman" w:cs="Times New Roman"/>
          <w:sz w:val="24"/>
        </w:rPr>
        <w:pPrChange w:id="2773" w:author="Miller, Harvey J." w:date="2020-05-20T15:26:00Z">
          <w:pPr/>
        </w:pPrChange>
      </w:pPr>
    </w:p>
    <w:p w14:paraId="4F6E938C" w14:textId="333DA8DA" w:rsidR="006B4815" w:rsidDel="00AD14EC" w:rsidRDefault="003001AF">
      <w:pPr>
        <w:jc w:val="both"/>
        <w:rPr>
          <w:moveFrom w:id="2774" w:author="Miller, Harvey J." w:date="2020-05-20T15:37:00Z"/>
          <w:rFonts w:ascii="Times New Roman" w:hAnsi="Times New Roman" w:cs="Times New Roman"/>
          <w:sz w:val="24"/>
        </w:rPr>
        <w:pPrChange w:id="2775" w:author="Miller, Harvey J." w:date="2020-05-20T15:26:00Z">
          <w:pPr/>
        </w:pPrChange>
      </w:pPr>
      <w:moveFromRangeStart w:id="2776" w:author="Miller, Harvey J." w:date="2020-05-20T15:37:00Z" w:name="move40881470"/>
      <w:moveFrom w:id="2777" w:author="Miller, Harvey J." w:date="2020-05-20T15:37:00Z">
        <w:r w:rsidDel="00AD14EC">
          <w:rPr>
            <w:rFonts w:ascii="Times New Roman" w:hAnsi="Times New Roman" w:cs="Times New Roman"/>
            <w:sz w:val="24"/>
          </w:rPr>
          <w:lastRenderedPageBreak/>
          <w:t xml:space="preserve"> </w:t>
        </w:r>
        <w:r w:rsidR="00DB6CFF" w:rsidDel="00AD14EC">
          <w:rPr>
            <w:rFonts w:ascii="Times New Roman" w:hAnsi="Times New Roman" w:cs="Times New Roman"/>
            <w:sz w:val="24"/>
          </w:rPr>
          <w:fldChar w:fldCharType="begin"/>
        </w:r>
        <w:r w:rsidR="00DB6CFF" w:rsidRPr="00193D6A" w:rsidDel="00AD14EC">
          <w:rPr>
            <w:rFonts w:ascii="Times New Roman" w:hAnsi="Times New Roman" w:cs="Times New Roman"/>
            <w:sz w:val="24"/>
          </w:rPr>
          <w:instrText xml:space="preserve"> REF _Ref40301224 \h </w:instrText>
        </w:r>
      </w:moveFrom>
      <w:del w:id="2778" w:author="Miller, Harvey J." w:date="2020-05-20T15:37:00Z">
        <w:r w:rsidR="00DB6CFF" w:rsidDel="00AD14EC">
          <w:rPr>
            <w:rFonts w:ascii="Times New Roman" w:hAnsi="Times New Roman" w:cs="Times New Roman"/>
            <w:sz w:val="24"/>
          </w:rPr>
        </w:r>
      </w:del>
      <w:moveFrom w:id="2779" w:author="Miller, Harvey J." w:date="2020-05-20T15:37:00Z">
        <w:r w:rsidR="00DB6CFF" w:rsidDel="00AD14EC">
          <w:rPr>
            <w:rFonts w:ascii="Times New Roman" w:hAnsi="Times New Roman" w:cs="Times New Roman"/>
            <w:sz w:val="24"/>
          </w:rPr>
          <w:fldChar w:fldCharType="separate"/>
        </w:r>
        <w:r w:rsidR="00DB6CFF" w:rsidRPr="003001AF" w:rsidDel="00AD14EC">
          <w:rPr>
            <w:rFonts w:ascii="Times New Roman" w:hAnsi="Times New Roman" w:cs="Times New Roman"/>
            <w:sz w:val="24"/>
          </w:rPr>
          <w:t>Figure 7</w:t>
        </w:r>
        <w:r w:rsidR="00DB6CFF" w:rsidDel="00AD14EC">
          <w:rPr>
            <w:rFonts w:ascii="Times New Roman" w:hAnsi="Times New Roman" w:cs="Times New Roman"/>
            <w:sz w:val="24"/>
          </w:rPr>
          <w:fldChar w:fldCharType="end"/>
        </w:r>
        <w:r w:rsidR="00DB6CFF" w:rsidDel="00AD14EC">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moveFrom>
    </w:p>
    <w:moveFromRangeEnd w:id="2776"/>
    <w:p w14:paraId="5CE37539" w14:textId="77777777" w:rsidR="003001AF" w:rsidRDefault="003001AF" w:rsidP="003001AF">
      <w:pPr>
        <w:keepNext/>
        <w:jc w:val="center"/>
      </w:pPr>
      <w:r>
        <w:rPr>
          <w:noProof/>
        </w:rPr>
        <w:drawing>
          <wp:inline distT="0" distB="0" distL="0" distR="0" wp14:anchorId="16EBD0CB" wp14:editId="66015BBC">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42AF404" w14:textId="75136EC1" w:rsidR="003001AF" w:rsidRPr="003001AF" w:rsidRDefault="003001AF" w:rsidP="003001AF">
      <w:pPr>
        <w:jc w:val="center"/>
        <w:rPr>
          <w:rFonts w:ascii="Times New Roman" w:hAnsi="Times New Roman" w:cs="Times New Roman"/>
          <w:sz w:val="24"/>
        </w:rPr>
      </w:pPr>
      <w:bookmarkStart w:id="2780"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ins w:id="2781" w:author="Liu, Luyu" w:date="2020-05-21T22:43:00Z">
        <w:r w:rsidR="00193D6A">
          <w:rPr>
            <w:rFonts w:ascii="Times New Roman" w:hAnsi="Times New Roman" w:cs="Times New Roman"/>
            <w:noProof/>
            <w:sz w:val="24"/>
          </w:rPr>
          <w:t>8</w:t>
        </w:r>
      </w:ins>
      <w:del w:id="2782" w:author="Liu, Luyu" w:date="2020-05-21T22:42:00Z">
        <w:r w:rsidR="0051399F" w:rsidDel="00193D6A">
          <w:rPr>
            <w:rFonts w:ascii="Times New Roman" w:hAnsi="Times New Roman" w:cs="Times New Roman"/>
            <w:noProof/>
            <w:sz w:val="24"/>
          </w:rPr>
          <w:delText>7</w:delText>
        </w:r>
      </w:del>
      <w:r w:rsidRPr="003001AF">
        <w:rPr>
          <w:rFonts w:ascii="Times New Roman" w:hAnsi="Times New Roman" w:cs="Times New Roman"/>
          <w:sz w:val="24"/>
        </w:rPr>
        <w:fldChar w:fldCharType="end"/>
      </w:r>
      <w:bookmarkEnd w:id="2780"/>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2149093E" w14:textId="77777777" w:rsidR="00AC2AE6" w:rsidRDefault="006B4815" w:rsidP="00D32D16">
      <w:pPr>
        <w:rPr>
          <w:ins w:id="2783" w:author="Miller, Harvey J." w:date="2020-05-20T15:29:00Z"/>
          <w:rFonts w:ascii="Times New Roman" w:hAnsi="Times New Roman" w:cs="Times New Roman"/>
          <w:sz w:val="24"/>
        </w:rPr>
      </w:pPr>
      <w:r>
        <w:rPr>
          <w:rFonts w:ascii="Times New Roman" w:hAnsi="Times New Roman" w:cs="Times New Roman"/>
          <w:sz w:val="24"/>
        </w:rPr>
        <w:tab/>
      </w:r>
    </w:p>
    <w:p w14:paraId="7EB6BBD8" w14:textId="03522068" w:rsidR="00F604F7" w:rsidRDefault="003B131D">
      <w:pPr>
        <w:ind w:firstLine="720"/>
        <w:jc w:val="both"/>
        <w:rPr>
          <w:ins w:id="2784" w:author="Miller, Harvey J." w:date="2020-05-20T15:44:00Z"/>
          <w:rFonts w:ascii="Times New Roman" w:hAnsi="Times New Roman" w:cs="Times New Roman"/>
          <w:sz w:val="24"/>
        </w:rPr>
        <w:pPrChange w:id="2785" w:author="Miller, Harvey J." w:date="2020-05-20T15:39:00Z">
          <w:pPr/>
        </w:pPrChange>
      </w:pP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Pr="0094100D">
        <w:rPr>
          <w:rFonts w:ascii="Times New Roman" w:hAnsi="Times New Roman" w:cs="Times New Roman"/>
          <w:sz w:val="24"/>
        </w:rPr>
      </w:r>
      <w:r w:rsidRPr="0094100D">
        <w:rPr>
          <w:rFonts w:ascii="Times New Roman" w:hAnsi="Times New Roman" w:cs="Times New Roman"/>
          <w:sz w:val="24"/>
        </w:rPr>
        <w:fldChar w:fldCharType="separate"/>
      </w:r>
      <w:ins w:id="2786" w:author="Liu, Luyu" w:date="2020-05-21T22:43:00Z">
        <w:r w:rsidR="00193D6A" w:rsidRPr="0094100D">
          <w:rPr>
            <w:rFonts w:ascii="Times New Roman" w:hAnsi="Times New Roman" w:cs="Times New Roman"/>
            <w:sz w:val="24"/>
          </w:rPr>
          <w:t xml:space="preserve">Figure </w:t>
        </w:r>
        <w:r w:rsidR="00193D6A">
          <w:rPr>
            <w:rFonts w:ascii="Times New Roman" w:hAnsi="Times New Roman" w:cs="Times New Roman"/>
            <w:sz w:val="24"/>
          </w:rPr>
          <w:t>9</w:t>
        </w:r>
      </w:ins>
      <w:del w:id="2787" w:author="Liu, Luyu" w:date="2020-05-21T22:42:00Z">
        <w:r w:rsidR="009C11CE" w:rsidRPr="0094100D" w:rsidDel="00193D6A">
          <w:rPr>
            <w:rFonts w:ascii="Times New Roman" w:hAnsi="Times New Roman" w:cs="Times New Roman"/>
            <w:sz w:val="24"/>
          </w:rPr>
          <w:delText>Figure 8</w:delText>
        </w:r>
      </w:del>
      <w:r w:rsidRPr="0094100D">
        <w:rPr>
          <w:rFonts w:ascii="Times New Roman" w:hAnsi="Times New Roman" w:cs="Times New Roman"/>
          <w:sz w:val="24"/>
        </w:rPr>
        <w:fldChar w:fldCharType="end"/>
      </w:r>
      <w:r w:rsidRPr="0094100D">
        <w:rPr>
          <w:rFonts w:ascii="Times New Roman" w:hAnsi="Times New Roman" w:cs="Times New Roman"/>
          <w:sz w:val="24"/>
        </w:rPr>
        <w:t xml:space="preserve"> </w:t>
      </w:r>
      <w:del w:id="2788" w:author="Miller, Harvey J." w:date="2020-05-20T15:41:00Z">
        <w:r w:rsidR="00FC1D16" w:rsidDel="00AD14EC">
          <w:rPr>
            <w:rFonts w:ascii="Times New Roman" w:hAnsi="Times New Roman" w:cs="Times New Roman"/>
            <w:sz w:val="24"/>
          </w:rPr>
          <w:delText xml:space="preserve">(left) </w:delText>
        </w:r>
      </w:del>
      <w:r w:rsidRPr="0094100D">
        <w:rPr>
          <w:rFonts w:ascii="Times New Roman" w:hAnsi="Times New Roman" w:cs="Times New Roman"/>
          <w:sz w:val="24"/>
        </w:rPr>
        <w:t>shows the temporal distribution of all the transit systems’ average</w:t>
      </w:r>
      <w:r w:rsidR="00433D2B" w:rsidRPr="0094100D">
        <w:rPr>
          <w:rFonts w:ascii="Times New Roman" w:hAnsi="Times New Roman" w:cs="Times New Roman"/>
          <w:sz w:val="24"/>
        </w:rPr>
        <w:t xml:space="preserve"> Procrustes distance </w:t>
      </w:r>
      <w:ins w:id="2789" w:author="Miller, Harvey J." w:date="2020-05-20T15:41:00Z">
        <w:r w:rsidR="00AD14EC">
          <w:rPr>
            <w:rFonts w:ascii="Times New Roman" w:hAnsi="Times New Roman" w:cs="Times New Roman"/>
            <w:sz w:val="24"/>
          </w:rPr>
          <w:t xml:space="preserve">(left side) and the stretch factor (right side) </w:t>
        </w:r>
      </w:ins>
      <w:r w:rsidR="00433D2B" w:rsidRPr="0094100D">
        <w:rPr>
          <w:rFonts w:ascii="Times New Roman" w:hAnsi="Times New Roman" w:cs="Times New Roman"/>
          <w:sz w:val="24"/>
        </w:rPr>
        <w:t>between its normal and actual hourly demand curves.</w:t>
      </w:r>
      <w:r w:rsidR="00433D2B" w:rsidRPr="00433D2B">
        <w:rPr>
          <w:rFonts w:ascii="Times New Roman" w:hAnsi="Times New Roman" w:cs="Times New Roman"/>
          <w:sz w:val="24"/>
        </w:rPr>
        <w:t xml:space="preserve"> </w:t>
      </w:r>
      <w:commentRangeStart w:id="2790"/>
      <w:commentRangeStart w:id="2791"/>
      <w:del w:id="2792" w:author="Liu, Luyu" w:date="2020-05-24T11:58:00Z">
        <w:r w:rsidR="00BF4906" w:rsidDel="001F24EE">
          <w:rPr>
            <w:rFonts w:ascii="Times New Roman" w:hAnsi="Times New Roman" w:cs="Times New Roman" w:hint="eastAsia"/>
            <w:sz w:val="24"/>
          </w:rPr>
          <w:delText>T</w:delText>
        </w:r>
        <w:r w:rsidR="00433D2B" w:rsidDel="001F24EE">
          <w:rPr>
            <w:rFonts w:ascii="Times New Roman" w:hAnsi="Times New Roman" w:cs="Times New Roman"/>
            <w:sz w:val="24"/>
          </w:rPr>
          <w:delText xml:space="preserve">he distance between current and expected demand </w:delText>
        </w:r>
        <w:r w:rsidR="00AF0F63" w:rsidDel="001F24EE">
          <w:rPr>
            <w:rFonts w:ascii="Times New Roman" w:hAnsi="Times New Roman" w:cs="Times New Roman"/>
            <w:sz w:val="24"/>
          </w:rPr>
          <w:delText>steadily increased</w:delText>
        </w:r>
        <w:r w:rsidR="00433D2B" w:rsidDel="001F24EE">
          <w:rPr>
            <w:rFonts w:ascii="Times New Roman" w:hAnsi="Times New Roman" w:cs="Times New Roman"/>
            <w:sz w:val="24"/>
          </w:rPr>
          <w:delText xml:space="preserve">, which means the </w:delText>
        </w:r>
      </w:del>
      <w:del w:id="2793" w:author="Liu, Luyu" w:date="2020-05-22T11:53:00Z">
        <w:r w:rsidR="00433D2B" w:rsidDel="00D40E74">
          <w:rPr>
            <w:rFonts w:ascii="Times New Roman" w:hAnsi="Times New Roman" w:cs="Times New Roman"/>
            <w:sz w:val="24"/>
          </w:rPr>
          <w:delText>shape of the current demand</w:delText>
        </w:r>
      </w:del>
      <w:del w:id="2794" w:author="Liu, Luyu" w:date="2020-05-24T11:58:00Z">
        <w:r w:rsidR="00433D2B" w:rsidDel="001F24EE">
          <w:rPr>
            <w:rFonts w:ascii="Times New Roman" w:hAnsi="Times New Roman" w:cs="Times New Roman"/>
            <w:sz w:val="24"/>
          </w:rPr>
          <w:delText xml:space="preserve"> </w:delText>
        </w:r>
      </w:del>
      <w:del w:id="2795" w:author="Liu, Luyu" w:date="2020-05-22T11:58:00Z">
        <w:r w:rsidR="00433D2B" w:rsidDel="00D40E74">
          <w:rPr>
            <w:rFonts w:ascii="Times New Roman" w:hAnsi="Times New Roman" w:cs="Times New Roman"/>
            <w:sz w:val="24"/>
          </w:rPr>
          <w:delText xml:space="preserve">is </w:delText>
        </w:r>
      </w:del>
      <w:del w:id="2796" w:author="Liu, Luyu" w:date="2020-05-24T11:58:00Z">
        <w:r w:rsidR="00433D2B" w:rsidDel="001F24EE">
          <w:rPr>
            <w:rFonts w:ascii="Times New Roman" w:hAnsi="Times New Roman" w:cs="Times New Roman"/>
            <w:sz w:val="24"/>
          </w:rPr>
          <w:delText xml:space="preserve">gradually diverging from </w:delText>
        </w:r>
      </w:del>
      <w:ins w:id="2797" w:author="Miller, Harvey J." w:date="2020-05-20T15:40:00Z">
        <w:del w:id="2798" w:author="Liu, Luyu" w:date="2020-05-22T11:53:00Z">
          <w:r w:rsidR="00AD14EC" w:rsidDel="00D40E74">
            <w:rPr>
              <w:rFonts w:ascii="Times New Roman" w:hAnsi="Times New Roman" w:cs="Times New Roman"/>
              <w:sz w:val="24"/>
            </w:rPr>
            <w:delText xml:space="preserve">its </w:delText>
          </w:r>
        </w:del>
      </w:ins>
      <w:del w:id="2799" w:author="Miller, Harvey J." w:date="2020-05-20T15:40:00Z">
        <w:r w:rsidR="00433D2B" w:rsidDel="00AD14EC">
          <w:rPr>
            <w:rFonts w:ascii="Times New Roman" w:hAnsi="Times New Roman" w:cs="Times New Roman"/>
            <w:sz w:val="24"/>
          </w:rPr>
          <w:delText xml:space="preserve">the </w:delText>
        </w:r>
      </w:del>
      <w:del w:id="2800" w:author="Liu, Luyu" w:date="2020-05-22T11:53:00Z">
        <w:r w:rsidR="00433D2B" w:rsidDel="00D40E74">
          <w:rPr>
            <w:rFonts w:ascii="Times New Roman" w:hAnsi="Times New Roman" w:cs="Times New Roman"/>
            <w:sz w:val="24"/>
          </w:rPr>
          <w:delText>normal</w:delText>
        </w:r>
      </w:del>
      <w:ins w:id="2801" w:author="Miller, Harvey J." w:date="2020-05-20T15:40:00Z">
        <w:del w:id="2802" w:author="Liu, Luyu" w:date="2020-05-22T11:53:00Z">
          <w:r w:rsidR="00AD14EC" w:rsidDel="00D40E74">
            <w:rPr>
              <w:rFonts w:ascii="Times New Roman" w:hAnsi="Times New Roman" w:cs="Times New Roman"/>
              <w:sz w:val="24"/>
            </w:rPr>
            <w:delText xml:space="preserve"> pattern</w:delText>
          </w:r>
        </w:del>
      </w:ins>
      <w:del w:id="2803" w:author="Liu, Luyu" w:date="2020-05-22T11:53:00Z">
        <w:r w:rsidR="00433D2B" w:rsidDel="00D40E74">
          <w:rPr>
            <w:rFonts w:ascii="Times New Roman" w:hAnsi="Times New Roman" w:cs="Times New Roman"/>
            <w:sz w:val="24"/>
          </w:rPr>
          <w:delText xml:space="preserve"> </w:delText>
        </w:r>
      </w:del>
      <w:del w:id="2804" w:author="Miller, Harvey J." w:date="2020-05-20T15:40:00Z">
        <w:r w:rsidR="00433D2B" w:rsidDel="00AD14EC">
          <w:rPr>
            <w:rFonts w:ascii="Times New Roman" w:hAnsi="Times New Roman" w:cs="Times New Roman"/>
            <w:sz w:val="24"/>
          </w:rPr>
          <w:delText>shapes</w:delText>
        </w:r>
      </w:del>
      <w:ins w:id="2805" w:author="Liu, Luyu" w:date="2020-05-24T11:56:00Z">
        <w:r w:rsidR="001F24EE">
          <w:rPr>
            <w:rFonts w:ascii="Times New Roman" w:hAnsi="Times New Roman" w:cs="Times New Roman"/>
            <w:sz w:val="24"/>
          </w:rPr>
          <w:t>W</w:t>
        </w:r>
        <w:r w:rsidR="001F24EE">
          <w:rPr>
            <w:rFonts w:ascii="Times New Roman" w:hAnsi="Times New Roman" w:cs="Times New Roman"/>
            <w:sz w:val="24"/>
          </w:rPr>
          <w:t xml:space="preserve">e note a pattern of </w:t>
        </w:r>
      </w:ins>
      <w:ins w:id="2806" w:author="Liu, Luyu" w:date="2020-05-24T11:57:00Z">
        <w:r w:rsidR="001F24EE">
          <w:rPr>
            <w:rFonts w:ascii="Times New Roman" w:hAnsi="Times New Roman" w:cs="Times New Roman"/>
            <w:sz w:val="24"/>
          </w:rPr>
          <w:t>a period of increase during first few weeks</w:t>
        </w:r>
      </w:ins>
      <w:ins w:id="2807" w:author="Liu, Luyu" w:date="2020-05-24T11:56:00Z">
        <w:r w:rsidR="001F24EE">
          <w:rPr>
            <w:rFonts w:ascii="Times New Roman" w:hAnsi="Times New Roman" w:cs="Times New Roman"/>
            <w:sz w:val="24"/>
          </w:rPr>
          <w:t xml:space="preserve">, </w:t>
        </w:r>
        <w:r w:rsidR="001F24EE">
          <w:rPr>
            <w:rFonts w:ascii="Times New Roman" w:hAnsi="Times New Roman" w:cs="Times New Roman"/>
            <w:sz w:val="24"/>
          </w:rPr>
          <w:t xml:space="preserve">re-stabilization at a </w:t>
        </w:r>
      </w:ins>
      <w:ins w:id="2808" w:author="Liu, Luyu" w:date="2020-05-24T12:04:00Z">
        <w:r w:rsidR="0019492C">
          <w:rPr>
            <w:rFonts w:ascii="Times New Roman" w:hAnsi="Times New Roman" w:cs="Times New Roman"/>
            <w:sz w:val="24"/>
          </w:rPr>
          <w:t>higher</w:t>
        </w:r>
      </w:ins>
      <w:ins w:id="2809" w:author="Liu, Luyu" w:date="2020-05-24T11:56:00Z">
        <w:r w:rsidR="001F24EE">
          <w:rPr>
            <w:rFonts w:ascii="Times New Roman" w:hAnsi="Times New Roman" w:cs="Times New Roman"/>
            <w:sz w:val="24"/>
          </w:rPr>
          <w:t xml:space="preserve"> level</w:t>
        </w:r>
      </w:ins>
      <w:ins w:id="2810" w:author="Liu, Luyu" w:date="2020-05-24T11:57:00Z">
        <w:r w:rsidR="001F24EE">
          <w:rPr>
            <w:rFonts w:ascii="Times New Roman" w:hAnsi="Times New Roman" w:cs="Times New Roman"/>
            <w:sz w:val="24"/>
          </w:rPr>
          <w:t>, and a signal of decline</w:t>
        </w:r>
      </w:ins>
      <w:ins w:id="2811" w:author="Liu, Luyu" w:date="2020-05-24T11:58:00Z">
        <w:r w:rsidR="001F24EE">
          <w:rPr>
            <w:rFonts w:ascii="Times New Roman" w:hAnsi="Times New Roman" w:cs="Times New Roman"/>
            <w:sz w:val="24"/>
          </w:rPr>
          <w:t xml:space="preserve"> at the</w:t>
        </w:r>
      </w:ins>
      <w:ins w:id="2812" w:author="Liu, Luyu" w:date="2020-05-24T12:21:00Z">
        <w:r w:rsidR="00DC1674">
          <w:rPr>
            <w:rFonts w:ascii="Times New Roman" w:hAnsi="Times New Roman" w:cs="Times New Roman"/>
            <w:sz w:val="24"/>
          </w:rPr>
          <w:t xml:space="preserve"> very</w:t>
        </w:r>
      </w:ins>
      <w:ins w:id="2813" w:author="Liu, Luyu" w:date="2020-05-24T11:58:00Z">
        <w:r w:rsidR="001F24EE">
          <w:rPr>
            <w:rFonts w:ascii="Times New Roman" w:hAnsi="Times New Roman" w:cs="Times New Roman"/>
            <w:sz w:val="24"/>
          </w:rPr>
          <w:t xml:space="preserve"> end</w:t>
        </w:r>
      </w:ins>
      <w:ins w:id="2814" w:author="Liu, Luyu" w:date="2020-05-24T11:56:00Z">
        <w:r w:rsidR="001F24EE">
          <w:rPr>
            <w:rFonts w:ascii="Times New Roman" w:hAnsi="Times New Roman" w:cs="Times New Roman"/>
            <w:sz w:val="24"/>
          </w:rPr>
          <w:t xml:space="preserve">. </w:t>
        </w:r>
      </w:ins>
      <w:ins w:id="2815" w:author="Liu, Luyu" w:date="2020-05-24T11:58:00Z">
        <w:r w:rsidR="001F24EE">
          <w:rPr>
            <w:rFonts w:ascii="Times New Roman" w:hAnsi="Times New Roman" w:cs="Times New Roman"/>
            <w:sz w:val="24"/>
          </w:rPr>
          <w:t xml:space="preserve">This </w:t>
        </w:r>
      </w:ins>
      <w:ins w:id="2816" w:author="Liu, Luyu" w:date="2020-05-24T12:01:00Z">
        <w:r w:rsidR="00F5782F">
          <w:rPr>
            <w:rFonts w:ascii="Times New Roman" w:hAnsi="Times New Roman" w:cs="Times New Roman"/>
            <w:sz w:val="24"/>
          </w:rPr>
          <w:t>means</w:t>
        </w:r>
      </w:ins>
      <w:ins w:id="2817" w:author="Liu, Luyu" w:date="2020-05-24T11:58:00Z">
        <w:r w:rsidR="001F24EE">
          <w:rPr>
            <w:rFonts w:ascii="Times New Roman" w:hAnsi="Times New Roman" w:cs="Times New Roman"/>
            <w:sz w:val="24"/>
          </w:rPr>
          <w:t xml:space="preserve"> that the</w:t>
        </w:r>
      </w:ins>
      <w:ins w:id="2818" w:author="Liu, Luyu" w:date="2020-05-24T11:59:00Z">
        <w:r w:rsidR="001F24EE">
          <w:rPr>
            <w:rFonts w:ascii="Times New Roman" w:hAnsi="Times New Roman" w:cs="Times New Roman"/>
            <w:sz w:val="24"/>
          </w:rPr>
          <w:t xml:space="preserve"> hourly demand dynamics gradually diverge from </w:t>
        </w:r>
      </w:ins>
      <w:ins w:id="2819" w:author="Liu, Luyu" w:date="2020-05-24T11:56:00Z">
        <w:r w:rsidR="00F5782F">
          <w:rPr>
            <w:rFonts w:ascii="Times New Roman" w:hAnsi="Times New Roman" w:cs="Times New Roman"/>
            <w:sz w:val="24"/>
          </w:rPr>
          <w:t>the normality</w:t>
        </w:r>
      </w:ins>
      <w:ins w:id="2820" w:author="Liu, Luyu" w:date="2020-05-24T12:02:00Z">
        <w:r w:rsidR="00F5782F">
          <w:rPr>
            <w:rFonts w:ascii="Times New Roman" w:hAnsi="Times New Roman" w:cs="Times New Roman"/>
            <w:sz w:val="24"/>
          </w:rPr>
          <w:t>, stabilize, and then show a sign of returning to normal.</w:t>
        </w:r>
      </w:ins>
      <w:del w:id="2821" w:author="Liu, Luyu" w:date="2020-05-22T11:53:00Z">
        <w:r w:rsidR="00AF0F63" w:rsidDel="00D40E74">
          <w:rPr>
            <w:rFonts w:ascii="Times New Roman" w:hAnsi="Times New Roman" w:cs="Times New Roman"/>
            <w:sz w:val="24"/>
          </w:rPr>
          <w:delText>, and then</w:delText>
        </w:r>
        <w:r w:rsidR="00F604F7" w:rsidDel="00D40E74">
          <w:rPr>
            <w:rFonts w:ascii="Times New Roman" w:hAnsi="Times New Roman" w:cs="Times New Roman"/>
            <w:sz w:val="24"/>
          </w:rPr>
          <w:delText xml:space="preserve"> stabilize</w:delText>
        </w:r>
      </w:del>
      <w:ins w:id="2822" w:author="Miller, Harvey J." w:date="2020-05-20T15:40:00Z">
        <w:del w:id="2823" w:author="Liu, Luyu" w:date="2020-05-22T11:53:00Z">
          <w:r w:rsidR="00AD14EC" w:rsidDel="00D40E74">
            <w:rPr>
              <w:rFonts w:ascii="Times New Roman" w:hAnsi="Times New Roman" w:cs="Times New Roman"/>
              <w:sz w:val="24"/>
            </w:rPr>
            <w:delText>s</w:delText>
          </w:r>
        </w:del>
      </w:ins>
      <w:del w:id="2824" w:author="Liu, Luyu" w:date="2020-05-22T11:53:00Z">
        <w:r w:rsidR="00433D2B" w:rsidDel="00D40E74">
          <w:rPr>
            <w:rFonts w:ascii="Times New Roman" w:hAnsi="Times New Roman" w:cs="Times New Roman"/>
            <w:sz w:val="24"/>
          </w:rPr>
          <w:delText>.</w:delText>
        </w:r>
        <w:r w:rsidR="00F604F7" w:rsidDel="00D40E74">
          <w:rPr>
            <w:rFonts w:ascii="Times New Roman" w:hAnsi="Times New Roman" w:cs="Times New Roman"/>
            <w:sz w:val="24"/>
          </w:rPr>
          <w:delText xml:space="preserve"> </w:delText>
        </w:r>
        <w:commentRangeEnd w:id="2790"/>
        <w:r w:rsidR="00AD14EC" w:rsidDel="00D40E74">
          <w:rPr>
            <w:rStyle w:val="CommentReference"/>
          </w:rPr>
          <w:commentReference w:id="2790"/>
        </w:r>
      </w:del>
      <w:commentRangeEnd w:id="2791"/>
      <w:del w:id="2825" w:author="Liu, Luyu" w:date="2020-05-24T11:53:00Z">
        <w:r w:rsidR="00D40E74" w:rsidDel="001F24EE">
          <w:rPr>
            <w:rStyle w:val="CommentReference"/>
          </w:rPr>
          <w:commentReference w:id="2791"/>
        </w:r>
      </w:del>
    </w:p>
    <w:p w14:paraId="1BB91F75" w14:textId="51C408D4" w:rsidR="006F0ECC" w:rsidRDefault="006F0ECC">
      <w:pPr>
        <w:ind w:firstLine="720"/>
        <w:jc w:val="both"/>
        <w:rPr>
          <w:ins w:id="2826" w:author="Miller, Harvey J." w:date="2020-05-20T15:44:00Z"/>
          <w:rFonts w:ascii="Times New Roman" w:hAnsi="Times New Roman" w:cs="Times New Roman"/>
          <w:sz w:val="24"/>
        </w:rPr>
      </w:pPr>
      <w:ins w:id="2827" w:author="Miller, Harvey J." w:date="2020-05-20T15:44:00Z">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All transit system’s Procrustes distance between weekdays and weekends also decreased during the pandemic, which moreover suggest that weekdays are more like weekends after the outbreak of the COVID-19 in terms of hourly demand dynamics. This converging process could be powered by two factors. First one is the disproportional sudden decrease of the morning and afternoon commuting activities in the weekdays. This change will generally flatten the peaks and diminish the contrast between normal hours and rush hours. This process is essentially driven by the privileged population with non-physical occupations: their leave made weekdays more like weekends.  On the other hand, the </w:t>
        </w:r>
        <w:r>
          <w:rPr>
            <w:rFonts w:ascii="Times New Roman" w:hAnsi="Times New Roman" w:cs="Times New Roman"/>
            <w:sz w:val="24"/>
          </w:rPr>
          <w:lastRenderedPageBreak/>
          <w:t>reduction 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ins>
    </w:p>
    <w:p w14:paraId="30315826" w14:textId="77777777" w:rsidR="006F0ECC" w:rsidRDefault="006F0ECC">
      <w:pPr>
        <w:ind w:firstLine="720"/>
        <w:jc w:val="both"/>
        <w:rPr>
          <w:rFonts w:ascii="Times New Roman" w:hAnsi="Times New Roman" w:cs="Times New Roman"/>
          <w:sz w:val="24"/>
        </w:rPr>
        <w:pPrChange w:id="2828" w:author="Miller, Harvey J." w:date="2020-05-20T15:39:00Z">
          <w:pPr/>
        </w:pPrChange>
      </w:pPr>
    </w:p>
    <w:p w14:paraId="54665C25" w14:textId="6E3B263B" w:rsidR="006B4815" w:rsidRDefault="00703BB3" w:rsidP="006B4815">
      <w:pPr>
        <w:keepNext/>
        <w:jc w:val="center"/>
      </w:pPr>
      <w:r>
        <w:rPr>
          <w:noProof/>
        </w:rPr>
        <w:pict w14:anchorId="54FDEC3A">
          <v:shape id="_x0000_i1026" type="#_x0000_t75" style="width:468.3pt;height:175.3pt">
            <v:imagedata r:id="rId23" o:title="all_procrustes_distance"/>
          </v:shape>
        </w:pict>
      </w:r>
    </w:p>
    <w:p w14:paraId="45A9FD0D" w14:textId="6AB1CA4E" w:rsidR="006A27A5" w:rsidRDefault="006B4815" w:rsidP="00F604F7">
      <w:pPr>
        <w:jc w:val="center"/>
        <w:rPr>
          <w:rFonts w:ascii="Times New Roman" w:hAnsi="Times New Roman" w:cs="Times New Roman"/>
          <w:sz w:val="24"/>
        </w:rPr>
      </w:pPr>
      <w:bookmarkStart w:id="2829"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ins w:id="2830" w:author="Liu, Luyu" w:date="2020-05-21T22:42:00Z">
        <w:r w:rsidR="00193D6A">
          <w:rPr>
            <w:rFonts w:ascii="Times New Roman" w:hAnsi="Times New Roman" w:cs="Times New Roman"/>
            <w:noProof/>
            <w:sz w:val="24"/>
          </w:rPr>
          <w:t>9</w:t>
        </w:r>
      </w:ins>
      <w:ins w:id="2831" w:author="Miller, Harvey J." w:date="2020-05-20T15:39:00Z">
        <w:del w:id="2832" w:author="Liu, Luyu" w:date="2020-05-21T22:42:00Z">
          <w:r w:rsidR="00AD14EC" w:rsidDel="00193D6A">
            <w:rPr>
              <w:rFonts w:ascii="Times New Roman" w:hAnsi="Times New Roman" w:cs="Times New Roman"/>
              <w:noProof/>
              <w:sz w:val="24"/>
            </w:rPr>
            <w:delText>8</w:delText>
          </w:r>
        </w:del>
      </w:ins>
      <w:del w:id="2833" w:author="Liu, Luyu" w:date="2020-05-21T22:42:00Z">
        <w:r w:rsidR="0051399F" w:rsidDel="00193D6A">
          <w:rPr>
            <w:rFonts w:ascii="Times New Roman" w:hAnsi="Times New Roman" w:cs="Times New Roman"/>
            <w:noProof/>
            <w:sz w:val="24"/>
          </w:rPr>
          <w:delText>9</w:delText>
        </w:r>
      </w:del>
      <w:r w:rsidRPr="0094100D">
        <w:rPr>
          <w:rFonts w:ascii="Times New Roman" w:hAnsi="Times New Roman" w:cs="Times New Roman"/>
          <w:sz w:val="24"/>
        </w:rPr>
        <w:fldChar w:fldCharType="end"/>
      </w:r>
      <w:bookmarkEnd w:id="2829"/>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and stretch factor</w:t>
      </w:r>
      <w:r w:rsidRPr="0094100D">
        <w:rPr>
          <w:rFonts w:ascii="Times New Roman" w:hAnsi="Times New Roman" w:cs="Times New Roman"/>
          <w:sz w:val="24"/>
        </w:rPr>
        <w:t xml:space="preserve"> between normal and pandemic curves.</w:t>
      </w:r>
    </w:p>
    <w:p w14:paraId="49E09970" w14:textId="0492FEB6" w:rsidR="008E3433" w:rsidDel="006F0ECC" w:rsidRDefault="00F604F7">
      <w:pPr>
        <w:ind w:firstLine="720"/>
        <w:jc w:val="both"/>
        <w:rPr>
          <w:del w:id="2834" w:author="Miller, Harvey J." w:date="2020-05-20T15:44:00Z"/>
          <w:rFonts w:ascii="Times New Roman" w:hAnsi="Times New Roman" w:cs="Times New Roman"/>
          <w:sz w:val="24"/>
        </w:rPr>
        <w:pPrChange w:id="2835" w:author="Miller, Harvey J." w:date="2020-05-20T15:39:00Z">
          <w:pPr>
            <w:ind w:firstLine="720"/>
          </w:pPr>
        </w:pPrChange>
      </w:pPr>
      <w:del w:id="2836" w:author="Miller, Harvey J." w:date="2020-05-20T15:42:00Z">
        <w:r w:rsidDel="006F0ECC">
          <w:rPr>
            <w:rFonts w:ascii="Times New Roman" w:hAnsi="Times New Roman" w:cs="Times New Roman"/>
            <w:sz w:val="24"/>
          </w:rPr>
          <w:delText xml:space="preserve">The shape of the </w:delText>
        </w:r>
      </w:del>
      <w:del w:id="2837" w:author="Miller, Harvey J." w:date="2020-05-20T15:44:00Z">
        <w:r w:rsidDel="006F0ECC">
          <w:rPr>
            <w:rFonts w:ascii="Times New Roman" w:hAnsi="Times New Roman" w:cs="Times New Roman"/>
            <w:sz w:val="24"/>
          </w:rPr>
          <w:delTex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delText>
        </w:r>
        <w:r w:rsidR="007170FA" w:rsidDel="006F0ECC">
          <w:rPr>
            <w:rFonts w:ascii="Times New Roman" w:hAnsi="Times New Roman" w:cs="Times New Roman"/>
            <w:sz w:val="24"/>
          </w:rPr>
          <w:delText xml:space="preserve">ll transit system’s Procrustes distance between weekdays and weekends </w:delText>
        </w:r>
        <w:r w:rsidDel="006F0ECC">
          <w:rPr>
            <w:rFonts w:ascii="Times New Roman" w:hAnsi="Times New Roman" w:cs="Times New Roman"/>
            <w:sz w:val="24"/>
          </w:rPr>
          <w:delText xml:space="preserve">also </w:delText>
        </w:r>
        <w:r w:rsidR="007170FA" w:rsidDel="006F0ECC">
          <w:rPr>
            <w:rFonts w:ascii="Times New Roman" w:hAnsi="Times New Roman" w:cs="Times New Roman"/>
            <w:sz w:val="24"/>
          </w:rPr>
          <w:delText xml:space="preserve">decreased during the pandemic, which </w:delText>
        </w:r>
        <w:r w:rsidR="00B306EF" w:rsidDel="006F0ECC">
          <w:rPr>
            <w:rFonts w:ascii="Times New Roman" w:hAnsi="Times New Roman" w:cs="Times New Roman"/>
            <w:sz w:val="24"/>
          </w:rPr>
          <w:delText xml:space="preserve">moreover </w:delText>
        </w:r>
        <w:r w:rsidR="007170FA" w:rsidDel="006F0ECC">
          <w:rPr>
            <w:rFonts w:ascii="Times New Roman" w:hAnsi="Times New Roman" w:cs="Times New Roman"/>
            <w:sz w:val="24"/>
          </w:rPr>
          <w:delText>suggest that weekdays are more like weekends</w:delText>
        </w:r>
        <w:r w:rsidR="00B306EF" w:rsidDel="006F0ECC">
          <w:rPr>
            <w:rFonts w:ascii="Times New Roman" w:hAnsi="Times New Roman" w:cs="Times New Roman"/>
            <w:sz w:val="24"/>
          </w:rPr>
          <w:delText xml:space="preserve"> after the outbreak of the COVID-19</w:delText>
        </w:r>
        <w:r w:rsidR="000D6E2B" w:rsidDel="006F0ECC">
          <w:rPr>
            <w:rFonts w:ascii="Times New Roman" w:hAnsi="Times New Roman" w:cs="Times New Roman"/>
            <w:sz w:val="24"/>
          </w:rPr>
          <w:delText xml:space="preserve"> in terms of hourly demand dynamics</w:delText>
        </w:r>
        <w:r w:rsidR="007170FA" w:rsidDel="006F0ECC">
          <w:rPr>
            <w:rFonts w:ascii="Times New Roman" w:hAnsi="Times New Roman" w:cs="Times New Roman"/>
            <w:sz w:val="24"/>
          </w:rPr>
          <w:delText xml:space="preserve">. </w:delText>
        </w:r>
        <w:r w:rsidR="00B306EF" w:rsidDel="006F0ECC">
          <w:rPr>
            <w:rFonts w:ascii="Times New Roman" w:hAnsi="Times New Roman" w:cs="Times New Roman"/>
            <w:sz w:val="24"/>
          </w:rPr>
          <w:delText xml:space="preserve">This </w:delText>
        </w:r>
        <w:r w:rsidR="008E3433" w:rsidDel="006F0ECC">
          <w:rPr>
            <w:rFonts w:ascii="Times New Roman" w:hAnsi="Times New Roman" w:cs="Times New Roman"/>
            <w:sz w:val="24"/>
          </w:rPr>
          <w:delText>converging</w:delText>
        </w:r>
        <w:r w:rsidR="00B306EF" w:rsidDel="006F0ECC">
          <w:rPr>
            <w:rFonts w:ascii="Times New Roman" w:hAnsi="Times New Roman" w:cs="Times New Roman"/>
            <w:sz w:val="24"/>
          </w:rPr>
          <w:delText xml:space="preserve"> process </w:delText>
        </w:r>
        <w:r w:rsidR="000C3D4D" w:rsidDel="006F0ECC">
          <w:rPr>
            <w:rFonts w:ascii="Times New Roman" w:hAnsi="Times New Roman" w:cs="Times New Roman"/>
            <w:sz w:val="24"/>
          </w:rPr>
          <w:delText xml:space="preserve">could </w:delText>
        </w:r>
        <w:r w:rsidR="00DE1794" w:rsidDel="006F0ECC">
          <w:rPr>
            <w:rFonts w:ascii="Times New Roman" w:hAnsi="Times New Roman" w:cs="Times New Roman"/>
            <w:sz w:val="24"/>
          </w:rPr>
          <w:delText xml:space="preserve">be </w:delText>
        </w:r>
        <w:r w:rsidR="000C3D4D" w:rsidDel="006F0ECC">
          <w:rPr>
            <w:rFonts w:ascii="Times New Roman" w:hAnsi="Times New Roman" w:cs="Times New Roman"/>
            <w:sz w:val="24"/>
          </w:rPr>
          <w:delText>powered by two</w:delText>
        </w:r>
        <w:r w:rsidR="006D0E79" w:rsidDel="006F0ECC">
          <w:rPr>
            <w:rFonts w:ascii="Times New Roman" w:hAnsi="Times New Roman" w:cs="Times New Roman"/>
            <w:sz w:val="24"/>
          </w:rPr>
          <w:delText xml:space="preserve"> factors. F</w:delText>
        </w:r>
        <w:r w:rsidR="000C3D4D" w:rsidDel="006F0ECC">
          <w:rPr>
            <w:rFonts w:ascii="Times New Roman" w:hAnsi="Times New Roman" w:cs="Times New Roman"/>
            <w:sz w:val="24"/>
          </w:rPr>
          <w:delText xml:space="preserve">irst </w:delText>
        </w:r>
        <w:r w:rsidR="00CE1FF9" w:rsidDel="006F0ECC">
          <w:rPr>
            <w:rFonts w:ascii="Times New Roman" w:hAnsi="Times New Roman" w:cs="Times New Roman"/>
            <w:sz w:val="24"/>
          </w:rPr>
          <w:delText xml:space="preserve">one </w:delText>
        </w:r>
        <w:r w:rsidR="000C3D4D" w:rsidDel="006F0ECC">
          <w:rPr>
            <w:rFonts w:ascii="Times New Roman" w:hAnsi="Times New Roman" w:cs="Times New Roman"/>
            <w:sz w:val="24"/>
          </w:rPr>
          <w:delText xml:space="preserve">is the disproportional </w:delText>
        </w:r>
        <w:r w:rsidR="006D0E79" w:rsidDel="006F0ECC">
          <w:rPr>
            <w:rFonts w:ascii="Times New Roman" w:hAnsi="Times New Roman" w:cs="Times New Roman"/>
            <w:sz w:val="24"/>
          </w:rPr>
          <w:delText>sudden decrease of the morning and</w:delText>
        </w:r>
        <w:r w:rsidR="003F25AC" w:rsidDel="006F0ECC">
          <w:rPr>
            <w:rFonts w:ascii="Times New Roman" w:hAnsi="Times New Roman" w:cs="Times New Roman"/>
            <w:sz w:val="24"/>
          </w:rPr>
          <w:delText xml:space="preserve"> afternoon commuting activities in the weekdays. This change will generally flatten the peaks and diminish the contrast between normal hours and rush hours</w:delText>
        </w:r>
        <w:r w:rsidR="006B5E61" w:rsidDel="006F0ECC">
          <w:rPr>
            <w:rFonts w:ascii="Times New Roman" w:hAnsi="Times New Roman" w:cs="Times New Roman"/>
            <w:sz w:val="24"/>
          </w:rPr>
          <w:delText xml:space="preserve">. </w:delText>
        </w:r>
        <w:r w:rsidR="00C37B52" w:rsidDel="006F0ECC">
          <w:rPr>
            <w:rFonts w:ascii="Times New Roman" w:hAnsi="Times New Roman" w:cs="Times New Roman"/>
            <w:sz w:val="24"/>
          </w:rPr>
          <w:delText>This process is essentially driven by the privileged population with non-physical occupations: their leave made weekdays more like weekends.</w:delText>
        </w:r>
      </w:del>
    </w:p>
    <w:p w14:paraId="2FE08173" w14:textId="13238D29" w:rsidR="00B306EF" w:rsidDel="006F0ECC" w:rsidRDefault="006B5E61">
      <w:pPr>
        <w:ind w:firstLine="720"/>
        <w:jc w:val="both"/>
        <w:rPr>
          <w:del w:id="2838" w:author="Miller, Harvey J." w:date="2020-05-20T15:44:00Z"/>
          <w:rFonts w:ascii="Times New Roman" w:hAnsi="Times New Roman" w:cs="Times New Roman"/>
          <w:sz w:val="24"/>
        </w:rPr>
        <w:pPrChange w:id="2839" w:author="Miller, Harvey J." w:date="2020-05-20T15:39:00Z">
          <w:pPr>
            <w:ind w:firstLine="720"/>
          </w:pPr>
        </w:pPrChange>
      </w:pPr>
      <w:del w:id="2840" w:author="Miller, Harvey J." w:date="2020-05-20T15:44:00Z">
        <w:r w:rsidDel="006F0ECC">
          <w:rPr>
            <w:rFonts w:ascii="Times New Roman" w:hAnsi="Times New Roman" w:cs="Times New Roman"/>
            <w:sz w:val="24"/>
          </w:rPr>
          <w:delText xml:space="preserve">On the other hand, the </w:delText>
        </w:r>
        <w:r w:rsidR="008A10F7" w:rsidDel="006F0ECC">
          <w:rPr>
            <w:rFonts w:ascii="Times New Roman" w:hAnsi="Times New Roman" w:cs="Times New Roman"/>
            <w:sz w:val="24"/>
          </w:rPr>
          <w:delText>reduction</w:delText>
        </w:r>
        <w:r w:rsidDel="006F0ECC">
          <w:rPr>
            <w:rFonts w:ascii="Times New Roman" w:hAnsi="Times New Roman" w:cs="Times New Roman"/>
            <w:sz w:val="24"/>
          </w:rPr>
          <w:delText xml:space="preserve"> of unessential activities, such as leisure and shopping trips, </w:delText>
        </w:r>
        <w:r w:rsidR="008A10F7" w:rsidDel="006F0ECC">
          <w:rPr>
            <w:rFonts w:ascii="Times New Roman" w:hAnsi="Times New Roman" w:cs="Times New Roman"/>
            <w:sz w:val="24"/>
          </w:rPr>
          <w:delText>also make commuting-relevant trips more prominent</w:delText>
        </w:r>
        <w:r w:rsidR="00DE1794" w:rsidRPr="00DE1794" w:rsidDel="006F0ECC">
          <w:rPr>
            <w:rFonts w:ascii="Times New Roman" w:hAnsi="Times New Roman" w:cs="Times New Roman"/>
            <w:sz w:val="24"/>
          </w:rPr>
          <w:delText xml:space="preserve"> </w:delText>
        </w:r>
        <w:r w:rsidR="00DE1794" w:rsidDel="006F0ECC">
          <w:rPr>
            <w:rFonts w:ascii="Times New Roman" w:hAnsi="Times New Roman" w:cs="Times New Roman"/>
            <w:sz w:val="24"/>
          </w:rPr>
          <w:delText>during the weekends</w:delText>
        </w:r>
        <w:r w:rsidR="008A10F7" w:rsidDel="006F0ECC">
          <w:rPr>
            <w:rFonts w:ascii="Times New Roman" w:hAnsi="Times New Roman" w:cs="Times New Roman"/>
            <w:sz w:val="24"/>
          </w:rPr>
          <w:delText>. This effect is especially obvious in the New York City for its population highly relies on public transit and the non-physical occupation’s rate is not high. For example, for the M</w:delText>
        </w:r>
        <w:r w:rsidR="00F1787E" w:rsidDel="006F0ECC">
          <w:rPr>
            <w:rFonts w:ascii="Times New Roman" w:hAnsi="Times New Roman" w:cs="Times New Roman"/>
            <w:sz w:val="24"/>
          </w:rPr>
          <w:delText xml:space="preserve">etropolitan </w:delText>
        </w:r>
        <w:r w:rsidR="008A10F7" w:rsidDel="006F0ECC">
          <w:rPr>
            <w:rFonts w:ascii="Times New Roman" w:hAnsi="Times New Roman" w:cs="Times New Roman"/>
            <w:sz w:val="24"/>
          </w:rPr>
          <w:delText>T</w:delText>
        </w:r>
        <w:r w:rsidR="00F1787E" w:rsidDel="006F0ECC">
          <w:rPr>
            <w:rFonts w:ascii="Times New Roman" w:hAnsi="Times New Roman" w:cs="Times New Roman"/>
            <w:sz w:val="24"/>
          </w:rPr>
          <w:delText xml:space="preserve">ransportation </w:delText>
        </w:r>
        <w:r w:rsidR="008A10F7" w:rsidDel="006F0ECC">
          <w:rPr>
            <w:rFonts w:ascii="Times New Roman" w:hAnsi="Times New Roman" w:cs="Times New Roman"/>
            <w:sz w:val="24"/>
          </w:rPr>
          <w:delText>A</w:delText>
        </w:r>
        <w:r w:rsidR="00F1787E" w:rsidDel="006F0ECC">
          <w:rPr>
            <w:rFonts w:ascii="Times New Roman" w:hAnsi="Times New Roman" w:cs="Times New Roman"/>
            <w:sz w:val="24"/>
          </w:rPr>
          <w:delText>uthority (MTA)</w:delText>
        </w:r>
        <w:r w:rsidR="008A10F7" w:rsidDel="006F0ECC">
          <w:rPr>
            <w:rFonts w:ascii="Times New Roman" w:hAnsi="Times New Roman" w:cs="Times New Roman"/>
            <w:sz w:val="24"/>
          </w:rPr>
          <w:delText xml:space="preserve"> systems, the curves of Sundays usually have one peak during 2 – 4 pm; however, the shape of the Sunday curves during the pandemic ha</w:delText>
        </w:r>
        <w:r w:rsidR="000B3181" w:rsidDel="006F0ECC">
          <w:rPr>
            <w:rFonts w:ascii="Times New Roman" w:hAnsi="Times New Roman" w:cs="Times New Roman"/>
            <w:sz w:val="24"/>
          </w:rPr>
          <w:delText>d</w:delText>
        </w:r>
        <w:r w:rsidR="008A10F7" w:rsidDel="006F0ECC">
          <w:rPr>
            <w:rFonts w:ascii="Times New Roman" w:hAnsi="Times New Roman" w:cs="Times New Roman"/>
            <w:sz w:val="24"/>
          </w:rPr>
          <w:delText xml:space="preserve"> two peaks, which </w:delText>
        </w:r>
        <w:r w:rsidR="000B3181" w:rsidDel="006F0ECC">
          <w:rPr>
            <w:rFonts w:ascii="Times New Roman" w:hAnsi="Times New Roman" w:cs="Times New Roman"/>
            <w:sz w:val="24"/>
          </w:rPr>
          <w:delText>was</w:delText>
        </w:r>
        <w:r w:rsidR="008A10F7" w:rsidDel="006F0ECC">
          <w:rPr>
            <w:rFonts w:ascii="Times New Roman" w:hAnsi="Times New Roman" w:cs="Times New Roman"/>
            <w:sz w:val="24"/>
          </w:rPr>
          <w:delText xml:space="preserve"> similar to the weekdays’ commuting pattern.</w:delText>
        </w:r>
        <w:r w:rsidR="00314423" w:rsidDel="006F0ECC">
          <w:rPr>
            <w:rFonts w:ascii="Times New Roman" w:hAnsi="Times New Roman" w:cs="Times New Roman"/>
            <w:sz w:val="24"/>
          </w:rPr>
          <w:delText xml:space="preserve"> </w:delText>
        </w:r>
        <w:r w:rsidR="00154939" w:rsidDel="006F0ECC">
          <w:rPr>
            <w:rFonts w:ascii="Times New Roman" w:hAnsi="Times New Roman" w:cs="Times New Roman"/>
            <w:sz w:val="24"/>
          </w:rPr>
          <w:delText xml:space="preserve">This process is meanwhile driven by the underprivileged population that still have to work during the weekends: their stay </w:delText>
        </w:r>
        <w:r w:rsidR="00314423" w:rsidDel="006F0ECC">
          <w:rPr>
            <w:rFonts w:ascii="Times New Roman" w:hAnsi="Times New Roman" w:cs="Times New Roman"/>
            <w:sz w:val="24"/>
          </w:rPr>
          <w:delText>made weekends more like weekdays. The</w:delText>
        </w:r>
        <w:r w:rsidR="00154939" w:rsidDel="006F0ECC">
          <w:rPr>
            <w:rFonts w:ascii="Times New Roman" w:hAnsi="Times New Roman" w:cs="Times New Roman"/>
            <w:sz w:val="24"/>
          </w:rPr>
          <w:delText>se</w:delText>
        </w:r>
        <w:r w:rsidR="00314423" w:rsidDel="006F0ECC">
          <w:rPr>
            <w:rFonts w:ascii="Times New Roman" w:hAnsi="Times New Roman" w:cs="Times New Roman"/>
            <w:sz w:val="24"/>
          </w:rPr>
          <w:delText xml:space="preserve"> two factors homogenize</w:delText>
        </w:r>
        <w:r w:rsidR="00DF2176" w:rsidDel="006F0ECC">
          <w:rPr>
            <w:rFonts w:ascii="Times New Roman" w:hAnsi="Times New Roman" w:cs="Times New Roman"/>
            <w:sz w:val="24"/>
          </w:rPr>
          <w:delText>d</w:delText>
        </w:r>
        <w:r w:rsidR="00314423" w:rsidDel="006F0ECC">
          <w:rPr>
            <w:rFonts w:ascii="Times New Roman" w:hAnsi="Times New Roman" w:cs="Times New Roman"/>
            <w:sz w:val="24"/>
          </w:rPr>
          <w:delText xml:space="preserve"> </w:delText>
        </w:r>
        <w:r w:rsidR="003C1B78" w:rsidDel="006F0ECC">
          <w:rPr>
            <w:rFonts w:ascii="Times New Roman" w:hAnsi="Times New Roman" w:cs="Times New Roman"/>
            <w:sz w:val="24"/>
          </w:rPr>
          <w:delText>each day of week and make the boundary between weekends and weekdays less obvious</w:delText>
        </w:r>
        <w:r w:rsidR="00154939" w:rsidDel="006F0ECC">
          <w:rPr>
            <w:rFonts w:ascii="Times New Roman" w:hAnsi="Times New Roman" w:cs="Times New Roman"/>
            <w:sz w:val="24"/>
          </w:rPr>
          <w:delText>.</w:delText>
        </w:r>
      </w:del>
    </w:p>
    <w:p w14:paraId="13EB299F" w14:textId="55EB08AD" w:rsidR="005F1961" w:rsidRDefault="005F1961" w:rsidP="00C94B4E">
      <w:pPr>
        <w:rPr>
          <w:rFonts w:ascii="Times New Roman" w:hAnsi="Times New Roman" w:cs="Times New Roman"/>
          <w:sz w:val="24"/>
        </w:rPr>
      </w:pPr>
      <w:del w:id="2841" w:author="Miller, Harvey J." w:date="2020-05-20T15:44:00Z">
        <w:r w:rsidDel="006F0ECC">
          <w:rPr>
            <w:rFonts w:ascii="Times New Roman" w:hAnsi="Times New Roman" w:cs="Times New Roman"/>
            <w:sz w:val="24"/>
          </w:rPr>
          <w:delText xml:space="preserve"> </w:delText>
        </w:r>
      </w:del>
    </w:p>
    <w:p w14:paraId="78898690" w14:textId="76A00BE2" w:rsidR="00CF1CFC" w:rsidRDefault="009C44A2">
      <w:pPr>
        <w:ind w:firstLine="720"/>
        <w:jc w:val="both"/>
        <w:rPr>
          <w:rFonts w:ascii="Times New Roman" w:hAnsi="Times New Roman" w:cs="Times New Roman"/>
          <w:sz w:val="24"/>
        </w:rPr>
        <w:pPrChange w:id="2842" w:author="Miller, Harvey J." w:date="2020-05-20T15:55:00Z">
          <w:pPr/>
        </w:pPrChange>
      </w:pPr>
      <w:del w:id="2843" w:author="Miller, Harvey J." w:date="2020-05-20T15:45:00Z">
        <w:r w:rsidRPr="009C44A2" w:rsidDel="006F0ECC">
          <w:rPr>
            <w:rFonts w:ascii="Times New Roman" w:hAnsi="Times New Roman" w:cs="Times New Roman"/>
            <w:b/>
            <w:sz w:val="24"/>
          </w:rPr>
          <w:delText>Peaks.</w:delText>
        </w:r>
        <w:r w:rsidDel="006F0ECC">
          <w:rPr>
            <w:rFonts w:ascii="Times New Roman" w:hAnsi="Times New Roman" w:cs="Times New Roman"/>
            <w:sz w:val="24"/>
          </w:rPr>
          <w:delText xml:space="preserve">  </w:delText>
        </w:r>
      </w:del>
      <w:r w:rsidR="00C254B7">
        <w:rPr>
          <w:rFonts w:ascii="Times New Roman" w:hAnsi="Times New Roman" w:cs="Times New Roman"/>
          <w:sz w:val="24"/>
        </w:rPr>
        <w:t xml:space="preserve">We </w:t>
      </w:r>
      <w:ins w:id="2844" w:author="Miller, Harvey J." w:date="2020-05-20T15:45:00Z">
        <w:r w:rsidR="006F0ECC">
          <w:rPr>
            <w:rFonts w:ascii="Times New Roman" w:hAnsi="Times New Roman" w:cs="Times New Roman"/>
            <w:sz w:val="24"/>
          </w:rPr>
          <w:t xml:space="preserve">also </w:t>
        </w:r>
      </w:ins>
      <w:del w:id="2845" w:author="Miller, Harvey J." w:date="2020-05-20T15:45:00Z">
        <w:r w:rsidR="00C254B7" w:rsidDel="006F0ECC">
          <w:rPr>
            <w:rFonts w:ascii="Times New Roman" w:hAnsi="Times New Roman" w:cs="Times New Roman"/>
            <w:sz w:val="24"/>
          </w:rPr>
          <w:delText xml:space="preserve">conducted the analysis for both the normal scenario and the pandemic scenario and </w:delText>
        </w:r>
      </w:del>
      <w:r w:rsidR="00C254B7">
        <w:rPr>
          <w:rFonts w:ascii="Times New Roman" w:hAnsi="Times New Roman" w:cs="Times New Roman"/>
          <w:sz w:val="24"/>
        </w:rPr>
        <w:t xml:space="preserve">compare </w:t>
      </w:r>
      <w:ins w:id="2846" w:author="Miller, Harvey J." w:date="2020-05-20T15:45:00Z">
        <w:r w:rsidR="006F0ECC">
          <w:rPr>
            <w:rFonts w:ascii="Times New Roman" w:hAnsi="Times New Roman" w:cs="Times New Roman"/>
            <w:sz w:val="24"/>
          </w:rPr>
          <w:t xml:space="preserve">temporal </w:t>
        </w:r>
      </w:ins>
      <w:del w:id="2847" w:author="Miller, Harvey J." w:date="2020-05-20T15:45:00Z">
        <w:r w:rsidR="00C254B7" w:rsidDel="006F0ECC">
          <w:rPr>
            <w:rFonts w:ascii="Times New Roman" w:hAnsi="Times New Roman" w:cs="Times New Roman"/>
            <w:sz w:val="24"/>
          </w:rPr>
          <w:delText xml:space="preserve">the </w:delText>
        </w:r>
      </w:del>
      <w:r w:rsidR="00C254B7">
        <w:rPr>
          <w:rFonts w:ascii="Times New Roman" w:hAnsi="Times New Roman" w:cs="Times New Roman"/>
          <w:sz w:val="24"/>
        </w:rPr>
        <w:t>shift</w:t>
      </w:r>
      <w:ins w:id="2848" w:author="Miller, Harvey J." w:date="2020-05-20T15:45:00Z">
        <w:r w:rsidR="006F0ECC">
          <w:rPr>
            <w:rFonts w:ascii="Times New Roman" w:hAnsi="Times New Roman" w:cs="Times New Roman"/>
            <w:sz w:val="24"/>
          </w:rPr>
          <w:t>s</w:t>
        </w:r>
      </w:ins>
      <w:r w:rsidR="00C254B7">
        <w:rPr>
          <w:rFonts w:ascii="Times New Roman" w:hAnsi="Times New Roman" w:cs="Times New Roman"/>
          <w:sz w:val="24"/>
        </w:rPr>
        <w:t xml:space="preserve"> of the </w:t>
      </w:r>
      <w:ins w:id="2849" w:author="Miller, Harvey J." w:date="2020-05-20T15:45:00Z">
        <w:r w:rsidR="006F0ECC">
          <w:rPr>
            <w:rFonts w:ascii="Times New Roman" w:hAnsi="Times New Roman" w:cs="Times New Roman"/>
            <w:sz w:val="24"/>
          </w:rPr>
          <w:t>transit demand peaks before and during the pandemic</w:t>
        </w:r>
      </w:ins>
      <w:del w:id="2850" w:author="Miller, Harvey J." w:date="2020-05-20T15:45:00Z">
        <w:r w:rsidR="00C254B7" w:rsidDel="006F0ECC">
          <w:rPr>
            <w:rFonts w:ascii="Times New Roman" w:hAnsi="Times New Roman" w:cs="Times New Roman"/>
            <w:sz w:val="24"/>
          </w:rPr>
          <w:delText>peaks</w:delText>
        </w:r>
      </w:del>
      <w:r w:rsidR="00C254B7">
        <w:rPr>
          <w:rFonts w:ascii="Times New Roman" w:hAnsi="Times New Roman" w:cs="Times New Roman"/>
          <w:sz w:val="24"/>
        </w:rPr>
        <w:t xml:space="preserve">. </w:t>
      </w:r>
      <w:ins w:id="2851" w:author="Miller, Harvey J." w:date="2020-05-20T15:54: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2852"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2853" w:author="Miller, Harvey J." w:date="2020-05-20T15:54:00Z">
        <w:del w:id="2854"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shows the geographic pattern of changes in morning peak (top) and afternoon peak (bottom).  </w:t>
        </w:r>
      </w:ins>
      <w:ins w:id="2855" w:author="Miller, Harvey J." w:date="2020-05-20T15:55: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2856"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2857" w:author="Miller, Harvey J." w:date="2020-05-20T15:55:00Z">
        <w:del w:id="2858"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w:t>
        </w:r>
      </w:ins>
      <w:ins w:id="2859" w:author="Miller, Harvey J." w:date="2020-05-20T15:53:00Z">
        <w:r w:rsidR="00164E0B">
          <w:rPr>
            <w:rFonts w:ascii="Times New Roman" w:hAnsi="Times New Roman" w:cs="Times New Roman"/>
            <w:sz w:val="24"/>
          </w:rPr>
          <w:t>shows a polarized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The majority of US transit systems (59 systems out of 93) had a later morning peak. However, many transit systems such as the systems in Washington, New Jersey, Los Angeles, and New York City experienced an earlier morning peak. </w:t>
        </w:r>
      </w:ins>
      <w:ins w:id="2860" w:author="Miller, Harvey J." w:date="2020-05-20T15:55:00Z">
        <w:r w:rsidR="00164E0B">
          <w:rPr>
            <w:rFonts w:ascii="Times New Roman" w:hAnsi="Times New Roman" w:cs="Times New Roman"/>
            <w:sz w:val="24"/>
          </w:rPr>
          <w:t xml:space="preserve"> </w:t>
        </w:r>
      </w:ins>
      <w:ins w:id="2861" w:author="Miller, Harvey J." w:date="2020-05-20T15:46:00Z">
        <w:r w:rsidR="006F0ECC">
          <w:rPr>
            <w:rFonts w:ascii="Times New Roman" w:hAnsi="Times New Roman" w:cs="Times New Roman"/>
            <w:sz w:val="24"/>
          </w:rPr>
          <w:t xml:space="preserve">We find </w:t>
        </w:r>
      </w:ins>
      <w:del w:id="2862" w:author="Miller, Harvey J." w:date="2020-05-20T15:46:00Z">
        <w:r w:rsidR="004F1D85" w:rsidDel="006F0ECC">
          <w:rPr>
            <w:rFonts w:ascii="Times New Roman" w:hAnsi="Times New Roman" w:cs="Times New Roman"/>
            <w:sz w:val="24"/>
          </w:rPr>
          <w:delText>The morning rush hour shift varies for different cities and nations</w:delText>
        </w:r>
        <w:r w:rsidR="00BB4A4E" w:rsidDel="006F0ECC">
          <w:rPr>
            <w:rFonts w:ascii="Times New Roman" w:hAnsi="Times New Roman" w:cs="Times New Roman"/>
            <w:sz w:val="24"/>
          </w:rPr>
          <w:delText xml:space="preserve">. </w:delText>
        </w:r>
        <w:r w:rsidR="004F1D85" w:rsidDel="006F0ECC">
          <w:rPr>
            <w:rFonts w:ascii="Times New Roman" w:hAnsi="Times New Roman" w:cs="Times New Roman"/>
            <w:sz w:val="24"/>
          </w:rPr>
          <w:delText xml:space="preserve">For United States, </w:delText>
        </w:r>
      </w:del>
      <w:ins w:id="2863" w:author="Miller, Harvey J." w:date="2020-05-20T15:46:00Z">
        <w:r w:rsidR="006F0ECC">
          <w:rPr>
            <w:rFonts w:ascii="Times New Roman" w:hAnsi="Times New Roman" w:cs="Times New Roman"/>
            <w:sz w:val="24"/>
          </w:rPr>
          <w:t>an</w:t>
        </w:r>
      </w:ins>
      <w:del w:id="2864" w:author="Miller, Harvey J." w:date="2020-05-20T15:46:00Z">
        <w:r w:rsidR="004F1D85" w:rsidDel="006F0ECC">
          <w:rPr>
            <w:rFonts w:ascii="Times New Roman" w:hAnsi="Times New Roman" w:cs="Times New Roman"/>
            <w:sz w:val="24"/>
          </w:rPr>
          <w:delText>t</w:delText>
        </w:r>
        <w:r w:rsidR="00022676" w:rsidDel="006F0ECC">
          <w:rPr>
            <w:rFonts w:ascii="Times New Roman" w:hAnsi="Times New Roman" w:cs="Times New Roman"/>
            <w:sz w:val="24"/>
          </w:rPr>
          <w:delText>he</w:delText>
        </w:r>
      </w:del>
      <w:r w:rsidR="00022676">
        <w:rPr>
          <w:rFonts w:ascii="Times New Roman" w:hAnsi="Times New Roman" w:cs="Times New Roman"/>
          <w:sz w:val="24"/>
        </w:rPr>
        <w:t xml:space="preserv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w:t>
      </w:r>
      <w:ins w:id="2865" w:author="Miller, Harvey J." w:date="2020-05-20T15:47:00Z">
        <w:r w:rsidR="006F0ECC">
          <w:rPr>
            <w:rFonts w:ascii="Times New Roman" w:hAnsi="Times New Roman" w:cs="Times New Roman"/>
            <w:sz w:val="24"/>
          </w:rPr>
          <w:t>.  For comparison, we calculated the corres</w:t>
        </w:r>
      </w:ins>
      <w:ins w:id="2866" w:author="Miller, Harvey J." w:date="2020-05-20T15:48:00Z">
        <w:r w:rsidR="006F0ECC">
          <w:rPr>
            <w:rFonts w:ascii="Times New Roman" w:hAnsi="Times New Roman" w:cs="Times New Roman"/>
            <w:sz w:val="24"/>
          </w:rPr>
          <w:t>p</w:t>
        </w:r>
      </w:ins>
      <w:ins w:id="2867" w:author="Miller, Harvey J." w:date="2020-05-20T15:47:00Z">
        <w:r w:rsidR="006F0ECC">
          <w:rPr>
            <w:rFonts w:ascii="Times New Roman" w:hAnsi="Times New Roman" w:cs="Times New Roman"/>
            <w:sz w:val="24"/>
          </w:rPr>
          <w:t xml:space="preserve">onding shifts </w:t>
        </w:r>
      </w:ins>
      <w:ins w:id="2868" w:author="Miller, Harvey J." w:date="2020-05-20T15:48:00Z">
        <w:r w:rsidR="006F0ECC">
          <w:rPr>
            <w:rFonts w:ascii="Times New Roman" w:hAnsi="Times New Roman" w:cs="Times New Roman"/>
            <w:sz w:val="24"/>
          </w:rPr>
          <w:t xml:space="preserve">for other countries: </w:t>
        </w:r>
      </w:ins>
      <w:r w:rsidR="00022676">
        <w:rPr>
          <w:rFonts w:ascii="Times New Roman" w:hAnsi="Times New Roman" w:cs="Times New Roman"/>
          <w:sz w:val="24"/>
        </w:rPr>
        <w:t xml:space="preserve"> </w:t>
      </w:r>
      <w:ins w:id="2869" w:author="Miller, Harvey J." w:date="2020-05-20T15:48:00Z">
        <w:r w:rsidR="006F0ECC">
          <w:rPr>
            <w:rFonts w:ascii="Times New Roman" w:hAnsi="Times New Roman" w:cs="Times New Roman"/>
            <w:sz w:val="24"/>
          </w:rPr>
          <w:t>this is</w:t>
        </w:r>
      </w:ins>
      <w:del w:id="2870" w:author="Miller, Harvey J." w:date="2020-05-20T15:48:00Z">
        <w:r w:rsidR="00022676" w:rsidDel="006F0ECC">
          <w:rPr>
            <w:rFonts w:ascii="Times New Roman" w:hAnsi="Times New Roman" w:cs="Times New Roman"/>
            <w:sz w:val="24"/>
          </w:rPr>
          <w:delText>while the shift is</w:delText>
        </w:r>
      </w:del>
      <w:r w:rsidR="00022676">
        <w:rPr>
          <w:rFonts w:ascii="Times New Roman" w:hAnsi="Times New Roman" w:cs="Times New Roman"/>
          <w:sz w:val="24"/>
        </w:rPr>
        <w:t xml:space="preserve">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1.23 and 0.9 hours later, which makes US the only country that did not witness a significant change </w:t>
      </w:r>
      <w:ins w:id="2871" w:author="Miller, Harvey J." w:date="2020-05-20T15:48:00Z">
        <w:r w:rsidR="006F0ECC">
          <w:rPr>
            <w:rFonts w:ascii="Times New Roman" w:hAnsi="Times New Roman" w:cs="Times New Roman"/>
            <w:sz w:val="24"/>
          </w:rPr>
          <w:t>i</w:t>
        </w:r>
      </w:ins>
      <w:del w:id="2872" w:author="Miller, Harvey J." w:date="2020-05-20T15:48:00Z">
        <w:r w:rsidR="00022676" w:rsidDel="006F0ECC">
          <w:rPr>
            <w:rFonts w:ascii="Times New Roman" w:hAnsi="Times New Roman" w:cs="Times New Roman"/>
            <w:sz w:val="24"/>
          </w:rPr>
          <w:delText>o</w:delText>
        </w:r>
      </w:del>
      <w:r w:rsidR="00022676">
        <w:rPr>
          <w:rFonts w:ascii="Times New Roman" w:hAnsi="Times New Roman" w:cs="Times New Roman"/>
          <w:sz w:val="24"/>
        </w:rPr>
        <w:t xml:space="preserve">n morning </w:t>
      </w:r>
      <w:ins w:id="2873" w:author="Miller, Harvey J." w:date="2020-05-20T15:48:00Z">
        <w:r w:rsidR="006F0ECC">
          <w:rPr>
            <w:rFonts w:ascii="Times New Roman" w:hAnsi="Times New Roman" w:cs="Times New Roman"/>
            <w:sz w:val="24"/>
          </w:rPr>
          <w:t>peak during the pandemic</w:t>
        </w:r>
      </w:ins>
      <w:ins w:id="2874" w:author="Liu, Luyu" w:date="2020-05-24T15:27:00Z">
        <w:r w:rsidR="0004222A">
          <w:rPr>
            <w:rFonts w:ascii="Times New Roman" w:hAnsi="Times New Roman" w:cs="Times New Roman"/>
            <w:sz w:val="24"/>
          </w:rPr>
          <w:t xml:space="preserve">, although it </w:t>
        </w:r>
      </w:ins>
      <w:ins w:id="2875" w:author="Liu, Luyu" w:date="2020-05-24T15:28:00Z">
        <w:r w:rsidR="0004222A">
          <w:rPr>
            <w:rFonts w:ascii="Times New Roman" w:hAnsi="Times New Roman" w:cs="Times New Roman"/>
            <w:sz w:val="24"/>
          </w:rPr>
          <w:t>is worth noting that the variance of different cities is very large.</w:t>
        </w:r>
      </w:ins>
      <w:del w:id="2876" w:author="Miller, Harvey J." w:date="2020-05-20T15:48:00Z">
        <w:r w:rsidR="00022676" w:rsidDel="006F0ECC">
          <w:rPr>
            <w:rFonts w:ascii="Times New Roman" w:hAnsi="Times New Roman" w:cs="Times New Roman"/>
            <w:sz w:val="24"/>
          </w:rPr>
          <w:delText>rush hour</w:delText>
        </w:r>
      </w:del>
      <w:del w:id="2877" w:author="Liu, Luyu" w:date="2020-05-24T15:27:00Z">
        <w:r w:rsidR="00022676" w:rsidDel="0004222A">
          <w:rPr>
            <w:rFonts w:ascii="Times New Roman" w:hAnsi="Times New Roman" w:cs="Times New Roman"/>
            <w:sz w:val="24"/>
          </w:rPr>
          <w:delText>.</w:delText>
        </w:r>
        <w:r w:rsidR="004F1D85" w:rsidDel="0004222A">
          <w:rPr>
            <w:rFonts w:ascii="Times New Roman" w:hAnsi="Times New Roman" w:cs="Times New Roman"/>
            <w:sz w:val="24"/>
          </w:rPr>
          <w:delText xml:space="preserve"> </w:delText>
        </w:r>
      </w:del>
      <w:del w:id="2878" w:author="Miller, Harvey J." w:date="2020-05-20T15:53:00Z">
        <w:r w:rsidR="008004FF" w:rsidDel="00164E0B">
          <w:rPr>
            <w:rFonts w:ascii="Times New Roman" w:hAnsi="Times New Roman" w:cs="Times New Roman"/>
            <w:sz w:val="24"/>
          </w:rPr>
          <w:delText>H</w:delText>
        </w:r>
        <w:r w:rsidR="00363BBF" w:rsidDel="00164E0B">
          <w:rPr>
            <w:rFonts w:ascii="Times New Roman" w:hAnsi="Times New Roman" w:cs="Times New Roman"/>
            <w:sz w:val="24"/>
          </w:rPr>
          <w:delText>owever,</w:delText>
        </w:r>
        <w:r w:rsidR="008E7A91" w:rsidRPr="008E7A91" w:rsidDel="00164E0B">
          <w:rPr>
            <w:rFonts w:ascii="Times New Roman" w:hAnsi="Times New Roman" w:cs="Times New Roman"/>
            <w:sz w:val="24"/>
          </w:rPr>
          <w:delText xml:space="preserve"> </w:delText>
        </w:r>
        <w:r w:rsidR="00CF1CFC" w:rsidDel="00164E0B">
          <w:rPr>
            <w:rFonts w:ascii="Times New Roman" w:hAnsi="Times New Roman" w:cs="Times New Roman"/>
            <w:sz w:val="24"/>
          </w:rPr>
          <w:fldChar w:fldCharType="begin"/>
        </w:r>
        <w:r w:rsidR="00CF1CFC" w:rsidDel="00164E0B">
          <w:rPr>
            <w:rFonts w:ascii="Times New Roman" w:hAnsi="Times New Roman" w:cs="Times New Roman"/>
            <w:sz w:val="24"/>
          </w:rPr>
          <w:delInstrText xml:space="preserve"> REF _Ref40515961 \h </w:delInstrText>
        </w:r>
        <w:r w:rsidR="006F0ECC" w:rsidDel="00164E0B">
          <w:rPr>
            <w:rFonts w:ascii="Times New Roman" w:hAnsi="Times New Roman" w:cs="Times New Roman"/>
            <w:sz w:val="24"/>
          </w:rPr>
          <w:delInstrText xml:space="preserve"> \* MERGEFORMAT </w:delInstrText>
        </w:r>
        <w:r w:rsidR="00CF1CFC" w:rsidDel="00164E0B">
          <w:rPr>
            <w:rFonts w:ascii="Times New Roman" w:hAnsi="Times New Roman" w:cs="Times New Roman"/>
            <w:sz w:val="24"/>
          </w:rPr>
        </w:r>
        <w:r w:rsidR="00CF1CFC" w:rsidDel="00164E0B">
          <w:rPr>
            <w:rFonts w:ascii="Times New Roman" w:hAnsi="Times New Roman" w:cs="Times New Roman"/>
            <w:sz w:val="24"/>
          </w:rPr>
          <w:fldChar w:fldCharType="separate"/>
        </w:r>
        <w:r w:rsidR="00CF1CFC" w:rsidRPr="00322AAD" w:rsidDel="00164E0B">
          <w:rPr>
            <w:rFonts w:ascii="Times New Roman" w:hAnsi="Times New Roman" w:cs="Times New Roman"/>
            <w:sz w:val="24"/>
          </w:rPr>
          <w:delText xml:space="preserve">Figure </w:delText>
        </w:r>
        <w:r w:rsidR="00CF1CFC" w:rsidDel="00164E0B">
          <w:rPr>
            <w:rFonts w:ascii="Times New Roman" w:hAnsi="Times New Roman" w:cs="Times New Roman"/>
            <w:noProof/>
            <w:sz w:val="24"/>
          </w:rPr>
          <w:delText>10</w:delText>
        </w:r>
        <w:r w:rsidR="00CF1CFC" w:rsidDel="00164E0B">
          <w:rPr>
            <w:rFonts w:ascii="Times New Roman" w:hAnsi="Times New Roman" w:cs="Times New Roman"/>
            <w:sz w:val="24"/>
          </w:rPr>
          <w:fldChar w:fldCharType="end"/>
        </w:r>
        <w:r w:rsidR="00CF1CFC" w:rsidDel="00164E0B">
          <w:rPr>
            <w:rFonts w:ascii="Times New Roman" w:hAnsi="Times New Roman" w:cs="Times New Roman"/>
            <w:sz w:val="24"/>
          </w:rPr>
          <w:delText xml:space="preserve"> (</w:delText>
        </w:r>
      </w:del>
      <w:del w:id="2879" w:author="Miller, Harvey J." w:date="2020-05-20T15:49:00Z">
        <w:r w:rsidR="00CF1CFC" w:rsidDel="006F0ECC">
          <w:rPr>
            <w:rFonts w:ascii="Times New Roman" w:hAnsi="Times New Roman" w:cs="Times New Roman"/>
            <w:sz w:val="24"/>
          </w:rPr>
          <w:delText>up</w:delText>
        </w:r>
      </w:del>
      <w:del w:id="2880" w:author="Miller, Harvey J." w:date="2020-05-20T15:53:00Z">
        <w:r w:rsidR="00CF1CFC" w:rsidDel="00164E0B">
          <w:rPr>
            <w:rFonts w:ascii="Times New Roman" w:hAnsi="Times New Roman" w:cs="Times New Roman"/>
            <w:sz w:val="24"/>
          </w:rPr>
          <w:delText>) shows a polarized geographic distribution of the morning rush hour shift for all weekdays from March 16</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xml:space="preserve"> to May 10</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The majority of US transit systems (</w:delText>
        </w:r>
        <w:r w:rsidR="003C5D80" w:rsidDel="00164E0B">
          <w:rPr>
            <w:rFonts w:ascii="Times New Roman" w:hAnsi="Times New Roman" w:cs="Times New Roman"/>
            <w:sz w:val="24"/>
          </w:rPr>
          <w:delText>59</w:delText>
        </w:r>
        <w:r w:rsidR="008E7A91" w:rsidDel="00164E0B">
          <w:rPr>
            <w:rFonts w:ascii="Times New Roman" w:hAnsi="Times New Roman" w:cs="Times New Roman"/>
            <w:sz w:val="24"/>
          </w:rPr>
          <w:delText xml:space="preserve"> systems out of 93</w:delText>
        </w:r>
        <w:r w:rsidR="00CF1CFC" w:rsidDel="00164E0B">
          <w:rPr>
            <w:rFonts w:ascii="Times New Roman" w:hAnsi="Times New Roman" w:cs="Times New Roman"/>
            <w:sz w:val="24"/>
          </w:rPr>
          <w:delText>)</w:delText>
        </w:r>
        <w:r w:rsidR="008E7A91" w:rsidDel="00164E0B">
          <w:rPr>
            <w:rFonts w:ascii="Times New Roman" w:hAnsi="Times New Roman" w:cs="Times New Roman"/>
            <w:sz w:val="24"/>
          </w:rPr>
          <w:delText xml:space="preserve"> </w:delText>
        </w:r>
        <w:r w:rsidR="00480ED6" w:rsidDel="00164E0B">
          <w:rPr>
            <w:rFonts w:ascii="Times New Roman" w:hAnsi="Times New Roman" w:cs="Times New Roman"/>
            <w:sz w:val="24"/>
          </w:rPr>
          <w:delText>had</w:delText>
        </w:r>
        <w:r w:rsidR="008E7A91" w:rsidDel="00164E0B">
          <w:rPr>
            <w:rFonts w:ascii="Times New Roman" w:hAnsi="Times New Roman" w:cs="Times New Roman"/>
            <w:sz w:val="24"/>
          </w:rPr>
          <w:delText xml:space="preserve"> a later morning peak. </w:delText>
        </w:r>
        <w:r w:rsidR="00CF1CFC" w:rsidDel="00164E0B">
          <w:rPr>
            <w:rFonts w:ascii="Times New Roman" w:hAnsi="Times New Roman" w:cs="Times New Roman"/>
            <w:sz w:val="24"/>
          </w:rPr>
          <w:delText xml:space="preserve">However, </w:delText>
        </w:r>
      </w:del>
      <w:del w:id="2881" w:author="Miller, Harvey J." w:date="2020-05-20T15:49:00Z">
        <w:r w:rsidR="000E6B10" w:rsidDel="006F0ECC">
          <w:rPr>
            <w:rFonts w:ascii="Times New Roman" w:hAnsi="Times New Roman" w:cs="Times New Roman"/>
            <w:sz w:val="24"/>
          </w:rPr>
          <w:delText xml:space="preserve">considerable amount of </w:delText>
        </w:r>
      </w:del>
      <w:del w:id="2882" w:author="Miller, Harvey J." w:date="2020-05-20T15:53:00Z">
        <w:r w:rsidR="000E6B10" w:rsidDel="00164E0B">
          <w:rPr>
            <w:rFonts w:ascii="Times New Roman" w:hAnsi="Times New Roman" w:cs="Times New Roman"/>
            <w:sz w:val="24"/>
          </w:rPr>
          <w:delText xml:space="preserve">transit systems such as the systems in </w:delText>
        </w:r>
        <w:r w:rsidR="00CF1CFC" w:rsidDel="00164E0B">
          <w:rPr>
            <w:rFonts w:ascii="Times New Roman" w:hAnsi="Times New Roman" w:cs="Times New Roman"/>
            <w:sz w:val="24"/>
          </w:rPr>
          <w:delText>W</w:delText>
        </w:r>
        <w:r w:rsidR="00566CA3" w:rsidDel="00164E0B">
          <w:rPr>
            <w:rFonts w:ascii="Times New Roman" w:hAnsi="Times New Roman" w:cs="Times New Roman"/>
            <w:sz w:val="24"/>
          </w:rPr>
          <w:delText xml:space="preserve">ashington, </w:delText>
        </w:r>
        <w:r w:rsidR="001A794F" w:rsidDel="00164E0B">
          <w:rPr>
            <w:rFonts w:ascii="Times New Roman" w:hAnsi="Times New Roman" w:cs="Times New Roman"/>
            <w:sz w:val="24"/>
          </w:rPr>
          <w:delText>New Jersey</w:delText>
        </w:r>
        <w:r w:rsidR="00566CA3" w:rsidDel="00164E0B">
          <w:rPr>
            <w:rFonts w:ascii="Times New Roman" w:hAnsi="Times New Roman" w:cs="Times New Roman"/>
            <w:sz w:val="24"/>
          </w:rPr>
          <w:delText xml:space="preserve">, </w:delText>
        </w:r>
        <w:r w:rsidR="00CF1CFC" w:rsidDel="00164E0B">
          <w:rPr>
            <w:rFonts w:ascii="Times New Roman" w:hAnsi="Times New Roman" w:cs="Times New Roman"/>
            <w:sz w:val="24"/>
          </w:rPr>
          <w:delText xml:space="preserve">Los Angeles, </w:delText>
        </w:r>
        <w:r w:rsidR="00566CA3" w:rsidDel="00164E0B">
          <w:rPr>
            <w:rFonts w:ascii="Times New Roman" w:hAnsi="Times New Roman" w:cs="Times New Roman"/>
            <w:sz w:val="24"/>
          </w:rPr>
          <w:delText xml:space="preserve">and New York City </w:delText>
        </w:r>
      </w:del>
      <w:del w:id="2883" w:author="Miller, Harvey J." w:date="2020-05-20T15:49:00Z">
        <w:r w:rsidR="00566CA3" w:rsidDel="006F0ECC">
          <w:rPr>
            <w:rFonts w:ascii="Times New Roman" w:hAnsi="Times New Roman" w:cs="Times New Roman"/>
            <w:sz w:val="24"/>
          </w:rPr>
          <w:delText xml:space="preserve">witnessed </w:delText>
        </w:r>
      </w:del>
      <w:del w:id="2884" w:author="Miller, Harvey J." w:date="2020-05-20T15:53:00Z">
        <w:r w:rsidR="00566CA3" w:rsidDel="00164E0B">
          <w:rPr>
            <w:rFonts w:ascii="Times New Roman" w:hAnsi="Times New Roman" w:cs="Times New Roman"/>
            <w:sz w:val="24"/>
          </w:rPr>
          <w:delText xml:space="preserve">an earlier morning </w:delText>
        </w:r>
      </w:del>
      <w:del w:id="2885" w:author="Miller, Harvey J." w:date="2020-05-20T15:49:00Z">
        <w:r w:rsidR="00566CA3" w:rsidDel="006F0ECC">
          <w:rPr>
            <w:rFonts w:ascii="Times New Roman" w:hAnsi="Times New Roman" w:cs="Times New Roman"/>
            <w:sz w:val="24"/>
          </w:rPr>
          <w:delText>hour</w:delText>
        </w:r>
      </w:del>
      <w:del w:id="2886" w:author="Miller, Harvey J." w:date="2020-05-20T15:53:00Z">
        <w:r w:rsidR="00566CA3" w:rsidDel="00164E0B">
          <w:rPr>
            <w:rFonts w:ascii="Times New Roman" w:hAnsi="Times New Roman" w:cs="Times New Roman"/>
            <w:sz w:val="24"/>
          </w:rPr>
          <w:delText xml:space="preserve">. </w:delText>
        </w:r>
      </w:del>
    </w:p>
    <w:p w14:paraId="0F728C3A" w14:textId="43908DC9" w:rsidR="006F0ECC" w:rsidRDefault="006F0ECC">
      <w:pPr>
        <w:ind w:firstLine="720"/>
        <w:jc w:val="both"/>
        <w:rPr>
          <w:ins w:id="2887" w:author="Miller, Harvey J." w:date="2020-05-20T15:45:00Z"/>
          <w:rFonts w:ascii="Times New Roman" w:hAnsi="Times New Roman" w:cs="Times New Roman"/>
          <w:sz w:val="24"/>
        </w:rPr>
        <w:pPrChange w:id="2888" w:author="Miller, Harvey J." w:date="2020-05-20T16:00:00Z">
          <w:pPr>
            <w:ind w:firstLine="720"/>
          </w:pPr>
        </w:pPrChange>
      </w:pPr>
      <w:ins w:id="2889" w:author="Miller, Harvey J." w:date="2020-05-20T15:49:00Z">
        <w:r>
          <w:rPr>
            <w:rFonts w:ascii="Times New Roman" w:hAnsi="Times New Roman" w:cs="Times New Roman"/>
            <w:sz w:val="24"/>
          </w:rPr>
          <w:t>T</w:t>
        </w:r>
      </w:ins>
      <w:del w:id="2890" w:author="Miller, Harvey J." w:date="2020-05-20T15:49:00Z">
        <w:r w:rsidR="00D90142" w:rsidDel="006F0ECC">
          <w:rPr>
            <w:rFonts w:ascii="Times New Roman" w:hAnsi="Times New Roman" w:cs="Times New Roman" w:hint="eastAsia"/>
            <w:sz w:val="24"/>
          </w:rPr>
          <w:delText>Me</w:delText>
        </w:r>
        <w:r w:rsidR="009F7BFD" w:rsidDel="006F0ECC">
          <w:rPr>
            <w:rFonts w:ascii="Times New Roman" w:hAnsi="Times New Roman" w:cs="Times New Roman"/>
            <w:sz w:val="24"/>
          </w:rPr>
          <w:delText>anwhile, t</w:delText>
        </w:r>
      </w:del>
      <w:r w:rsidR="009F7BFD">
        <w:rPr>
          <w:rFonts w:ascii="Times New Roman" w:hAnsi="Times New Roman" w:cs="Times New Roman"/>
          <w:sz w:val="24"/>
        </w:rPr>
        <w: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ins w:id="2891" w:author="Miller, Harvey J." w:date="2020-05-20T15:56:00Z">
        <w:r w:rsidR="00164E0B" w:rsidRPr="00164E0B">
          <w:rPr>
            <w:rFonts w:ascii="Times New Roman" w:hAnsi="Times New Roman" w:cs="Times New Roman"/>
            <w:sz w:val="24"/>
          </w:rPr>
          <w:fldChar w:fldCharType="begin"/>
        </w:r>
        <w:r w:rsidR="00164E0B" w:rsidRPr="00164E0B">
          <w:rPr>
            <w:rFonts w:ascii="Times New Roman" w:hAnsi="Times New Roman" w:cs="Times New Roman"/>
            <w:sz w:val="24"/>
          </w:rPr>
          <w:instrText xml:space="preserve"> REF _Ref40515961 \h </w:instrText>
        </w:r>
      </w:ins>
      <w:r w:rsidR="00164E0B" w:rsidRPr="00164E0B">
        <w:rPr>
          <w:rFonts w:ascii="Times New Roman" w:hAnsi="Times New Roman" w:cs="Times New Roman"/>
          <w:sz w:val="24"/>
        </w:rPr>
      </w:r>
      <w:ins w:id="2892" w:author="Miller, Harvey J." w:date="2020-05-20T15:56:00Z">
        <w:r w:rsidR="00164E0B" w:rsidRPr="00164E0B">
          <w:rPr>
            <w:rFonts w:ascii="Times New Roman" w:hAnsi="Times New Roman" w:cs="Times New Roman"/>
            <w:sz w:val="24"/>
          </w:rPr>
          <w:fldChar w:fldCharType="separate"/>
        </w:r>
      </w:ins>
      <w:ins w:id="2893" w:author="Liu, Luyu" w:date="2020-05-24T15:29:00Z">
        <w:r w:rsidR="00A36780" w:rsidRPr="00322AAD">
          <w:rPr>
            <w:rFonts w:ascii="Times New Roman" w:hAnsi="Times New Roman" w:cs="Times New Roman"/>
            <w:sz w:val="24"/>
          </w:rPr>
          <w:t xml:space="preserve">Figure </w:t>
        </w:r>
        <w:r w:rsidR="00A36780">
          <w:rPr>
            <w:rFonts w:ascii="Times New Roman" w:hAnsi="Times New Roman" w:cs="Times New Roman"/>
            <w:noProof/>
            <w:sz w:val="24"/>
          </w:rPr>
          <w:t>10</w:t>
        </w:r>
      </w:ins>
      <w:ins w:id="2894" w:author="Miller, Harvey J." w:date="2020-05-20T15:56:00Z">
        <w:del w:id="2895" w:author="Liu, Luyu" w:date="2020-05-21T22:43:00Z">
          <w:r w:rsidR="00164E0B" w:rsidRPr="00164E0B" w:rsidDel="00193D6A">
            <w:rPr>
              <w:rFonts w:ascii="Times New Roman" w:hAnsi="Times New Roman" w:cs="Times New Roman"/>
              <w:sz w:val="24"/>
            </w:rPr>
            <w:delText>Figure 9</w:delText>
          </w:r>
        </w:del>
        <w:r w:rsidR="00164E0B" w:rsidRPr="00164E0B">
          <w:rPr>
            <w:rFonts w:ascii="Times New Roman" w:hAnsi="Times New Roman" w:cs="Times New Roman"/>
            <w:sz w:val="24"/>
          </w:rPr>
          <w:fldChar w:fldCharType="end"/>
        </w:r>
        <w:r w:rsidR="00164E0B" w:rsidRPr="00164E0B">
          <w:rPr>
            <w:rFonts w:ascii="Times New Roman" w:hAnsi="Times New Roman" w:cs="Times New Roman"/>
            <w:sz w:val="24"/>
          </w:rPr>
          <w:t xml:space="preserve"> </w:t>
        </w:r>
        <w:r w:rsidR="00164E0B">
          <w:rPr>
            <w:rFonts w:ascii="Times New Roman" w:hAnsi="Times New Roman" w:cs="Times New Roman"/>
            <w:sz w:val="24"/>
          </w:rPr>
          <w:t>(</w:t>
        </w:r>
        <w:r w:rsidR="00164E0B" w:rsidRPr="00164E0B">
          <w:rPr>
            <w:rFonts w:ascii="Times New Roman" w:hAnsi="Times New Roman" w:cs="Times New Roman"/>
            <w:sz w:val="24"/>
          </w:rPr>
          <w:t xml:space="preserve">bottom) </w:t>
        </w:r>
        <w:r w:rsidR="00164E0B">
          <w:rPr>
            <w:rFonts w:ascii="Times New Roman" w:hAnsi="Times New Roman" w:cs="Times New Roman"/>
            <w:sz w:val="24"/>
          </w:rPr>
          <w:t xml:space="preserve">indicates a homogeneous geographic distribution of the </w:t>
        </w:r>
        <w:del w:id="2896" w:author="Liu, Luyu" w:date="2020-05-24T15:18:00Z">
          <w:r w:rsidR="00164E0B" w:rsidDel="007B6680">
            <w:rPr>
              <w:rFonts w:ascii="Times New Roman" w:hAnsi="Times New Roman" w:cs="Times New Roman"/>
              <w:sz w:val="24"/>
            </w:rPr>
            <w:delText>morning</w:delText>
          </w:r>
        </w:del>
      </w:ins>
      <w:ins w:id="2897" w:author="Liu, Luyu" w:date="2020-05-24T15:18:00Z">
        <w:r w:rsidR="007B6680">
          <w:rPr>
            <w:rFonts w:ascii="Times New Roman" w:hAnsi="Times New Roman" w:cs="Times New Roman"/>
            <w:sz w:val="24"/>
          </w:rPr>
          <w:t>afternoon</w:t>
        </w:r>
      </w:ins>
      <w:ins w:id="2898" w:author="Miller, Harvey J." w:date="2020-05-20T15:56:00Z">
        <w:r w:rsidR="00164E0B">
          <w:rPr>
            <w:rFonts w:ascii="Times New Roman" w:hAnsi="Times New Roman" w:cs="Times New Roman"/>
            <w:sz w:val="24"/>
          </w:rPr>
          <w:t xml:space="preserve">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w:t>
        </w:r>
      </w:ins>
      <w:ins w:id="2899" w:author="Miller, Harvey J." w:date="2020-05-20T16:00:00Z">
        <w:r w:rsidR="00164E0B">
          <w:rPr>
            <w:rFonts w:ascii="Times New Roman" w:hAnsi="Times New Roman" w:cs="Times New Roman"/>
            <w:sz w:val="24"/>
          </w:rPr>
          <w:t xml:space="preserve"> </w:t>
        </w:r>
      </w:ins>
      <w:ins w:id="2900" w:author="Miller, Harvey J." w:date="2020-05-20T15:56:00Z">
        <w:r w:rsidR="00164E0B">
          <w:rPr>
            <w:rFonts w:ascii="Times New Roman" w:hAnsi="Times New Roman" w:cs="Times New Roman"/>
            <w:sz w:val="24"/>
          </w:rPr>
          <w:t>76 out of 93 systems witnessed an earlier shift and the average shift is -0.55 hours.</w:t>
        </w:r>
      </w:ins>
      <w:ins w:id="2901" w:author="Miller, Harvey J." w:date="2020-05-20T16:00:00Z">
        <w:r w:rsidR="00164E0B">
          <w:rPr>
            <w:rFonts w:ascii="Times New Roman" w:hAnsi="Times New Roman" w:cs="Times New Roman"/>
            <w:sz w:val="24"/>
          </w:rPr>
          <w:t xml:space="preserve">  </w:t>
        </w:r>
      </w:ins>
      <w:del w:id="2902" w:author="Miller, Harvey J." w:date="2020-05-20T16:00:00Z">
        <w:r w:rsidR="000E6B10" w:rsidDel="00164E0B">
          <w:rPr>
            <w:rFonts w:ascii="Times New Roman" w:hAnsi="Times New Roman" w:cs="Times New Roman"/>
            <w:sz w:val="24"/>
          </w:rPr>
          <w:delText xml:space="preserve">In fact, </w:delText>
        </w:r>
      </w:del>
      <w:ins w:id="2903" w:author="Miller, Harvey J." w:date="2020-05-20T16:01:00Z">
        <w:r w:rsidR="00164E0B">
          <w:rPr>
            <w:rFonts w:ascii="Times New Roman" w:hAnsi="Times New Roman" w:cs="Times New Roman"/>
            <w:sz w:val="24"/>
          </w:rPr>
          <w:t>W</w:t>
        </w:r>
      </w:ins>
      <w:del w:id="2904" w:author="Miller, Harvey J." w:date="2020-05-20T16:00:00Z">
        <w:r w:rsidR="00B26778" w:rsidDel="00164E0B">
          <w:rPr>
            <w:rFonts w:ascii="Times New Roman" w:hAnsi="Times New Roman" w:cs="Times New Roman"/>
            <w:sz w:val="24"/>
          </w:rPr>
          <w:delText>w</w:delText>
        </w:r>
      </w:del>
      <w:r w:rsidR="00B26778">
        <w:rPr>
          <w:rFonts w:ascii="Times New Roman" w:hAnsi="Times New Roman" w:cs="Times New Roman"/>
          <w:sz w:val="24"/>
        </w:rPr>
        <w:t xml:space="preserve">e </w:t>
      </w:r>
      <w:del w:id="2905" w:author="Miller, Harvey J." w:date="2020-05-20T16:01:00Z">
        <w:r w:rsidR="00B26778" w:rsidDel="00164E0B">
          <w:rPr>
            <w:rFonts w:ascii="Times New Roman" w:hAnsi="Times New Roman" w:cs="Times New Roman"/>
            <w:sz w:val="24"/>
          </w:rPr>
          <w:delText xml:space="preserve">also </w:delText>
        </w:r>
      </w:del>
      <w:r w:rsidR="00B26778">
        <w:rPr>
          <w:rFonts w:ascii="Times New Roman" w:hAnsi="Times New Roman" w:cs="Times New Roman"/>
          <w:sz w:val="24"/>
        </w:rPr>
        <w:t xml:space="preserve">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 xml:space="preserve">urs, </w:t>
      </w:r>
      <w:r w:rsidR="000E6B10">
        <w:rPr>
          <w:rFonts w:ascii="Times New Roman" w:hAnsi="Times New Roman" w:cs="Times New Roman"/>
          <w:sz w:val="24"/>
        </w:rPr>
        <w:lastRenderedPageBreak/>
        <w:t>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del w:id="2906" w:author="Miller, Harvey J." w:date="2020-05-20T15:56:00Z">
        <w:r w:rsidR="000E6B10" w:rsidDel="00164E0B">
          <w:rPr>
            <w:rFonts w:ascii="Times New Roman" w:hAnsi="Times New Roman" w:cs="Times New Roman"/>
            <w:sz w:val="24"/>
          </w:rPr>
          <w:fldChar w:fldCharType="begin"/>
        </w:r>
        <w:r w:rsidR="000E6B10" w:rsidDel="00164E0B">
          <w:rPr>
            <w:rFonts w:ascii="Times New Roman" w:hAnsi="Times New Roman" w:cs="Times New Roman"/>
            <w:sz w:val="24"/>
          </w:rPr>
          <w:delInstrText xml:space="preserve"> REF _Ref40515961 \h </w:delInstrText>
        </w:r>
        <w:r w:rsidDel="00164E0B">
          <w:rPr>
            <w:rFonts w:ascii="Times New Roman" w:hAnsi="Times New Roman" w:cs="Times New Roman"/>
            <w:sz w:val="24"/>
          </w:rPr>
          <w:delInstrText xml:space="preserve"> \* MERGEFORMAT </w:delInstrText>
        </w:r>
        <w:r w:rsidR="000E6B10" w:rsidDel="00164E0B">
          <w:rPr>
            <w:rFonts w:ascii="Times New Roman" w:hAnsi="Times New Roman" w:cs="Times New Roman"/>
            <w:sz w:val="24"/>
          </w:rPr>
        </w:r>
        <w:r w:rsidR="000E6B10" w:rsidDel="00164E0B">
          <w:rPr>
            <w:rFonts w:ascii="Times New Roman" w:hAnsi="Times New Roman" w:cs="Times New Roman"/>
            <w:sz w:val="24"/>
          </w:rPr>
          <w:fldChar w:fldCharType="separate"/>
        </w:r>
        <w:r w:rsidR="000E6B10" w:rsidRPr="00322AAD" w:rsidDel="00164E0B">
          <w:rPr>
            <w:rFonts w:ascii="Times New Roman" w:hAnsi="Times New Roman" w:cs="Times New Roman"/>
            <w:sz w:val="24"/>
          </w:rPr>
          <w:delText xml:space="preserve">Figure </w:delText>
        </w:r>
        <w:r w:rsidR="000E6B10" w:rsidDel="00164E0B">
          <w:rPr>
            <w:rFonts w:ascii="Times New Roman" w:hAnsi="Times New Roman" w:cs="Times New Roman"/>
            <w:noProof/>
            <w:sz w:val="24"/>
          </w:rPr>
          <w:delText>10</w:delText>
        </w:r>
        <w:r w:rsidR="000E6B10" w:rsidDel="00164E0B">
          <w:rPr>
            <w:rFonts w:ascii="Times New Roman" w:hAnsi="Times New Roman" w:cs="Times New Roman"/>
            <w:sz w:val="24"/>
          </w:rPr>
          <w:fldChar w:fldCharType="end"/>
        </w:r>
        <w:r w:rsidR="000E6B10" w:rsidDel="00164E0B">
          <w:rPr>
            <w:rFonts w:ascii="Times New Roman" w:hAnsi="Times New Roman" w:cs="Times New Roman"/>
            <w:sz w:val="24"/>
          </w:rPr>
          <w:delText xml:space="preserve"> (up) shows a </w:delText>
        </w:r>
        <w:r w:rsidR="00B26778" w:rsidDel="00164E0B">
          <w:rPr>
            <w:rFonts w:ascii="Times New Roman" w:hAnsi="Times New Roman" w:cs="Times New Roman"/>
            <w:sz w:val="24"/>
          </w:rPr>
          <w:delText xml:space="preserve">homogeneous </w:delText>
        </w:r>
        <w:r w:rsidR="000E6B10" w:rsidDel="00164E0B">
          <w:rPr>
            <w:rFonts w:ascii="Times New Roman" w:hAnsi="Times New Roman" w:cs="Times New Roman"/>
            <w:sz w:val="24"/>
          </w:rPr>
          <w:delText>geographic distribution of the morning rush hour shift for all weekdays from March 16</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xml:space="preserve"> to May 10</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This could be due to the economic recession and the relative increase in the middle hours in a day. 76 out of 93 systems witnessed an earlier shift and the average shift is -0.55 hours</w:delText>
        </w:r>
      </w:del>
    </w:p>
    <w:p w14:paraId="7E53E5F6" w14:textId="3FCF5166" w:rsidR="000E6B10" w:rsidRDefault="000E6B10">
      <w:pPr>
        <w:ind w:firstLine="720"/>
        <w:jc w:val="both"/>
        <w:rPr>
          <w:rFonts w:ascii="Times New Roman" w:hAnsi="Times New Roman" w:cs="Times New Roman"/>
          <w:sz w:val="24"/>
        </w:rPr>
        <w:pPrChange w:id="2907" w:author="Miller, Harvey J." w:date="2020-05-20T15:45:00Z">
          <w:pPr>
            <w:ind w:firstLine="720"/>
          </w:pPr>
        </w:pPrChange>
      </w:pPr>
      <w:del w:id="2908" w:author="Miller, Harvey J." w:date="2020-05-20T15:45:00Z">
        <w:r w:rsidDel="006F0ECC">
          <w:rPr>
            <w:rFonts w:ascii="Times New Roman" w:hAnsi="Times New Roman" w:cs="Times New Roman"/>
            <w:sz w:val="24"/>
          </w:rPr>
          <w:delText>,</w:delText>
        </w:r>
      </w:del>
    </w:p>
    <w:p w14:paraId="24D5C112" w14:textId="77777777" w:rsidR="00322AAD" w:rsidRDefault="00007EDC" w:rsidP="00D50959">
      <w:pPr>
        <w:keepNext/>
        <w:jc w:val="center"/>
      </w:pPr>
      <w:r>
        <w:rPr>
          <w:noProof/>
        </w:rPr>
        <w:drawing>
          <wp:inline distT="0" distB="0" distL="0" distR="0" wp14:anchorId="2D724CE9" wp14:editId="79C68055">
            <wp:extent cx="5747831" cy="669205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7831" cy="6692059"/>
                    </a:xfrm>
                    <a:prstGeom prst="rect">
                      <a:avLst/>
                    </a:prstGeom>
                  </pic:spPr>
                </pic:pic>
              </a:graphicData>
            </a:graphic>
          </wp:inline>
        </w:drawing>
      </w:r>
    </w:p>
    <w:p w14:paraId="11B57422" w14:textId="7D79C57B" w:rsidR="00C254B7" w:rsidRDefault="00322AAD" w:rsidP="00322AAD">
      <w:pPr>
        <w:jc w:val="center"/>
        <w:rPr>
          <w:rFonts w:ascii="Times New Roman" w:hAnsi="Times New Roman" w:cs="Times New Roman"/>
          <w:sz w:val="24"/>
        </w:rPr>
      </w:pPr>
      <w:bookmarkStart w:id="2909"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ins w:id="2910" w:author="Liu, Luyu" w:date="2020-05-24T16:50:00Z">
        <w:r w:rsidR="00252ECD">
          <w:rPr>
            <w:rFonts w:ascii="Times New Roman" w:hAnsi="Times New Roman" w:cs="Times New Roman"/>
            <w:noProof/>
            <w:sz w:val="24"/>
          </w:rPr>
          <w:t>10</w:t>
        </w:r>
      </w:ins>
      <w:ins w:id="2911" w:author="Miller, Harvey J." w:date="2020-05-20T15:51:00Z">
        <w:del w:id="2912" w:author="Liu, Luyu" w:date="2020-05-21T22:43:00Z">
          <w:r w:rsidR="006F0ECC" w:rsidDel="00193D6A">
            <w:rPr>
              <w:rFonts w:ascii="Times New Roman" w:hAnsi="Times New Roman" w:cs="Times New Roman"/>
              <w:noProof/>
              <w:sz w:val="24"/>
            </w:rPr>
            <w:delText>9</w:delText>
          </w:r>
        </w:del>
      </w:ins>
      <w:del w:id="2913" w:author="Liu, Luyu" w:date="2020-05-21T22:43:00Z">
        <w:r w:rsidR="0051399F" w:rsidDel="00193D6A">
          <w:rPr>
            <w:rFonts w:ascii="Times New Roman" w:hAnsi="Times New Roman" w:cs="Times New Roman"/>
            <w:noProof/>
            <w:sz w:val="24"/>
          </w:rPr>
          <w:delText>10</w:delText>
        </w:r>
      </w:del>
      <w:r w:rsidRPr="00322AAD">
        <w:rPr>
          <w:rFonts w:ascii="Times New Roman" w:hAnsi="Times New Roman" w:cs="Times New Roman"/>
          <w:sz w:val="24"/>
        </w:rPr>
        <w:fldChar w:fldCharType="end"/>
      </w:r>
      <w:bookmarkEnd w:id="2909"/>
      <w:r w:rsidRPr="00322AAD">
        <w:rPr>
          <w:rFonts w:ascii="Times New Roman" w:hAnsi="Times New Roman" w:cs="Times New Roman"/>
          <w:sz w:val="24"/>
        </w:rPr>
        <w:t xml:space="preserve">: </w:t>
      </w:r>
      <w:commentRangeStart w:id="2914"/>
      <w:ins w:id="2915" w:author="Miller, Harvey J." w:date="2020-05-20T15:50:00Z">
        <w:r w:rsidR="006F0ECC">
          <w:rPr>
            <w:rFonts w:ascii="Times New Roman" w:hAnsi="Times New Roman" w:cs="Times New Roman"/>
            <w:sz w:val="24"/>
          </w:rPr>
          <w:t xml:space="preserve">Shifts in morning (top) and afternoon (bottom) transit demand peaks </w:t>
        </w:r>
      </w:ins>
      <w:del w:id="2916" w:author="Miller, Harvey J." w:date="2020-05-20T15:50:00Z">
        <w:r w:rsidRPr="00322AAD" w:rsidDel="006F0ECC">
          <w:rPr>
            <w:rFonts w:ascii="Times New Roman" w:hAnsi="Times New Roman" w:cs="Times New Roman"/>
            <w:sz w:val="24"/>
          </w:rPr>
          <w:delText>afternoon rush hour</w:delText>
        </w:r>
        <w:r w:rsidR="00F17D59" w:rsidDel="006F0ECC">
          <w:rPr>
            <w:rFonts w:ascii="Times New Roman" w:hAnsi="Times New Roman" w:cs="Times New Roman"/>
            <w:sz w:val="24"/>
          </w:rPr>
          <w:delText xml:space="preserve"> shift</w:delText>
        </w:r>
        <w:r w:rsidR="00E06CCD" w:rsidDel="006F0ECC">
          <w:rPr>
            <w:rFonts w:ascii="Times New Roman" w:hAnsi="Times New Roman" w:cs="Times New Roman"/>
            <w:sz w:val="24"/>
          </w:rPr>
          <w:delText xml:space="preserve"> for </w:delText>
        </w:r>
      </w:del>
      <w:del w:id="2917" w:author="Miller, Harvey J." w:date="2020-05-20T15:51:00Z">
        <w:r w:rsidR="00E06CCD" w:rsidDel="006F0ECC">
          <w:rPr>
            <w:rFonts w:ascii="Times New Roman" w:hAnsi="Times New Roman" w:cs="Times New Roman"/>
            <w:sz w:val="24"/>
          </w:rPr>
          <w:delText>different cities</w:delText>
        </w:r>
        <w:r w:rsidR="00022676" w:rsidDel="006F0ECC">
          <w:rPr>
            <w:rFonts w:ascii="Times New Roman" w:hAnsi="Times New Roman" w:cs="Times New Roman"/>
            <w:sz w:val="24"/>
          </w:rPr>
          <w:delText xml:space="preserve"> f</w:delText>
        </w:r>
      </w:del>
      <w:r w:rsidR="00022676">
        <w:rPr>
          <w:rFonts w:ascii="Times New Roman" w:hAnsi="Times New Roman" w:cs="Times New Roman"/>
          <w:sz w:val="24"/>
        </w:rPr>
        <w:t>or all weekdays</w:t>
      </w:r>
      <w:commentRangeEnd w:id="2914"/>
      <w:r w:rsidR="00164E0B">
        <w:rPr>
          <w:rStyle w:val="CommentReference"/>
        </w:rPr>
        <w:commentReference w:id="2914"/>
      </w:r>
    </w:p>
    <w:p w14:paraId="3B4E57CB" w14:textId="478AE9F3" w:rsidR="00571F03" w:rsidRDefault="00571F03" w:rsidP="00007EDC">
      <w:pPr>
        <w:rPr>
          <w:rFonts w:ascii="Times New Roman" w:hAnsi="Times New Roman" w:cs="Times New Roman"/>
          <w:sz w:val="24"/>
        </w:rPr>
      </w:pPr>
    </w:p>
    <w:p w14:paraId="5299B39A" w14:textId="6CB47412" w:rsidR="00F0544B" w:rsidDel="00632EE9" w:rsidRDefault="00164E0B">
      <w:pPr>
        <w:ind w:firstLine="720"/>
        <w:jc w:val="both"/>
        <w:rPr>
          <w:del w:id="2918" w:author="Liu, Luyu" w:date="2020-05-21T16:46:00Z"/>
          <w:rFonts w:ascii="Times New Roman" w:hAnsi="Times New Roman" w:cs="Times New Roman"/>
          <w:sz w:val="24"/>
        </w:rPr>
        <w:pPrChange w:id="2919" w:author="Miller, Harvey J." w:date="2020-05-20T16:02:00Z">
          <w:pPr>
            <w:ind w:firstLine="720"/>
          </w:pPr>
        </w:pPrChange>
      </w:pPr>
      <w:commentRangeStart w:id="2920"/>
      <w:ins w:id="2921" w:author="Miller, Harvey J." w:date="2020-05-20T16:02:00Z">
        <w:del w:id="2922" w:author="Liu, Luyu" w:date="2020-05-21T16:46:00Z">
          <w:r w:rsidDel="00632EE9">
            <w:rPr>
              <w:rFonts w:ascii="Times New Roman" w:hAnsi="Times New Roman" w:cs="Times New Roman"/>
              <w:sz w:val="24"/>
            </w:rPr>
            <w:lastRenderedPageBreak/>
            <w:delText>C</w:delText>
          </w:r>
        </w:del>
      </w:ins>
      <w:del w:id="2923" w:author="Liu, Luyu" w:date="2020-05-21T16:46:00Z">
        <w:r w:rsidR="00F0544B" w:rsidDel="00632EE9">
          <w:rPr>
            <w:rFonts w:ascii="Times New Roman" w:hAnsi="Times New Roman" w:cs="Times New Roman"/>
            <w:sz w:val="24"/>
          </w:rPr>
          <w:delText xml:space="preserve">Moreover, considering the </w:delText>
        </w:r>
      </w:del>
      <w:ins w:id="2924" w:author="Miller, Harvey J." w:date="2020-05-20T16:02:00Z">
        <w:del w:id="2925" w:author="Liu, Luyu" w:date="2020-05-21T16:46:00Z">
          <w:r w:rsidDel="00632EE9">
            <w:rPr>
              <w:rFonts w:ascii="Times New Roman" w:hAnsi="Times New Roman" w:cs="Times New Roman"/>
              <w:sz w:val="24"/>
            </w:rPr>
            <w:delText xml:space="preserve">observed </w:delText>
          </w:r>
        </w:del>
      </w:ins>
      <w:del w:id="2926" w:author="Liu, Luyu" w:date="2020-05-21T16:46:00Z">
        <w:r w:rsidR="00F0544B" w:rsidDel="00632EE9">
          <w:rPr>
            <w:rFonts w:ascii="Times New Roman" w:hAnsi="Times New Roman" w:cs="Times New Roman"/>
            <w:sz w:val="24"/>
          </w:rPr>
          <w:delText>shift</w:delText>
        </w:r>
      </w:del>
      <w:ins w:id="2927" w:author="Miller, Harvey J." w:date="2020-05-20T16:02:00Z">
        <w:del w:id="2928" w:author="Liu, Luyu" w:date="2020-05-21T16:46:00Z">
          <w:r w:rsidR="00BE3724" w:rsidDel="00632EE9">
            <w:rPr>
              <w:rFonts w:ascii="Times New Roman" w:hAnsi="Times New Roman" w:cs="Times New Roman"/>
              <w:sz w:val="24"/>
            </w:rPr>
            <w:delText>s</w:delText>
          </w:r>
        </w:del>
      </w:ins>
      <w:del w:id="2929" w:author="Liu, Luyu" w:date="2020-05-21T16:46:00Z">
        <w:r w:rsidR="00F0544B" w:rsidDel="00632EE9">
          <w:rPr>
            <w:rFonts w:ascii="Times New Roman" w:hAnsi="Times New Roman" w:cs="Times New Roman"/>
            <w:sz w:val="24"/>
          </w:rPr>
          <w:delText xml:space="preserve"> </w:delText>
        </w:r>
      </w:del>
      <w:ins w:id="2930" w:author="Miller, Harvey J." w:date="2020-05-20T16:02:00Z">
        <w:del w:id="2931" w:author="Liu, Luyu" w:date="2020-05-21T16:46:00Z">
          <w:r w:rsidDel="00632EE9">
            <w:rPr>
              <w:rFonts w:ascii="Times New Roman" w:hAnsi="Times New Roman" w:cs="Times New Roman"/>
              <w:sz w:val="24"/>
            </w:rPr>
            <w:delText xml:space="preserve">in </w:delText>
          </w:r>
        </w:del>
      </w:ins>
      <w:del w:id="2932" w:author="Liu, Luyu" w:date="2020-05-21T16:46:00Z">
        <w:r w:rsidR="00F0544B" w:rsidDel="00632EE9">
          <w:rPr>
            <w:rFonts w:ascii="Times New Roman" w:hAnsi="Times New Roman" w:cs="Times New Roman"/>
            <w:sz w:val="24"/>
          </w:rPr>
          <w:delText xml:space="preserve">of the morning and afternoon peak, </w:delText>
        </w:r>
      </w:del>
      <w:ins w:id="2933" w:author="Miller, Harvey J." w:date="2020-05-20T16:02:00Z">
        <w:del w:id="2934" w:author="Liu, Luyu" w:date="2020-05-21T16:46:00Z">
          <w:r w:rsidR="00BE3724" w:rsidDel="00632EE9">
            <w:rPr>
              <w:rFonts w:ascii="Times New Roman" w:hAnsi="Times New Roman" w:cs="Times New Roman"/>
              <w:sz w:val="24"/>
            </w:rPr>
            <w:delText xml:space="preserve">it would follow that apparent </w:delText>
          </w:r>
        </w:del>
      </w:ins>
      <w:del w:id="2935" w:author="Liu, Luyu" w:date="2020-05-21T16:46:00Z">
        <w:r w:rsidR="00F0544B" w:rsidDel="00632EE9">
          <w:rPr>
            <w:rFonts w:ascii="Times New Roman" w:hAnsi="Times New Roman" w:cs="Times New Roman"/>
            <w:sz w:val="24"/>
          </w:rPr>
          <w:delText xml:space="preserve">the working hours </w:delText>
        </w:r>
      </w:del>
      <w:ins w:id="2936" w:author="Miller, Harvey J." w:date="2020-05-20T16:09:00Z">
        <w:del w:id="2937" w:author="Liu, Luyu" w:date="2020-05-21T16:46:00Z">
          <w:r w:rsidR="00BE3724" w:rsidDel="00632EE9">
            <w:rPr>
              <w:rFonts w:ascii="Times New Roman" w:hAnsi="Times New Roman" w:cs="Times New Roman"/>
              <w:sz w:val="24"/>
            </w:rPr>
            <w:delText xml:space="preserve">might </w:delText>
          </w:r>
        </w:del>
      </w:ins>
      <w:del w:id="2938" w:author="Liu, Luyu" w:date="2020-05-21T16:46:00Z">
        <w:r w:rsidR="00F0544B" w:rsidDel="00632EE9">
          <w:rPr>
            <w:rFonts w:ascii="Times New Roman" w:hAnsi="Times New Roman" w:cs="Times New Roman"/>
            <w:sz w:val="24"/>
          </w:rPr>
          <w:delText xml:space="preserve">would also change accordingly. </w:delText>
        </w:r>
      </w:del>
      <w:ins w:id="2939" w:author="Miller, Harvey J." w:date="2020-05-20T16:09:00Z">
        <w:del w:id="2940" w:author="Liu, Luyu" w:date="2020-05-21T16:46:00Z">
          <w:r w:rsidR="00BE3724" w:rsidDel="00632EE9">
            <w:rPr>
              <w:rFonts w:ascii="Times New Roman" w:hAnsi="Times New Roman" w:cs="Times New Roman"/>
              <w:sz w:val="24"/>
            </w:rPr>
            <w:delText xml:space="preserve">Measuring the </w:delText>
          </w:r>
        </w:del>
      </w:ins>
      <w:ins w:id="2941" w:author="Miller, Harvey J." w:date="2020-05-20T16:10:00Z">
        <w:del w:id="2942" w:author="Liu, Luyu" w:date="2020-05-21T16:46:00Z">
          <w:r w:rsidR="00BE3724" w:rsidDel="00632EE9">
            <w:rPr>
              <w:rFonts w:ascii="Times New Roman" w:hAnsi="Times New Roman" w:cs="Times New Roman"/>
              <w:sz w:val="24"/>
            </w:rPr>
            <w:delText>apparent</w:delText>
          </w:r>
        </w:del>
      </w:ins>
      <w:ins w:id="2943" w:author="Miller, Harvey J." w:date="2020-05-20T16:09:00Z">
        <w:del w:id="2944" w:author="Liu, Luyu" w:date="2020-05-21T16:46:00Z">
          <w:r w:rsidR="00BE3724" w:rsidDel="00632EE9">
            <w:rPr>
              <w:rFonts w:ascii="Times New Roman" w:hAnsi="Times New Roman" w:cs="Times New Roman"/>
              <w:sz w:val="24"/>
            </w:rPr>
            <w:delText xml:space="preserve"> </w:delText>
          </w:r>
        </w:del>
      </w:ins>
      <w:del w:id="2945" w:author="Liu, Luyu" w:date="2020-05-21T16:46:00Z">
        <w:r w:rsidR="00F0544B" w:rsidDel="00632EE9">
          <w:rPr>
            <w:rFonts w:ascii="Times New Roman" w:hAnsi="Times New Roman" w:cs="Times New Roman"/>
            <w:sz w:val="24"/>
          </w:rPr>
          <w:delText xml:space="preserve">Supposing that the change of working hours is the difference between the morning and afternoon peak shift, the average working hours of the United States shrank by 0.5 hours. Similarly, Australia’s working hours decreased by -1.45 hours and New Zealand’s decreased by -1.53 hours; while UK’s working hours increased by 1.25 hours, Canada’s increased by 0.65 hours, and France’s increased by 0.03 hours. </w:delText>
        </w:r>
        <w:r w:rsidR="00F0544B" w:rsidDel="00632EE9">
          <w:rPr>
            <w:rFonts w:ascii="Times New Roman" w:hAnsi="Times New Roman" w:cs="Times New Roman"/>
            <w:sz w:val="24"/>
          </w:rPr>
          <w:fldChar w:fldCharType="begin"/>
        </w:r>
        <w:r w:rsidR="00F0544B" w:rsidRPr="00632EE9" w:rsidDel="00632EE9">
          <w:rPr>
            <w:rFonts w:ascii="Times New Roman" w:hAnsi="Times New Roman" w:cs="Times New Roman"/>
            <w:sz w:val="24"/>
          </w:rPr>
          <w:delInstrText xml:space="preserve"> REF _Ref40526439 \h </w:delInstrText>
        </w:r>
        <w:r w:rsidR="00BE3724" w:rsidRPr="00632EE9" w:rsidDel="00632EE9">
          <w:rPr>
            <w:rFonts w:ascii="Times New Roman" w:hAnsi="Times New Roman" w:cs="Times New Roman"/>
            <w:sz w:val="24"/>
          </w:rPr>
          <w:delInstrText xml:space="preserve"> \* MERGEFORMAT </w:delInstrText>
        </w:r>
        <w:r w:rsidR="00F0544B" w:rsidDel="00632EE9">
          <w:rPr>
            <w:rFonts w:ascii="Times New Roman" w:hAnsi="Times New Roman" w:cs="Times New Roman"/>
            <w:sz w:val="24"/>
          </w:rPr>
        </w:r>
        <w:r w:rsidR="00F0544B" w:rsidDel="00632EE9">
          <w:rPr>
            <w:rFonts w:ascii="Times New Roman" w:hAnsi="Times New Roman" w:cs="Times New Roman"/>
            <w:sz w:val="24"/>
          </w:rPr>
          <w:fldChar w:fldCharType="separate"/>
        </w:r>
        <w:r w:rsidR="00F0544B" w:rsidRPr="00632EE9" w:rsidDel="00632EE9">
          <w:rPr>
            <w:rFonts w:ascii="Times New Roman" w:hAnsi="Times New Roman" w:cs="Times New Roman"/>
            <w:sz w:val="24"/>
          </w:rPr>
          <w:delText xml:space="preserve">Figure </w:delText>
        </w:r>
        <w:r w:rsidR="00F0544B" w:rsidRPr="00632EE9" w:rsidDel="00632EE9">
          <w:rPr>
            <w:rFonts w:ascii="Times New Roman" w:hAnsi="Times New Roman" w:cs="Times New Roman"/>
            <w:noProof/>
            <w:sz w:val="24"/>
          </w:rPr>
          <w:delText>11</w:delText>
        </w:r>
        <w:r w:rsidR="00F0544B" w:rsidDel="00632EE9">
          <w:rPr>
            <w:rFonts w:ascii="Times New Roman" w:hAnsi="Times New Roman" w:cs="Times New Roman"/>
            <w:sz w:val="24"/>
          </w:rPr>
          <w:fldChar w:fldCharType="end"/>
        </w:r>
        <w:r w:rsidR="00F0544B" w:rsidDel="00632EE9">
          <w:rPr>
            <w:rFonts w:ascii="Times New Roman" w:hAnsi="Times New Roman" w:cs="Times New Roman"/>
            <w:sz w:val="24"/>
          </w:rPr>
          <w:delText xml:space="preserve"> visualizes the very polarized geographic pattern for working hours shift. </w:delText>
        </w:r>
        <w:r w:rsidR="00B42DD7" w:rsidDel="00632EE9">
          <w:rPr>
            <w:rFonts w:ascii="Times New Roman" w:hAnsi="Times New Roman" w:cs="Times New Roman"/>
            <w:sz w:val="24"/>
          </w:rPr>
          <w:delText>The definite majority of the cities have a shorter working hours</w:delText>
        </w:r>
        <w:r w:rsidR="00EA7678" w:rsidDel="00632EE9">
          <w:rPr>
            <w:rFonts w:ascii="Times New Roman" w:hAnsi="Times New Roman" w:cs="Times New Roman"/>
            <w:sz w:val="24"/>
          </w:rPr>
          <w:delText>, which can be due to economic recession brought by the quarantine</w:delText>
        </w:r>
        <w:r w:rsidR="00B42DD7" w:rsidDel="00632EE9">
          <w:rPr>
            <w:rFonts w:ascii="Times New Roman" w:hAnsi="Times New Roman" w:cs="Times New Roman"/>
            <w:sz w:val="24"/>
          </w:rPr>
          <w:delText>. However, New York, Washington D.C., and Baltimore have a longer working hour. This could be relevant to the nature of the local occupation composition whose essential workers’ working hou</w:delText>
        </w:r>
        <w:r w:rsidR="00415E19" w:rsidDel="00632EE9">
          <w:rPr>
            <w:rFonts w:ascii="Times New Roman" w:hAnsi="Times New Roman" w:cs="Times New Roman"/>
            <w:sz w:val="24"/>
          </w:rPr>
          <w:delText>r</w:delText>
        </w:r>
        <w:r w:rsidR="00372CA7" w:rsidDel="00632EE9">
          <w:rPr>
            <w:rFonts w:ascii="Times New Roman" w:hAnsi="Times New Roman" w:cs="Times New Roman"/>
            <w:sz w:val="24"/>
          </w:rPr>
          <w:delText xml:space="preserve"> can be longer than the normal; </w:delText>
        </w:r>
        <w:r w:rsidR="005F1EBE" w:rsidDel="00632EE9">
          <w:rPr>
            <w:rFonts w:ascii="Times New Roman" w:hAnsi="Times New Roman" w:cs="Times New Roman"/>
            <w:sz w:val="24"/>
          </w:rPr>
          <w:delText xml:space="preserve">or </w:delText>
        </w:r>
        <w:r w:rsidR="00EA398D" w:rsidDel="00632EE9">
          <w:rPr>
            <w:rFonts w:ascii="Times New Roman" w:hAnsi="Times New Roman" w:cs="Times New Roman"/>
            <w:sz w:val="24"/>
          </w:rPr>
          <w:delText>could also</w:delText>
        </w:r>
        <w:r w:rsidR="005F1EBE" w:rsidDel="00632EE9">
          <w:rPr>
            <w:rFonts w:ascii="Times New Roman" w:hAnsi="Times New Roman" w:cs="Times New Roman"/>
            <w:sz w:val="24"/>
          </w:rPr>
          <w:delText xml:space="preserve"> be because of the prolonged working hours for the medical workers during the pandemic in the epicenters like New York </w:delText>
        </w:r>
        <w:r w:rsidR="005F1EBE" w:rsidDel="00632EE9">
          <w:rPr>
            <w:rFonts w:ascii="Times New Roman" w:hAnsi="Times New Roman" w:cs="Times New Roman"/>
            <w:sz w:val="24"/>
          </w:rPr>
          <w:fldChar w:fldCharType="begin" w:fldLock="1"/>
        </w:r>
        <w:r w:rsidR="008B7B86" w:rsidDel="00632EE9">
          <w:rPr>
            <w:rFonts w:ascii="Times New Roman" w:hAnsi="Times New Roman" w:cs="Times New Roman"/>
            <w:sz w:val="24"/>
          </w:rPr>
          <w:del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(38)","plainTextFormattedCitation":"(38)","previouslyFormattedCitation":"(38)"},"properties":{"noteIndex":0},"schema":"https://github.com/citation-style-language/schema/raw/master/csl-citation.json"}</w:delInstrText>
        </w:r>
        <w:r w:rsidR="005F1EBE" w:rsidDel="00632EE9">
          <w:rPr>
            <w:rFonts w:ascii="Times New Roman" w:hAnsi="Times New Roman" w:cs="Times New Roman"/>
            <w:sz w:val="24"/>
          </w:rPr>
          <w:fldChar w:fldCharType="separate"/>
        </w:r>
        <w:r w:rsidR="005B6535" w:rsidRPr="005B6535" w:rsidDel="00632EE9">
          <w:rPr>
            <w:rFonts w:ascii="Times New Roman" w:hAnsi="Times New Roman" w:cs="Times New Roman"/>
            <w:noProof/>
            <w:sz w:val="24"/>
          </w:rPr>
          <w:delText>(38)</w:delText>
        </w:r>
        <w:r w:rsidR="005F1EBE" w:rsidDel="00632EE9">
          <w:rPr>
            <w:rFonts w:ascii="Times New Roman" w:hAnsi="Times New Roman" w:cs="Times New Roman"/>
            <w:sz w:val="24"/>
          </w:rPr>
          <w:fldChar w:fldCharType="end"/>
        </w:r>
        <w:r w:rsidR="005F1EBE" w:rsidDel="00632EE9">
          <w:rPr>
            <w:rFonts w:ascii="Times New Roman" w:hAnsi="Times New Roman" w:cs="Times New Roman"/>
            <w:sz w:val="24"/>
          </w:rPr>
          <w:delText>.</w:delText>
        </w:r>
      </w:del>
    </w:p>
    <w:p w14:paraId="4A059108" w14:textId="77777777" w:rsidR="00F0544B" w:rsidRDefault="00F0544B" w:rsidP="00F0544B">
      <w:pPr>
        <w:rPr>
          <w:rFonts w:ascii="Times New Roman" w:hAnsi="Times New Roman" w:cs="Times New Roman"/>
          <w:sz w:val="24"/>
        </w:rPr>
      </w:pPr>
    </w:p>
    <w:p w14:paraId="27D7982C" w14:textId="562D6171" w:rsidR="0051399F" w:rsidDel="00632EE9" w:rsidRDefault="0051399F" w:rsidP="0051399F">
      <w:pPr>
        <w:keepNext/>
        <w:rPr>
          <w:del w:id="2946" w:author="Liu, Luyu" w:date="2020-05-21T16:46:00Z"/>
        </w:rPr>
      </w:pPr>
      <w:del w:id="2947" w:author="Liu, Luyu" w:date="2020-05-21T16:46:00Z">
        <w:r w:rsidDel="00632EE9">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4240"/>
                      </a:xfrm>
                      <a:prstGeom prst="rect">
                        <a:avLst/>
                      </a:prstGeom>
                    </pic:spPr>
                  </pic:pic>
                </a:graphicData>
              </a:graphic>
            </wp:inline>
          </w:drawing>
        </w:r>
      </w:del>
    </w:p>
    <w:p w14:paraId="71A2EBFB" w14:textId="218AA60C" w:rsidR="00E00256" w:rsidRDefault="0051399F" w:rsidP="0051399F">
      <w:pPr>
        <w:jc w:val="center"/>
        <w:rPr>
          <w:rFonts w:ascii="Times New Roman" w:hAnsi="Times New Roman" w:cs="Times New Roman"/>
          <w:sz w:val="24"/>
        </w:rPr>
      </w:pPr>
      <w:bookmarkStart w:id="2948" w:name="_Ref40526439"/>
      <w:del w:id="2949" w:author="Liu, Luyu" w:date="2020-05-21T16:46:00Z">
        <w:r w:rsidRPr="0051399F" w:rsidDel="00632EE9">
          <w:rPr>
            <w:rFonts w:ascii="Times New Roman" w:hAnsi="Times New Roman" w:cs="Times New Roman"/>
            <w:sz w:val="24"/>
          </w:rPr>
          <w:delText xml:space="preserve">Figure </w:delText>
        </w:r>
        <w:r w:rsidRPr="0051399F" w:rsidDel="00632EE9">
          <w:rPr>
            <w:rFonts w:ascii="Times New Roman" w:hAnsi="Times New Roman" w:cs="Times New Roman"/>
            <w:sz w:val="24"/>
          </w:rPr>
          <w:fldChar w:fldCharType="begin"/>
        </w:r>
        <w:r w:rsidRPr="00632EE9" w:rsidDel="00632EE9">
          <w:rPr>
            <w:rFonts w:ascii="Times New Roman" w:hAnsi="Times New Roman" w:cs="Times New Roman"/>
            <w:sz w:val="24"/>
          </w:rPr>
          <w:delInstrText xml:space="preserve"> SEQ Figure \* ARABIC </w:delInstrText>
        </w:r>
        <w:r w:rsidRPr="0051399F" w:rsidDel="00632EE9">
          <w:rPr>
            <w:rFonts w:ascii="Times New Roman" w:hAnsi="Times New Roman" w:cs="Times New Roman"/>
            <w:sz w:val="24"/>
          </w:rPr>
          <w:fldChar w:fldCharType="separate"/>
        </w:r>
        <w:r w:rsidR="00F0544B" w:rsidRPr="00632EE9" w:rsidDel="00632EE9">
          <w:rPr>
            <w:rFonts w:ascii="Times New Roman" w:hAnsi="Times New Roman" w:cs="Times New Roman"/>
            <w:noProof/>
            <w:sz w:val="24"/>
          </w:rPr>
          <w:delText>11</w:delText>
        </w:r>
        <w:r w:rsidRPr="0051399F" w:rsidDel="00632EE9">
          <w:rPr>
            <w:rFonts w:ascii="Times New Roman" w:hAnsi="Times New Roman" w:cs="Times New Roman"/>
            <w:sz w:val="24"/>
          </w:rPr>
          <w:fldChar w:fldCharType="end"/>
        </w:r>
        <w:bookmarkEnd w:id="2948"/>
        <w:r w:rsidRPr="0051399F" w:rsidDel="00632EE9">
          <w:rPr>
            <w:rFonts w:ascii="Times New Roman" w:hAnsi="Times New Roman" w:cs="Times New Roman"/>
            <w:sz w:val="24"/>
          </w:rPr>
          <w:delText>: the shift of working hour.</w:delText>
        </w:r>
      </w:del>
      <w:commentRangeEnd w:id="2920"/>
      <w:r w:rsidR="00BE3724">
        <w:rPr>
          <w:rStyle w:val="CommentReference"/>
        </w:rPr>
        <w:commentReference w:id="2920"/>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Default="00FA346C" w:rsidP="00FA346C">
      <w:pPr>
        <w:pStyle w:val="ListParagraph"/>
        <w:numPr>
          <w:ilvl w:val="0"/>
          <w:numId w:val="2"/>
        </w:numPr>
        <w:rPr>
          <w:rFonts w:ascii="Times New Roman" w:hAnsi="Times New Roman" w:cs="Times New Roman"/>
          <w:sz w:val="24"/>
        </w:rPr>
      </w:pPr>
      <w:commentRangeStart w:id="2950"/>
      <w:r>
        <w:rPr>
          <w:rFonts w:ascii="Times New Roman" w:hAnsi="Times New Roman" w:cs="Times New Roman"/>
          <w:sz w:val="24"/>
        </w:rPr>
        <w:t>Conclusion</w:t>
      </w:r>
    </w:p>
    <w:p w14:paraId="0D9705AD" w14:textId="6BE15D75" w:rsidR="007A4B18" w:rsidRDefault="007A4B18" w:rsidP="007A4B18">
      <w:pPr>
        <w:rPr>
          <w:rFonts w:ascii="Times New Roman" w:hAnsi="Times New Roman" w:cs="Times New Roman"/>
          <w:sz w:val="24"/>
        </w:rPr>
      </w:pPr>
      <w:r>
        <w:rPr>
          <w:rFonts w:ascii="Times New Roman" w:hAnsi="Times New Roman" w:cs="Times New Roman"/>
          <w:sz w:val="24"/>
        </w:rPr>
        <w:t>In this paper, w</w:t>
      </w:r>
      <w:r w:rsidR="001E04C3" w:rsidRPr="00FA346C">
        <w:rPr>
          <w:rFonts w:ascii="Times New Roman" w:hAnsi="Times New Roman" w:cs="Times New Roman"/>
          <w:sz w:val="24"/>
        </w:rPr>
        <w:t xml:space="preserve">e use smartphone app </w:t>
      </w:r>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to measure transit demand for 113 transit systems across the United States</w:t>
      </w:r>
      <w:r w:rsidR="001E04C3" w:rsidRPr="00FA346C">
        <w:rPr>
          <w:rFonts w:ascii="Times New Roman" w:hAnsi="Times New Roman" w:cs="Times New Roman"/>
          <w:sz w:val="24"/>
        </w:rPr>
        <w:t>;</w:t>
      </w:r>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use logistic model to fit the </w:t>
      </w:r>
      <w:r>
        <w:rPr>
          <w:rFonts w:ascii="Times New Roman" w:hAnsi="Times New Roman" w:cs="Times New Roman"/>
          <w:sz w:val="24"/>
        </w:rPr>
        <w:t xml:space="preserve">daily </w:t>
      </w:r>
      <w:r w:rsidR="001E04C3" w:rsidRPr="00FA346C">
        <w:rPr>
          <w:rFonts w:ascii="Times New Roman" w:hAnsi="Times New Roman" w:cs="Times New Roman"/>
          <w:sz w:val="24"/>
        </w:rPr>
        <w:t>changing trends</w:t>
      </w:r>
      <w:r>
        <w:rPr>
          <w:rFonts w:ascii="Times New Roman" w:hAnsi="Times New Roman" w:cs="Times New Roman"/>
          <w:sz w:val="24"/>
        </w:rPr>
        <w:t xml:space="preserve"> of each transit system’s usage and introduce three important parameters to measure the three dimensions of the transit decline</w:t>
      </w:r>
      <w:r w:rsidR="003E5258">
        <w:rPr>
          <w:rFonts w:ascii="Times New Roman" w:hAnsi="Times New Roman" w:cs="Times New Roman"/>
          <w:sz w:val="24"/>
        </w:rPr>
        <w:t xml:space="preserve"> due to COVID-19: extent</w:t>
      </w:r>
      <w:r>
        <w:rPr>
          <w:rFonts w:ascii="Times New Roman" w:hAnsi="Times New Roman" w:cs="Times New Roman"/>
          <w:sz w:val="24"/>
        </w:rPr>
        <w:t xml:space="preserve">, start/end date, and speed of the decline. </w:t>
      </w:r>
    </w:p>
    <w:p w14:paraId="7AF7D372" w14:textId="1349DCA0" w:rsidR="00D35FF6" w:rsidRDefault="001E04C3" w:rsidP="00D35FF6">
      <w:pPr>
        <w:ind w:firstLine="720"/>
        <w:rPr>
          <w:rFonts w:ascii="Times New Roman" w:hAnsi="Times New Roman" w:cs="Times New Roman" w:hint="eastAsia"/>
          <w:sz w:val="24"/>
        </w:rPr>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shows </w:t>
      </w:r>
      <w:r w:rsidR="006E7E88">
        <w:rPr>
          <w:rFonts w:ascii="Times New Roman" w:hAnsi="Times New Roman" w:cs="Times New Roman"/>
          <w:sz w:val="24"/>
        </w:rPr>
        <w:t xml:space="preserve">the ratio of “essential </w:t>
      </w:r>
      <w:ins w:id="2951" w:author="Liu, Luyu" w:date="2020-05-23T22:10:00Z">
        <w:r w:rsidR="00316020">
          <w:rPr>
            <w:rFonts w:ascii="Times New Roman" w:hAnsi="Times New Roman" w:cs="Times New Roman"/>
            <w:sz w:val="24"/>
          </w:rPr>
          <w:t xml:space="preserve">transit </w:t>
        </w:r>
      </w:ins>
      <w:r w:rsidR="006E7E88">
        <w:rPr>
          <w:rFonts w:ascii="Times New Roman" w:hAnsi="Times New Roman" w:cs="Times New Roman"/>
          <w:sz w:val="24"/>
        </w:rPr>
        <w:t xml:space="preserve">passengers” </w:t>
      </w:r>
      <w:r w:rsidR="009E2F20">
        <w:rPr>
          <w:rFonts w:ascii="Times New Roman" w:hAnsi="Times New Roman" w:cs="Times New Roman"/>
          <w:sz w:val="24"/>
        </w:rPr>
        <w:t>who continue to use transit system regardless of the pandemic</w:t>
      </w:r>
      <w:r w:rsidR="007A4B18">
        <w:rPr>
          <w:rFonts w:ascii="Times New Roman" w:hAnsi="Times New Roman" w:cs="Times New Roman"/>
          <w:sz w:val="24"/>
        </w:rPr>
        <w:t xml:space="preserve">. </w:t>
      </w:r>
      <w:r w:rsidR="007D6790">
        <w:rPr>
          <w:rFonts w:ascii="Times New Roman" w:hAnsi="Times New Roman" w:cs="Times New Roman"/>
          <w:sz w:val="24"/>
        </w:rPr>
        <w:t xml:space="preserve">Geographic patterns shows information industry dominating areas and university cities have lower floor value. </w:t>
      </w:r>
      <w:r w:rsidR="00BF4906">
        <w:rPr>
          <w:rFonts w:ascii="Times New Roman" w:hAnsi="Times New Roman" w:cs="Times New Roman"/>
          <w:sz w:val="24"/>
        </w:rPr>
        <w:t>Further l</w:t>
      </w:r>
      <w:r w:rsidR="007A4B18">
        <w:rPr>
          <w:rFonts w:ascii="Times New Roman" w:hAnsi="Times New Roman" w:cs="Times New Roman"/>
          <w:sz w:val="24"/>
        </w:rPr>
        <w:t>inear regression with floor value and different social-economic and demographic factors shows that: cities with less non-physical occupations ratio</w:t>
      </w:r>
      <w:ins w:id="2952" w:author="Liu, Luyu" w:date="2020-05-24T12:23:00Z">
        <w:r w:rsidR="001623E5">
          <w:rPr>
            <w:rFonts w:ascii="Times New Roman" w:hAnsi="Times New Roman" w:cs="Times New Roman"/>
            <w:sz w:val="24"/>
          </w:rPr>
          <w:t>, l</w:t>
        </w:r>
      </w:ins>
      <w:del w:id="2953" w:author="Liu, Luyu" w:date="2020-05-24T12:23:00Z">
        <w:r w:rsidR="007A4B18" w:rsidDel="001623E5">
          <w:rPr>
            <w:rFonts w:ascii="Times New Roman" w:hAnsi="Times New Roman" w:cs="Times New Roman"/>
            <w:sz w:val="24"/>
          </w:rPr>
          <w:delText xml:space="preserve"> generally have higher floor value; cities with </w:delText>
        </w:r>
        <w:r w:rsidR="00BF4906" w:rsidDel="001623E5">
          <w:rPr>
            <w:rFonts w:ascii="Times New Roman" w:hAnsi="Times New Roman" w:cs="Times New Roman"/>
            <w:sz w:val="24"/>
          </w:rPr>
          <w:delText>l</w:delText>
        </w:r>
      </w:del>
      <w:r w:rsidR="00BF4906">
        <w:rPr>
          <w:rFonts w:ascii="Times New Roman" w:hAnsi="Times New Roman" w:cs="Times New Roman"/>
          <w:sz w:val="24"/>
        </w:rPr>
        <w:t xml:space="preserve">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w:t>
      </w:r>
      <w:del w:id="2954" w:author="Liu, Luyu" w:date="2020-05-24T12:23:00Z">
        <w:r w:rsidR="007A4B18" w:rsidDel="001623E5">
          <w:rPr>
            <w:rFonts w:ascii="Times New Roman" w:hAnsi="Times New Roman" w:cs="Times New Roman"/>
            <w:sz w:val="24"/>
          </w:rPr>
          <w:delText xml:space="preserve"> tends to have higher floor value; cities with</w:delText>
        </w:r>
      </w:del>
      <w:ins w:id="2955" w:author="Liu, Luyu" w:date="2020-05-24T12:23:00Z">
        <w:r w:rsidR="001623E5">
          <w:rPr>
            <w:rFonts w:ascii="Times New Roman" w:hAnsi="Times New Roman" w:cs="Times New Roman"/>
            <w:sz w:val="24"/>
          </w:rPr>
          <w:t xml:space="preserve">, </w:t>
        </w:r>
      </w:ins>
      <w:del w:id="2956" w:author="Liu, Luyu" w:date="2020-05-24T12:23:00Z">
        <w:r w:rsidR="007A4B18" w:rsidDel="001623E5">
          <w:rPr>
            <w:rFonts w:ascii="Times New Roman" w:hAnsi="Times New Roman" w:cs="Times New Roman"/>
            <w:sz w:val="24"/>
          </w:rPr>
          <w:delText xml:space="preserve"> </w:delText>
        </w:r>
      </w:del>
      <w:r w:rsidR="007A4B18">
        <w:rPr>
          <w:rFonts w:ascii="Times New Roman" w:hAnsi="Times New Roman" w:cs="Times New Roman"/>
          <w:sz w:val="24"/>
        </w:rPr>
        <w:t>more middle-age and senior people over 45 years old</w:t>
      </w:r>
      <w:ins w:id="2957" w:author="Liu, Luyu" w:date="2020-05-24T12:24:00Z">
        <w:r w:rsidR="001623E5">
          <w:rPr>
            <w:rFonts w:ascii="Times New Roman" w:hAnsi="Times New Roman" w:cs="Times New Roman"/>
            <w:sz w:val="24"/>
          </w:rPr>
          <w:t xml:space="preserve">, and </w:t>
        </w:r>
      </w:ins>
      <w:del w:id="2958" w:author="Liu, Luyu" w:date="2020-05-24T12:23:00Z">
        <w:r w:rsidR="007A4B18" w:rsidDel="001623E5">
          <w:rPr>
            <w:rFonts w:ascii="Times New Roman" w:hAnsi="Times New Roman" w:cs="Times New Roman"/>
            <w:sz w:val="24"/>
          </w:rPr>
          <w:delText xml:space="preserve"> tends to have higher floor value</w:delText>
        </w:r>
        <w:r w:rsidR="00E36F77" w:rsidDel="001623E5">
          <w:rPr>
            <w:rFonts w:ascii="Times New Roman" w:hAnsi="Times New Roman" w:cs="Times New Roman"/>
            <w:sz w:val="24"/>
          </w:rPr>
          <w:delText xml:space="preserve">; and last, cities with </w:delText>
        </w:r>
      </w:del>
      <w:r w:rsidR="00E36F77">
        <w:rPr>
          <w:rFonts w:ascii="Times New Roman" w:hAnsi="Times New Roman" w:cs="Times New Roman"/>
          <w:sz w:val="24"/>
        </w:rPr>
        <w:t>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These conclusions are also supported by t</w:t>
      </w:r>
      <w:r w:rsidR="00B51530">
        <w:rPr>
          <w:rFonts w:ascii="Times New Roman" w:hAnsi="Times New Roman" w:cs="Times New Roman"/>
          <w:sz w:val="24"/>
        </w:rPr>
        <w:t xml:space="preserve">he user demographic survey </w:t>
      </w:r>
      <w:r w:rsidR="003E5258">
        <w:rPr>
          <w:rFonts w:ascii="Times New Roman" w:hAnsi="Times New Roman" w:cs="Times New Roman"/>
          <w:sz w:val="24"/>
        </w:rPr>
        <w:t>results conducted by Transit app</w:t>
      </w:r>
      <w:r w:rsidR="00B51530">
        <w:rPr>
          <w:rFonts w:ascii="Times New Roman" w:hAnsi="Times New Roman" w:cs="Times New Roman"/>
          <w:sz w:val="24"/>
        </w:rPr>
        <w:t xml:space="preserve">. </w:t>
      </w:r>
      <w:r w:rsidR="003E5258">
        <w:rPr>
          <w:rFonts w:ascii="Times New Roman" w:hAnsi="Times New Roman" w:cs="Times New Roman"/>
          <w:sz w:val="24"/>
        </w:rPr>
        <w:t>These conclusions</w:t>
      </w:r>
      <w:r w:rsidR="00B51530">
        <w:rPr>
          <w:rFonts w:ascii="Times New Roman" w:hAnsi="Times New Roman" w:cs="Times New Roman"/>
          <w:sz w:val="24"/>
        </w:rPr>
        <w:t xml:space="preserve"> all </w:t>
      </w:r>
      <w:r w:rsidR="003E5258">
        <w:rPr>
          <w:rFonts w:ascii="Times New Roman" w:hAnsi="Times New Roman" w:cs="Times New Roman"/>
          <w:sz w:val="24"/>
        </w:rPr>
        <w:t>affirm</w:t>
      </w:r>
      <w:r w:rsidR="00B51530">
        <w:rPr>
          <w:rFonts w:ascii="Times New Roman" w:hAnsi="Times New Roman" w:cs="Times New Roman"/>
          <w:sz w:val="24"/>
        </w:rPr>
        <w:t xml:space="preserve"> an alarming and </w:t>
      </w:r>
      <w:r w:rsidR="003E5258">
        <w:rPr>
          <w:rFonts w:ascii="Times New Roman" w:hAnsi="Times New Roman" w:cs="Times New Roman"/>
          <w:sz w:val="24"/>
        </w:rPr>
        <w:t>gloomy 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tends to maintain higher </w:t>
      </w:r>
      <w:r w:rsidR="003E5258" w:rsidRPr="007D6790">
        <w:rPr>
          <w:rFonts w:ascii="Times New Roman" w:hAnsi="Times New Roman" w:cs="Times New Roman"/>
          <w:b/>
          <w:sz w:val="24"/>
        </w:rPr>
        <w:t xml:space="preserve">transit </w:t>
      </w:r>
      <w:r w:rsidR="00B51530" w:rsidRPr="007D6790">
        <w:rPr>
          <w:rFonts w:ascii="Times New Roman" w:hAnsi="Times New Roman" w:cs="Times New Roman"/>
          <w:b/>
          <w:sz w:val="24"/>
        </w:rPr>
        <w:t>usage rate during the pandemic</w:t>
      </w:r>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the COVID-19 </w:t>
      </w:r>
      <w:r w:rsidR="00FA6926">
        <w:rPr>
          <w:rFonts w:ascii="Times New Roman" w:hAnsi="Times New Roman" w:cs="Times New Roman"/>
          <w:sz w:val="24"/>
        </w:rPr>
        <w:t>period when transit systems lost</w:t>
      </w:r>
      <w:r w:rsidR="003E5258">
        <w:rPr>
          <w:rFonts w:ascii="Times New Roman" w:hAnsi="Times New Roman" w:cs="Times New Roman"/>
          <w:sz w:val="24"/>
        </w:rPr>
        <w:t xml:space="preserve"> their most ridership: people still need transit systems and essential workers need them especially. It is a good </w:t>
      </w:r>
      <w:r w:rsidR="008C2B44">
        <w:rPr>
          <w:rFonts w:ascii="Times New Roman" w:hAnsi="Times New Roman" w:cs="Times New Roman"/>
          <w:sz w:val="24"/>
        </w:rPr>
        <w:t xml:space="preserve">lesson for transit planners and policy makers </w:t>
      </w:r>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warfare to protect and serve the most urgent and the most vulnerable.</w:t>
      </w:r>
      <w:r w:rsidR="00A16AC7" w:rsidRPr="00A16AC7">
        <w:rPr>
          <w:rFonts w:ascii="Times New Roman" w:hAnsi="Times New Roman" w:cs="Times New Roman"/>
          <w:sz w:val="24"/>
        </w:rPr>
        <w:t xml:space="preserve"> </w:t>
      </w:r>
      <w:ins w:id="2959" w:author="Liu, Luyu" w:date="2020-05-23T22:10:00Z">
        <w:r w:rsidR="00316020">
          <w:rPr>
            <w:rFonts w:ascii="Times New Roman" w:hAnsi="Times New Roman" w:cs="Times New Roman"/>
            <w:sz w:val="24"/>
          </w:rPr>
          <w:t xml:space="preserve">However, </w:t>
        </w:r>
      </w:ins>
      <w:ins w:id="2960" w:author="Liu, Luyu" w:date="2020-05-23T22:37:00Z">
        <w:r w:rsidR="008257E8">
          <w:rPr>
            <w:rFonts w:ascii="Times New Roman" w:hAnsi="Times New Roman" w:cs="Times New Roman"/>
            <w:sz w:val="24"/>
          </w:rPr>
          <w:t xml:space="preserve">the correlation shows that </w:t>
        </w:r>
      </w:ins>
      <w:ins w:id="2961" w:author="Liu, Luyu" w:date="2020-05-23T22:10:00Z">
        <w:r w:rsidR="00316020">
          <w:rPr>
            <w:rFonts w:ascii="Times New Roman" w:hAnsi="Times New Roman" w:cs="Times New Roman"/>
            <w:sz w:val="24"/>
          </w:rPr>
          <w:t>floor value is not associate with the ratio of transit commuters and house units with no access to private vehicles</w:t>
        </w:r>
      </w:ins>
      <w:ins w:id="2962" w:author="Liu, Luyu" w:date="2020-05-23T22:37:00Z">
        <w:r w:rsidR="008257E8">
          <w:rPr>
            <w:rFonts w:ascii="Times New Roman" w:hAnsi="Times New Roman" w:cs="Times New Roman"/>
            <w:sz w:val="24"/>
          </w:rPr>
          <w:t>, meaning the transit usage during the pandemic is not associated with usual transit usage</w:t>
        </w:r>
      </w:ins>
      <w:ins w:id="2963" w:author="Liu, Luyu" w:date="2020-05-23T22:10:00Z">
        <w:r w:rsidR="00316020">
          <w:rPr>
            <w:rFonts w:ascii="Times New Roman" w:hAnsi="Times New Roman" w:cs="Times New Roman"/>
            <w:sz w:val="24"/>
          </w:rPr>
          <w:t xml:space="preserve">. </w:t>
        </w:r>
      </w:ins>
      <w:ins w:id="2964" w:author="Liu, Luyu" w:date="2020-05-23T22:11:00Z">
        <w:r w:rsidR="00316020">
          <w:rPr>
            <w:rFonts w:ascii="Times New Roman" w:hAnsi="Times New Roman" w:cs="Times New Roman"/>
            <w:sz w:val="24"/>
          </w:rPr>
          <w:t xml:space="preserve">This suggests that “essential transit passenger” is not the simple </w:t>
        </w:r>
      </w:ins>
      <w:ins w:id="2965" w:author="Liu, Luyu" w:date="2020-05-23T22:13:00Z">
        <w:r w:rsidR="00316020">
          <w:rPr>
            <w:rFonts w:ascii="Times New Roman" w:hAnsi="Times New Roman" w:cs="Times New Roman"/>
            <w:sz w:val="24"/>
          </w:rPr>
          <w:t xml:space="preserve">linear </w:t>
        </w:r>
      </w:ins>
      <w:ins w:id="2966" w:author="Liu, Luyu" w:date="2020-05-23T22:11:00Z">
        <w:r w:rsidR="00316020">
          <w:rPr>
            <w:rFonts w:ascii="Times New Roman" w:hAnsi="Times New Roman" w:cs="Times New Roman"/>
            <w:sz w:val="24"/>
          </w:rPr>
          <w:t xml:space="preserve">product of </w:t>
        </w:r>
      </w:ins>
      <w:ins w:id="2967" w:author="Liu, Luyu" w:date="2020-05-23T22:12:00Z">
        <w:r w:rsidR="00316020">
          <w:rPr>
            <w:rFonts w:ascii="Times New Roman" w:hAnsi="Times New Roman" w:cs="Times New Roman"/>
            <w:sz w:val="24"/>
          </w:rPr>
          <w:t xml:space="preserve">“essential workers” and “transit </w:t>
        </w:r>
        <w:commentRangeStart w:id="2968"/>
        <w:r w:rsidR="00316020">
          <w:rPr>
            <w:rFonts w:ascii="Times New Roman" w:hAnsi="Times New Roman" w:cs="Times New Roman"/>
            <w:sz w:val="24"/>
          </w:rPr>
          <w:t>passengers</w:t>
        </w:r>
      </w:ins>
      <w:commentRangeEnd w:id="2968"/>
      <w:ins w:id="2969" w:author="Liu, Luyu" w:date="2020-05-23T22:51:00Z">
        <w:r w:rsidR="00436162">
          <w:rPr>
            <w:rStyle w:val="CommentReference"/>
          </w:rPr>
          <w:commentReference w:id="2968"/>
        </w:r>
      </w:ins>
      <w:ins w:id="2970" w:author="Liu, Luyu" w:date="2020-05-23T22:12:00Z">
        <w:r w:rsidR="00316020">
          <w:rPr>
            <w:rFonts w:ascii="Times New Roman" w:hAnsi="Times New Roman" w:cs="Times New Roman"/>
            <w:sz w:val="24"/>
          </w:rPr>
          <w:t>”</w:t>
        </w:r>
      </w:ins>
      <w:ins w:id="2971" w:author="Liu, Luyu" w:date="2020-05-24T12:26:00Z">
        <w:r w:rsidR="001623E5">
          <w:rPr>
            <w:rFonts w:ascii="Times New Roman" w:hAnsi="Times New Roman" w:cs="Times New Roman"/>
            <w:sz w:val="24"/>
          </w:rPr>
          <w:t>.</w:t>
        </w:r>
      </w:ins>
      <w:ins w:id="2972" w:author="Liu, Luyu" w:date="2020-05-23T22:13:00Z">
        <w:r w:rsidR="001623E5">
          <w:rPr>
            <w:rFonts w:ascii="Times New Roman" w:hAnsi="Times New Roman" w:cs="Times New Roman"/>
            <w:sz w:val="24"/>
          </w:rPr>
          <w:t xml:space="preserve"> </w:t>
        </w:r>
      </w:ins>
      <w:ins w:id="2973" w:author="Liu, Luyu" w:date="2020-05-24T12:37:00Z">
        <w:r w:rsidR="00A97032">
          <w:rPr>
            <w:rFonts w:ascii="Times New Roman" w:hAnsi="Times New Roman" w:cs="Times New Roman"/>
            <w:sz w:val="24"/>
          </w:rPr>
          <w:t xml:space="preserve">Apart from developing more accurate measure of transit dependency, </w:t>
        </w:r>
      </w:ins>
      <w:ins w:id="2974" w:author="Liu, Luyu" w:date="2020-05-23T22:13:00Z">
        <w:r w:rsidR="00A97032">
          <w:rPr>
            <w:rFonts w:ascii="Times New Roman" w:hAnsi="Times New Roman" w:cs="Times New Roman"/>
            <w:sz w:val="24"/>
          </w:rPr>
          <w:t>these results also</w:t>
        </w:r>
      </w:ins>
      <w:ins w:id="2975" w:author="Liu, Luyu" w:date="2020-05-24T12:28:00Z">
        <w:r w:rsidR="001623E5">
          <w:rPr>
            <w:rFonts w:ascii="Times New Roman" w:hAnsi="Times New Roman" w:cs="Times New Roman"/>
            <w:sz w:val="24"/>
          </w:rPr>
          <w:t xml:space="preserve"> </w:t>
        </w:r>
      </w:ins>
      <w:ins w:id="2976" w:author="Liu, Luyu" w:date="2020-05-24T12:34:00Z">
        <w:r w:rsidR="00A97032">
          <w:rPr>
            <w:rFonts w:ascii="Times New Roman" w:hAnsi="Times New Roman" w:cs="Times New Roman"/>
            <w:sz w:val="24"/>
          </w:rPr>
          <w:t>urge</w:t>
        </w:r>
      </w:ins>
      <w:ins w:id="2977" w:author="Liu, Luyu" w:date="2020-05-24T12:28:00Z">
        <w:r w:rsidR="001623E5">
          <w:rPr>
            <w:rFonts w:ascii="Times New Roman" w:hAnsi="Times New Roman" w:cs="Times New Roman"/>
            <w:sz w:val="24"/>
          </w:rPr>
          <w:t xml:space="preserve"> us </w:t>
        </w:r>
      </w:ins>
      <w:ins w:id="2978" w:author="Liu, Luyu" w:date="2020-05-24T12:35:00Z">
        <w:r w:rsidR="00A97032">
          <w:rPr>
            <w:rFonts w:ascii="Times New Roman" w:hAnsi="Times New Roman" w:cs="Times New Roman"/>
            <w:sz w:val="24"/>
          </w:rPr>
          <w:t xml:space="preserve">to </w:t>
        </w:r>
      </w:ins>
      <w:ins w:id="2979" w:author="Liu, Luyu" w:date="2020-05-24T12:28:00Z">
        <w:r w:rsidR="001623E5">
          <w:rPr>
            <w:rFonts w:ascii="Times New Roman" w:hAnsi="Times New Roman" w:cs="Times New Roman"/>
            <w:sz w:val="24"/>
          </w:rPr>
          <w:t xml:space="preserve">rethink </w:t>
        </w:r>
      </w:ins>
      <w:ins w:id="2980" w:author="Liu, Luyu" w:date="2020-05-24T12:37:00Z">
        <w:r w:rsidR="00A97032">
          <w:rPr>
            <w:rFonts w:ascii="Times New Roman" w:hAnsi="Times New Roman" w:cs="Times New Roman"/>
            <w:sz w:val="24"/>
          </w:rPr>
          <w:t xml:space="preserve">its </w:t>
        </w:r>
      </w:ins>
      <w:ins w:id="2981" w:author="Liu, Luyu" w:date="2020-05-24T12:25:00Z">
        <w:r w:rsidR="001623E5">
          <w:rPr>
            <w:rFonts w:ascii="Times New Roman" w:hAnsi="Times New Roman" w:cs="Times New Roman"/>
            <w:sz w:val="24"/>
          </w:rPr>
          <w:t xml:space="preserve">true </w:t>
        </w:r>
      </w:ins>
      <w:ins w:id="2982" w:author="Liu, Luyu" w:date="2020-05-24T12:36:00Z">
        <w:r w:rsidR="00A97032">
          <w:rPr>
            <w:rFonts w:ascii="Times New Roman" w:hAnsi="Times New Roman" w:cs="Times New Roman"/>
            <w:sz w:val="24"/>
          </w:rPr>
          <w:t>nature</w:t>
        </w:r>
      </w:ins>
      <w:ins w:id="2983" w:author="Liu, Luyu" w:date="2020-05-24T12:28:00Z">
        <w:r w:rsidR="001623E5">
          <w:rPr>
            <w:rFonts w:ascii="Times New Roman" w:hAnsi="Times New Roman" w:cs="Times New Roman"/>
            <w:sz w:val="24"/>
          </w:rPr>
          <w:t>:</w:t>
        </w:r>
      </w:ins>
      <w:ins w:id="2984" w:author="Liu, Luyu" w:date="2020-05-24T12:32:00Z">
        <w:r w:rsidR="00A97032">
          <w:rPr>
            <w:rFonts w:ascii="Times New Roman" w:hAnsi="Times New Roman" w:cs="Times New Roman"/>
            <w:sz w:val="24"/>
          </w:rPr>
          <w:t xml:space="preserve"> commuting-oriented transportation is </w:t>
        </w:r>
      </w:ins>
      <w:ins w:id="2985" w:author="Liu, Luyu" w:date="2020-05-24T12:38:00Z">
        <w:r w:rsidR="00A97032">
          <w:rPr>
            <w:rFonts w:ascii="Times New Roman" w:hAnsi="Times New Roman" w:cs="Times New Roman"/>
            <w:sz w:val="24"/>
          </w:rPr>
          <w:t xml:space="preserve">more </w:t>
        </w:r>
      </w:ins>
      <w:ins w:id="2986" w:author="Liu, Luyu" w:date="2020-05-24T12:32:00Z">
        <w:r w:rsidR="00A97032">
          <w:rPr>
            <w:rFonts w:ascii="Times New Roman" w:hAnsi="Times New Roman" w:cs="Times New Roman"/>
            <w:sz w:val="24"/>
          </w:rPr>
          <w:t xml:space="preserve">relevant to occupation </w:t>
        </w:r>
      </w:ins>
      <w:ins w:id="2987" w:author="Liu, Luyu" w:date="2020-05-24T12:36:00Z">
        <w:r w:rsidR="00A97032">
          <w:rPr>
            <w:rFonts w:ascii="Times New Roman" w:hAnsi="Times New Roman" w:cs="Times New Roman"/>
            <w:sz w:val="24"/>
          </w:rPr>
          <w:t xml:space="preserve">but </w:t>
        </w:r>
      </w:ins>
      <w:ins w:id="2988" w:author="Liu, Luyu" w:date="2020-05-24T12:32:00Z">
        <w:r w:rsidR="00A97032">
          <w:rPr>
            <w:rFonts w:ascii="Times New Roman" w:hAnsi="Times New Roman" w:cs="Times New Roman"/>
            <w:sz w:val="24"/>
          </w:rPr>
          <w:t>less relevant to transportation per se.</w:t>
        </w:r>
      </w:ins>
      <w:ins w:id="2989" w:author="Liu, Luyu" w:date="2020-05-24T12:25:00Z">
        <w:r w:rsidR="001623E5">
          <w:rPr>
            <w:rFonts w:ascii="Times New Roman" w:hAnsi="Times New Roman" w:cs="Times New Roman"/>
            <w:sz w:val="24"/>
          </w:rPr>
          <w:t xml:space="preserve"> </w:t>
        </w:r>
      </w:ins>
    </w:p>
    <w:p w14:paraId="38B9B042" w14:textId="321E8867" w:rsidR="008C2B44" w:rsidRDefault="008C2B44" w:rsidP="00B51530">
      <w:pPr>
        <w:ind w:firstLine="720"/>
        <w:rPr>
          <w:rFonts w:ascii="Times New Roman" w:hAnsi="Times New Roman" w:cs="Times New Roman"/>
          <w:sz w:val="24"/>
        </w:rPr>
      </w:pPr>
      <w:r>
        <w:rPr>
          <w:rFonts w:ascii="Times New Roman" w:hAnsi="Times New Roman" w:cs="Times New Roman"/>
          <w:sz w:val="24"/>
        </w:rPr>
        <w:t xml:space="preserve">The start and end date of transit demand curve, </w:t>
      </w:r>
      <w:del w:id="2990" w:author="Liu, Luyu" w:date="2020-05-23T22:35:00Z">
        <w:r w:rsidRPr="00B1628F" w:rsidDel="008257E8">
          <w:rPr>
            <w:rFonts w:ascii="Times New Roman" w:hAnsi="Times New Roman" w:cs="Times New Roman"/>
            <w:i/>
            <w:sz w:val="24"/>
          </w:rPr>
          <w:delText>divergent</w:delText>
        </w:r>
      </w:del>
      <w:ins w:id="2991" w:author="Liu, Luyu" w:date="2020-05-23T22:35:00Z">
        <w:r w:rsidR="008257E8">
          <w:rPr>
            <w:rFonts w:ascii="Times New Roman" w:hAnsi="Times New Roman" w:cs="Times New Roman"/>
            <w:i/>
            <w:sz w:val="24"/>
          </w:rPr>
          <w:t>cliff</w:t>
        </w:r>
      </w:ins>
      <w:r w:rsidRPr="00B1628F">
        <w:rPr>
          <w:rFonts w:ascii="Times New Roman" w:hAnsi="Times New Roman" w:cs="Times New Roman"/>
          <w:i/>
          <w:sz w:val="24"/>
        </w:rPr>
        <w:t xml:space="preserve"> point</w:t>
      </w:r>
      <w:r>
        <w:rPr>
          <w:rFonts w:ascii="Times New Roman" w:hAnsi="Times New Roman" w:cs="Times New Roman"/>
          <w:sz w:val="24"/>
        </w:rPr>
        <w:t xml:space="preserve"> and </w:t>
      </w:r>
      <w:del w:id="2992" w:author="Liu, Luyu" w:date="2020-05-23T22:35:00Z">
        <w:r w:rsidRPr="00B1628F" w:rsidDel="008257E8">
          <w:rPr>
            <w:rFonts w:ascii="Times New Roman" w:hAnsi="Times New Roman" w:cs="Times New Roman"/>
            <w:i/>
            <w:sz w:val="24"/>
          </w:rPr>
          <w:delText>convergent</w:delText>
        </w:r>
      </w:del>
      <w:ins w:id="2993" w:author="Liu, Luyu" w:date="2020-05-23T22:35:00Z">
        <w:r w:rsidR="008257E8">
          <w:rPr>
            <w:rFonts w:ascii="Times New Roman" w:hAnsi="Times New Roman" w:cs="Times New Roman"/>
            <w:i/>
            <w:sz w:val="24"/>
          </w:rPr>
          <w:t>floor</w:t>
        </w:r>
      </w:ins>
      <w:r w:rsidRPr="00B1628F">
        <w:rPr>
          <w:rFonts w:ascii="Times New Roman" w:hAnsi="Times New Roman" w:cs="Times New Roman"/>
          <w:i/>
          <w:sz w:val="24"/>
        </w:rPr>
        <w:t xml:space="preserve"> point</w:t>
      </w:r>
      <w:r>
        <w:rPr>
          <w:rFonts w:ascii="Times New Roman" w:hAnsi="Times New Roman" w:cs="Times New Roman"/>
          <w:sz w:val="24"/>
        </w:rPr>
        <w:t xml:space="preserve">, shows when the people started and finished acting to avoid transit trips due to COVID-19. We moreover compare </w:t>
      </w:r>
      <w:del w:id="2994" w:author="Liu, Luyu" w:date="2020-05-23T22:34:00Z">
        <w:r w:rsidDel="008257E8">
          <w:rPr>
            <w:rFonts w:ascii="Times New Roman" w:hAnsi="Times New Roman" w:cs="Times New Roman"/>
            <w:sz w:val="24"/>
          </w:rPr>
          <w:delText>divergent</w:delText>
        </w:r>
      </w:del>
      <w:ins w:id="2995" w:author="Liu, Luyu" w:date="2020-05-23T22:34:00Z">
        <w:r w:rsidR="008257E8">
          <w:rPr>
            <w:rFonts w:ascii="Times New Roman" w:hAnsi="Times New Roman" w:cs="Times New Roman"/>
            <w:sz w:val="24"/>
          </w:rPr>
          <w:t>cliff</w:t>
        </w:r>
      </w:ins>
      <w:r>
        <w:rPr>
          <w:rFonts w:ascii="Times New Roman" w:hAnsi="Times New Roman" w:cs="Times New Roman"/>
          <w:sz w:val="24"/>
        </w:rPr>
        <w:t>/</w:t>
      </w:r>
      <w:del w:id="2996" w:author="Liu, Luyu" w:date="2020-05-23T22:35:00Z">
        <w:r w:rsidDel="008257E8">
          <w:rPr>
            <w:rFonts w:ascii="Times New Roman" w:hAnsi="Times New Roman" w:cs="Times New Roman"/>
            <w:sz w:val="24"/>
          </w:rPr>
          <w:delText>convergent</w:delText>
        </w:r>
      </w:del>
      <w:ins w:id="2997"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del w:id="2998" w:author="Liu, Luyu" w:date="2020-05-24T12:43:00Z">
        <w:r w:rsidR="00C84C8E" w:rsidDel="00E40E4D">
          <w:rPr>
            <w:rFonts w:ascii="Times New Roman" w:hAnsi="Times New Roman" w:cs="Times New Roman"/>
            <w:sz w:val="24"/>
          </w:rPr>
          <w:delText xml:space="preserve">If not considering incubation period, </w:delText>
        </w:r>
      </w:del>
      <w:r w:rsidR="00C84C8E">
        <w:rPr>
          <w:rFonts w:ascii="Times New Roman" w:hAnsi="Times New Roman" w:cs="Times New Roman"/>
          <w:sz w:val="24"/>
        </w:rPr>
        <w:t xml:space="preserve">54% of all transit systems’ passengers </w:t>
      </w:r>
      <w:del w:id="2999" w:author="Liu, Luyu" w:date="2020-05-24T12:40:00Z">
        <w:r w:rsidR="00C84C8E" w:rsidDel="0063464D">
          <w:rPr>
            <w:rFonts w:ascii="Times New Roman" w:hAnsi="Times New Roman" w:cs="Times New Roman"/>
            <w:sz w:val="24"/>
          </w:rPr>
          <w:delText>can start</w:delText>
        </w:r>
      </w:del>
      <w:ins w:id="3000" w:author="Liu, Luyu" w:date="2020-05-24T12:40:00Z">
        <w:r w:rsidR="0063464D">
          <w:rPr>
            <w:rFonts w:ascii="Times New Roman" w:hAnsi="Times New Roman" w:cs="Times New Roman"/>
            <w:sz w:val="24"/>
          </w:rPr>
          <w:t>was able</w:t>
        </w:r>
      </w:ins>
      <w:r w:rsidR="00C84C8E">
        <w:rPr>
          <w:rFonts w:ascii="Times New Roman" w:hAnsi="Times New Roman" w:cs="Times New Roman"/>
          <w:sz w:val="24"/>
        </w:rPr>
        <w:t xml:space="preserve"> to react to the pandemic</w:t>
      </w:r>
      <w:ins w:id="3001" w:author="Liu, Luyu" w:date="2020-05-24T12:40:00Z">
        <w:r w:rsidR="0063464D">
          <w:rPr>
            <w:rFonts w:ascii="Times New Roman" w:hAnsi="Times New Roman" w:cs="Times New Roman"/>
            <w:sz w:val="24"/>
          </w:rPr>
          <w:t xml:space="preserve"> before the local community spread started</w:t>
        </w:r>
      </w:ins>
      <w:ins w:id="3002" w:author="Liu, Luyu" w:date="2020-05-24T12:43:00Z">
        <w:r w:rsidR="00E40E4D" w:rsidRPr="00E40E4D">
          <w:rPr>
            <w:rFonts w:ascii="Times New Roman" w:hAnsi="Times New Roman" w:cs="Times New Roman"/>
            <w:sz w:val="24"/>
          </w:rPr>
          <w:t xml:space="preserve"> </w:t>
        </w:r>
        <w:r w:rsidR="00E40E4D">
          <w:rPr>
            <w:rFonts w:ascii="Times New Roman" w:hAnsi="Times New Roman" w:cs="Times New Roman"/>
            <w:sz w:val="24"/>
          </w:rPr>
          <w:t xml:space="preserve">if </w:t>
        </w:r>
        <w:r w:rsidR="00E40E4D">
          <w:rPr>
            <w:rFonts w:ascii="Times New Roman" w:hAnsi="Times New Roman" w:cs="Times New Roman"/>
            <w:sz w:val="24"/>
          </w:rPr>
          <w:t>not considering incubation period</w:t>
        </w:r>
      </w:ins>
      <w:r w:rsidR="00C84C8E">
        <w:rPr>
          <w:rFonts w:ascii="Times New Roman" w:hAnsi="Times New Roman" w:cs="Times New Roman"/>
          <w:sz w:val="24"/>
        </w:rPr>
        <w:t xml:space="preserve">. </w:t>
      </w:r>
      <w:ins w:id="3003" w:author="Liu, Luyu" w:date="2020-05-24T12:41:00Z">
        <w:r w:rsidR="0063464D">
          <w:rPr>
            <w:rFonts w:ascii="Times New Roman" w:hAnsi="Times New Roman" w:cs="Times New Roman"/>
            <w:sz w:val="24"/>
          </w:rPr>
          <w:t>T</w:t>
        </w:r>
        <w:r w:rsidR="0063464D">
          <w:rPr>
            <w:rFonts w:ascii="Times New Roman" w:hAnsi="Times New Roman" w:cs="Times New Roman"/>
            <w:sz w:val="24"/>
          </w:rPr>
          <w:t xml:space="preserve">he number drops to 24% with </w:t>
        </w:r>
      </w:ins>
      <w:del w:id="3004" w:author="Liu, Luyu" w:date="2020-05-24T12:41:00Z">
        <w:r w:rsidR="00C84C8E" w:rsidDel="0063464D">
          <w:rPr>
            <w:rFonts w:ascii="Times New Roman" w:hAnsi="Times New Roman" w:cs="Times New Roman"/>
            <w:sz w:val="24"/>
          </w:rPr>
          <w:delText>If considering</w:delText>
        </w:r>
        <w:r w:rsidR="00654785" w:rsidDel="0063464D">
          <w:rPr>
            <w:rFonts w:ascii="Times New Roman" w:hAnsi="Times New Roman" w:cs="Times New Roman"/>
            <w:sz w:val="24"/>
          </w:rPr>
          <w:delText xml:space="preserve"> </w:delText>
        </w:r>
      </w:del>
      <w:r w:rsidR="00654785">
        <w:rPr>
          <w:rFonts w:ascii="Times New Roman" w:hAnsi="Times New Roman" w:cs="Times New Roman"/>
          <w:sz w:val="24"/>
        </w:rPr>
        <w:t>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ins w:id="3005" w:author="Liu, Luyu" w:date="2020-05-24T12:41:00Z">
        <w:r w:rsidR="0063464D">
          <w:rPr>
            <w:rFonts w:ascii="Times New Roman" w:hAnsi="Times New Roman" w:cs="Times New Roman"/>
            <w:sz w:val="24"/>
          </w:rPr>
          <w:t xml:space="preserve"> </w:t>
        </w:r>
      </w:ins>
      <w:del w:id="3006" w:author="Liu, Luyu" w:date="2020-05-24T12:41:00Z">
        <w:r w:rsidR="00C84C8E" w:rsidDel="0063464D">
          <w:rPr>
            <w:rFonts w:ascii="Times New Roman" w:hAnsi="Times New Roman" w:cs="Times New Roman"/>
            <w:sz w:val="24"/>
          </w:rPr>
          <w:delText>,</w:delText>
        </w:r>
        <w:r w:rsidR="0094210F" w:rsidDel="0063464D">
          <w:rPr>
            <w:rFonts w:ascii="Times New Roman" w:hAnsi="Times New Roman" w:cs="Times New Roman"/>
            <w:sz w:val="24"/>
          </w:rPr>
          <w:delText xml:space="preserve"> the number drops to 24%; </w:delText>
        </w:r>
      </w:del>
      <w:r w:rsidR="00654785">
        <w:rPr>
          <w:rFonts w:ascii="Times New Roman" w:hAnsi="Times New Roman" w:cs="Times New Roman"/>
          <w:sz w:val="24"/>
        </w:rPr>
        <w:t xml:space="preserve">and </w:t>
      </w:r>
      <w:ins w:id="3007" w:author="Liu, Luyu" w:date="2020-05-24T12:41:00Z">
        <w:r w:rsidR="0063464D">
          <w:rPr>
            <w:rFonts w:ascii="Times New Roman" w:hAnsi="Times New Roman" w:cs="Times New Roman"/>
            <w:sz w:val="24"/>
          </w:rPr>
          <w:t>moreover drops to 5%</w:t>
        </w:r>
        <w:r w:rsidR="0063464D">
          <w:rPr>
            <w:rFonts w:ascii="Times New Roman" w:hAnsi="Times New Roman" w:cs="Times New Roman"/>
            <w:sz w:val="24"/>
          </w:rPr>
          <w:t xml:space="preserve"> </w:t>
        </w:r>
      </w:ins>
      <w:del w:id="3008" w:author="Liu, Luyu" w:date="2020-05-24T12:41:00Z">
        <w:r w:rsidR="0094210F" w:rsidDel="007E4E71">
          <w:rPr>
            <w:rFonts w:ascii="Times New Roman" w:hAnsi="Times New Roman" w:cs="Times New Roman"/>
            <w:sz w:val="24"/>
          </w:rPr>
          <w:delText xml:space="preserve">if </w:delText>
        </w:r>
        <w:r w:rsidR="00654785" w:rsidDel="007E4E71">
          <w:rPr>
            <w:rFonts w:ascii="Times New Roman" w:hAnsi="Times New Roman" w:cs="Times New Roman"/>
            <w:sz w:val="24"/>
          </w:rPr>
          <w:delText xml:space="preserve">using </w:delText>
        </w:r>
      </w:del>
      <w:ins w:id="3009" w:author="Liu, Luyu" w:date="2020-05-24T12:42:00Z">
        <w:r w:rsidR="007E4E71">
          <w:rPr>
            <w:rFonts w:ascii="Times New Roman" w:hAnsi="Times New Roman" w:cs="Times New Roman"/>
            <w:sz w:val="24"/>
          </w:rPr>
          <w:t xml:space="preserve">with </w:t>
        </w:r>
      </w:ins>
      <w:r w:rsidR="00654785">
        <w:rPr>
          <w:rFonts w:ascii="Times New Roman" w:hAnsi="Times New Roman" w:cs="Times New Roman"/>
          <w:sz w:val="24"/>
        </w:rPr>
        <w:t xml:space="preserve">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of 14 days</w:t>
      </w:r>
      <w:del w:id="3010" w:author="Liu, Luyu" w:date="2020-05-24T12:42:00Z">
        <w:r w:rsidR="0094210F" w:rsidDel="007E4E71">
          <w:rPr>
            <w:rFonts w:ascii="Times New Roman" w:hAnsi="Times New Roman" w:cs="Times New Roman"/>
            <w:sz w:val="24"/>
          </w:rPr>
          <w:delText>, the number</w:delText>
        </w:r>
      </w:del>
      <w:del w:id="3011" w:author="Liu, Luyu" w:date="2020-05-24T12:41:00Z">
        <w:r w:rsidR="0094210F" w:rsidDel="0063464D">
          <w:rPr>
            <w:rFonts w:ascii="Times New Roman" w:hAnsi="Times New Roman" w:cs="Times New Roman"/>
            <w:sz w:val="24"/>
          </w:rPr>
          <w:delText xml:space="preserve"> moreover drops to 5%</w:delText>
        </w:r>
      </w:del>
      <w:r w:rsidR="0094210F">
        <w:rPr>
          <w:rFonts w:ascii="Times New Roman" w:hAnsi="Times New Roman" w:cs="Times New Roman"/>
          <w:sz w:val="24"/>
        </w:rPr>
        <w:t xml:space="preserve">. Meanwhile, </w:t>
      </w:r>
      <w:del w:id="3012" w:author="Liu, Luyu" w:date="2020-05-24T12:44:00Z">
        <w:r w:rsidR="0094210F" w:rsidDel="00E40E4D">
          <w:rPr>
            <w:rFonts w:ascii="Times New Roman" w:hAnsi="Times New Roman" w:cs="Times New Roman"/>
            <w:sz w:val="24"/>
          </w:rPr>
          <w:delText xml:space="preserve">if comparing the </w:delText>
        </w:r>
      </w:del>
      <w:del w:id="3013" w:author="Liu, Luyu" w:date="2020-05-23T22:35:00Z">
        <w:r w:rsidR="0094210F" w:rsidDel="008257E8">
          <w:rPr>
            <w:rFonts w:ascii="Times New Roman" w:hAnsi="Times New Roman" w:cs="Times New Roman"/>
            <w:sz w:val="24"/>
          </w:rPr>
          <w:delText>convergent</w:delText>
        </w:r>
      </w:del>
      <w:del w:id="3014" w:author="Liu, Luyu" w:date="2020-05-24T12:44:00Z">
        <w:r w:rsidR="0094210F" w:rsidDel="00E40E4D">
          <w:rPr>
            <w:rFonts w:ascii="Times New Roman" w:hAnsi="Times New Roman" w:cs="Times New Roman"/>
            <w:sz w:val="24"/>
          </w:rPr>
          <w:delText xml:space="preserve"> point with the first day of local community spread, </w:delText>
        </w:r>
      </w:del>
      <w:r w:rsidR="0094210F">
        <w:rPr>
          <w:rFonts w:ascii="Times New Roman" w:hAnsi="Times New Roman" w:cs="Times New Roman"/>
          <w:sz w:val="24"/>
        </w:rPr>
        <w:t>almost no transit systems</w:t>
      </w:r>
      <w:ins w:id="3015" w:author="Liu, Luyu" w:date="2020-05-24T12:44:00Z">
        <w:r w:rsidR="00E40E4D">
          <w:rPr>
            <w:rFonts w:ascii="Times New Roman" w:hAnsi="Times New Roman" w:cs="Times New Roman"/>
            <w:sz w:val="24"/>
          </w:rPr>
          <w:t>’ passengers</w:t>
        </w:r>
      </w:ins>
      <w:r w:rsidR="0094210F">
        <w:rPr>
          <w:rFonts w:ascii="Times New Roman" w:hAnsi="Times New Roman" w:cs="Times New Roman"/>
          <w:sz w:val="24"/>
        </w:rPr>
        <w:t xml:space="preserve"> can </w:t>
      </w:r>
      <w:ins w:id="3016" w:author="Liu, Luyu" w:date="2020-05-24T12:45:00Z">
        <w:r w:rsidR="00E40E4D">
          <w:rPr>
            <w:rFonts w:ascii="Times New Roman" w:hAnsi="Times New Roman" w:cs="Times New Roman"/>
            <w:sz w:val="24"/>
          </w:rPr>
          <w:t>act fast enough to reach the floor point before the local outbreak</w:t>
        </w:r>
      </w:ins>
      <w:del w:id="3017" w:author="Liu, Luyu" w:date="2020-05-24T12:45:00Z">
        <w:r w:rsidR="0094210F" w:rsidDel="00E40E4D">
          <w:rPr>
            <w:rFonts w:ascii="Times New Roman" w:hAnsi="Times New Roman" w:cs="Times New Roman"/>
            <w:sz w:val="24"/>
          </w:rPr>
          <w:delText xml:space="preserve">act faster to </w:delText>
        </w:r>
      </w:del>
      <w:del w:id="3018" w:author="Liu, Luyu" w:date="2020-05-24T12:44:00Z">
        <w:r w:rsidR="0094210F" w:rsidDel="00E40E4D">
          <w:rPr>
            <w:rFonts w:ascii="Times New Roman" w:hAnsi="Times New Roman" w:cs="Times New Roman"/>
            <w:sz w:val="24"/>
          </w:rPr>
          <w:delText xml:space="preserve">escape </w:delText>
        </w:r>
      </w:del>
      <w:del w:id="3019" w:author="Liu, Luyu" w:date="2020-05-24T12:45:00Z">
        <w:r w:rsidR="0094210F" w:rsidDel="00E40E4D">
          <w:rPr>
            <w:rFonts w:ascii="Times New Roman" w:hAnsi="Times New Roman" w:cs="Times New Roman"/>
            <w:sz w:val="24"/>
          </w:rPr>
          <w:delText xml:space="preserve">most exposure </w:delText>
        </w:r>
      </w:del>
      <w:del w:id="3020" w:author="Liu, Luyu" w:date="2020-05-24T12:44:00Z">
        <w:r w:rsidR="0094210F" w:rsidDel="00E40E4D">
          <w:rPr>
            <w:rFonts w:ascii="Times New Roman" w:hAnsi="Times New Roman" w:cs="Times New Roman"/>
            <w:sz w:val="24"/>
          </w:rPr>
          <w:delText>to the spreading pandemic</w:delText>
        </w:r>
      </w:del>
      <w:r w:rsidR="0094210F">
        <w:rPr>
          <w:rFonts w:ascii="Times New Roman" w:hAnsi="Times New Roman" w:cs="Times New Roman"/>
          <w:sz w:val="24"/>
        </w:rPr>
        <w:t xml:space="preserve">. This suggests that </w:t>
      </w:r>
      <w:ins w:id="3021" w:author="Liu, Luyu" w:date="2020-05-24T14:27:00Z">
        <w:r w:rsidR="002242E5">
          <w:rPr>
            <w:rFonts w:ascii="Times New Roman" w:hAnsi="Times New Roman" w:cs="Times New Roman"/>
            <w:sz w:val="24"/>
          </w:rPr>
          <w:t>passengers</w:t>
        </w:r>
      </w:ins>
      <w:ins w:id="3022" w:author="Liu, Luyu" w:date="2020-05-24T14:28:00Z">
        <w:r w:rsidR="002242E5">
          <w:rPr>
            <w:rFonts w:ascii="Times New Roman" w:hAnsi="Times New Roman" w:cs="Times New Roman"/>
            <w:sz w:val="24"/>
          </w:rPr>
          <w:t xml:space="preserve">’ </w:t>
        </w:r>
      </w:ins>
      <w:del w:id="3023" w:author="Liu, Luyu" w:date="2020-05-24T14:27:00Z">
        <w:r w:rsidR="0094210F" w:rsidDel="002242E5">
          <w:rPr>
            <w:rFonts w:ascii="Times New Roman" w:hAnsi="Times New Roman" w:cs="Times New Roman"/>
            <w:sz w:val="24"/>
          </w:rPr>
          <w:delText xml:space="preserve">the </w:delText>
        </w:r>
      </w:del>
      <w:ins w:id="3024" w:author="Liu, Luyu" w:date="2020-05-24T14:27:00Z">
        <w:r w:rsidR="002242E5">
          <w:rPr>
            <w:rFonts w:ascii="Times New Roman" w:hAnsi="Times New Roman" w:cs="Times New Roman"/>
            <w:sz w:val="24"/>
          </w:rPr>
          <w:t xml:space="preserve">actual </w:t>
        </w:r>
      </w:ins>
      <w:del w:id="3025" w:author="Liu, Luyu" w:date="2020-05-24T12:46:00Z">
        <w:r w:rsidR="0094210F" w:rsidDel="001A116A">
          <w:rPr>
            <w:rFonts w:ascii="Times New Roman" w:hAnsi="Times New Roman" w:cs="Times New Roman"/>
            <w:sz w:val="24"/>
          </w:rPr>
          <w:delText xml:space="preserve">reacting </w:delText>
        </w:r>
      </w:del>
      <w:ins w:id="3026" w:author="Liu, Luyu" w:date="2020-05-24T12:46:00Z">
        <w:r w:rsidR="001A116A">
          <w:rPr>
            <w:rFonts w:ascii="Times New Roman" w:hAnsi="Times New Roman" w:cs="Times New Roman"/>
            <w:sz w:val="24"/>
          </w:rPr>
          <w:t>reaction</w:t>
        </w:r>
        <w:r w:rsidR="001A116A">
          <w:rPr>
            <w:rFonts w:ascii="Times New Roman" w:hAnsi="Times New Roman" w:cs="Times New Roman"/>
            <w:sz w:val="24"/>
          </w:rPr>
          <w:t xml:space="preserve"> </w:t>
        </w:r>
      </w:ins>
      <w:r w:rsidR="0094210F">
        <w:rPr>
          <w:rFonts w:ascii="Times New Roman" w:hAnsi="Times New Roman" w:cs="Times New Roman"/>
          <w:sz w:val="24"/>
        </w:rPr>
        <w:t xml:space="preserve">speed </w:t>
      </w:r>
      <w:del w:id="3027" w:author="Liu, Luyu" w:date="2020-05-24T14:27:00Z">
        <w:r w:rsidR="0094210F" w:rsidDel="002242E5">
          <w:rPr>
            <w:rFonts w:ascii="Times New Roman" w:hAnsi="Times New Roman" w:cs="Times New Roman"/>
            <w:sz w:val="24"/>
          </w:rPr>
          <w:delText xml:space="preserve">of the transit systems </w:delText>
        </w:r>
      </w:del>
      <w:r w:rsidR="0094210F">
        <w:rPr>
          <w:rFonts w:ascii="Times New Roman" w:hAnsi="Times New Roman" w:cs="Times New Roman"/>
          <w:sz w:val="24"/>
        </w:rPr>
        <w:t xml:space="preserve">is </w:t>
      </w:r>
      <w:r w:rsidR="0094210F">
        <w:rPr>
          <w:rFonts w:ascii="Times New Roman" w:hAnsi="Times New Roman" w:cs="Times New Roman"/>
          <w:sz w:val="24"/>
        </w:rPr>
        <w:lastRenderedPageBreak/>
        <w:t xml:space="preserve">much slower than the ideal scenario </w:t>
      </w:r>
      <w:r w:rsidR="0016456F">
        <w:rPr>
          <w:rFonts w:ascii="Times New Roman" w:hAnsi="Times New Roman" w:cs="Times New Roman"/>
          <w:sz w:val="24"/>
        </w:rPr>
        <w:t>that</w:t>
      </w:r>
      <w:r w:rsidR="0094210F">
        <w:rPr>
          <w:rFonts w:ascii="Times New Roman" w:hAnsi="Times New Roman" w:cs="Times New Roman"/>
          <w:sz w:val="24"/>
        </w:rPr>
        <w:t xml:space="preserve"> most passengers </w:t>
      </w:r>
      <w:del w:id="3028" w:author="Liu, Luyu" w:date="2020-05-24T14:29:00Z">
        <w:r w:rsidR="0094210F" w:rsidDel="002242E5">
          <w:rPr>
            <w:rFonts w:ascii="Times New Roman" w:hAnsi="Times New Roman" w:cs="Times New Roman"/>
            <w:sz w:val="24"/>
          </w:rPr>
          <w:delText xml:space="preserve">can </w:delText>
        </w:r>
      </w:del>
      <w:ins w:id="3029" w:author="Liu, Luyu" w:date="2020-05-24T14:29:00Z">
        <w:r w:rsidR="002242E5">
          <w:rPr>
            <w:rFonts w:ascii="Times New Roman" w:hAnsi="Times New Roman" w:cs="Times New Roman"/>
            <w:sz w:val="24"/>
          </w:rPr>
          <w:t>could</w:t>
        </w:r>
        <w:r w:rsidR="002242E5">
          <w:rPr>
            <w:rFonts w:ascii="Times New Roman" w:hAnsi="Times New Roman" w:cs="Times New Roman"/>
            <w:sz w:val="24"/>
          </w:rPr>
          <w:t xml:space="preserve"> </w:t>
        </w:r>
      </w:ins>
      <w:r w:rsidR="0094210F">
        <w:rPr>
          <w:rFonts w:ascii="Times New Roman" w:hAnsi="Times New Roman" w:cs="Times New Roman"/>
          <w:sz w:val="24"/>
        </w:rPr>
        <w:t xml:space="preserve">already avoid </w:t>
      </w:r>
      <w:ins w:id="3030" w:author="Liu, Luyu" w:date="2020-05-24T14:33:00Z">
        <w:r w:rsidR="004A5EA1">
          <w:rPr>
            <w:rFonts w:ascii="Times New Roman" w:hAnsi="Times New Roman" w:cs="Times New Roman"/>
            <w:sz w:val="24"/>
          </w:rPr>
          <w:t xml:space="preserve">non-essential </w:t>
        </w:r>
      </w:ins>
      <w:r w:rsidR="0094210F">
        <w:rPr>
          <w:rFonts w:ascii="Times New Roman" w:hAnsi="Times New Roman" w:cs="Times New Roman"/>
          <w:sz w:val="24"/>
        </w:rPr>
        <w:t>transit trip</w:t>
      </w:r>
      <w:r w:rsidR="00B25AE9">
        <w:rPr>
          <w:rFonts w:ascii="Times New Roman" w:hAnsi="Times New Roman" w:cs="Times New Roman"/>
          <w:sz w:val="24"/>
        </w:rPr>
        <w:t>s</w:t>
      </w:r>
      <w:r w:rsidR="0094210F">
        <w:rPr>
          <w:rFonts w:ascii="Times New Roman" w:hAnsi="Times New Roman" w:cs="Times New Roman"/>
          <w:sz w:val="24"/>
        </w:rPr>
        <w:t xml:space="preserve"> before the community spread started. </w:t>
      </w:r>
    </w:p>
    <w:p w14:paraId="4D0162CF" w14:textId="32FBE524" w:rsidR="007D6790" w:rsidRDefault="0094210F" w:rsidP="007D6790">
      <w:pPr>
        <w:ind w:firstLine="720"/>
        <w:rPr>
          <w:rFonts w:ascii="Times New Roman" w:hAnsi="Times New Roman" w:cs="Times New Roman" w:hint="eastAsia"/>
          <w:sz w:val="24"/>
        </w:rPr>
      </w:pPr>
      <w:r>
        <w:rPr>
          <w:rFonts w:ascii="Times New Roman" w:hAnsi="Times New Roman" w:cs="Times New Roman"/>
          <w:sz w:val="24"/>
        </w:rPr>
        <w:t xml:space="preserve">The speed of the decline, </w:t>
      </w:r>
      <w:r w:rsidRPr="00655904">
        <w:rPr>
          <w:rFonts w:ascii="Times New Roman" w:hAnsi="Times New Roman" w:cs="Times New Roman"/>
          <w:i/>
          <w:sz w:val="24"/>
        </w:rPr>
        <w:t>decay rate and decay duration</w:t>
      </w:r>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and how long the decline process lasted. The correlation reveals that </w:t>
      </w:r>
      <w:del w:id="3031" w:author="Liu, Luyu" w:date="2020-05-24T14:44:00Z">
        <w:r w:rsidR="00F567B7" w:rsidDel="00F30350">
          <w:rPr>
            <w:rFonts w:ascii="Times New Roman" w:hAnsi="Times New Roman" w:cs="Times New Roman"/>
            <w:sz w:val="24"/>
          </w:rPr>
          <w:delText xml:space="preserve">the later the decline happened, the </w:delText>
        </w:r>
      </w:del>
      <w:r w:rsidR="00F567B7">
        <w:rPr>
          <w:rFonts w:ascii="Times New Roman" w:hAnsi="Times New Roman" w:cs="Times New Roman"/>
          <w:sz w:val="24"/>
        </w:rPr>
        <w:t xml:space="preserve">faster </w:t>
      </w:r>
      <w:ins w:id="3032" w:author="Liu, Luyu" w:date="2020-05-24T14:44:00Z">
        <w:r w:rsidR="00F30350">
          <w:rPr>
            <w:rFonts w:ascii="Times New Roman" w:hAnsi="Times New Roman" w:cs="Times New Roman"/>
            <w:sz w:val="24"/>
          </w:rPr>
          <w:t xml:space="preserve">decay rate is associated with </w:t>
        </w:r>
      </w:ins>
      <w:del w:id="3033" w:author="Liu, Luyu" w:date="2020-05-24T14:44:00Z">
        <w:r w:rsidR="00F567B7" w:rsidDel="00F30350">
          <w:rPr>
            <w:rFonts w:ascii="Times New Roman" w:hAnsi="Times New Roman" w:cs="Times New Roman"/>
            <w:sz w:val="24"/>
          </w:rPr>
          <w:delText>the process would be</w:delText>
        </w:r>
      </w:del>
      <w:ins w:id="3034" w:author="Liu, Luyu" w:date="2020-05-24T14:44:00Z">
        <w:r w:rsidR="00F30350">
          <w:rPr>
            <w:rFonts w:ascii="Times New Roman" w:hAnsi="Times New Roman" w:cs="Times New Roman"/>
            <w:sz w:val="24"/>
          </w:rPr>
          <w:t>later cliff point and earlier floor point</w:t>
        </w:r>
      </w:ins>
      <w:r w:rsidR="00F567B7">
        <w:rPr>
          <w:rFonts w:ascii="Times New Roman" w:hAnsi="Times New Roman" w:cs="Times New Roman"/>
          <w:sz w:val="24"/>
        </w:rPr>
        <w:t xml:space="preserve">. </w:t>
      </w:r>
      <w:r w:rsidR="0068260B">
        <w:rPr>
          <w:rFonts w:ascii="Times New Roman" w:hAnsi="Times New Roman" w:cs="Times New Roman"/>
          <w:sz w:val="24"/>
        </w:rPr>
        <w:t xml:space="preserve">This could be because </w:t>
      </w:r>
      <w:r w:rsidR="0016456F">
        <w:rPr>
          <w:rFonts w:ascii="Times New Roman" w:hAnsi="Times New Roman" w:cs="Times New Roman"/>
          <w:sz w:val="24"/>
        </w:rPr>
        <w:t xml:space="preserve">of growing awareness </w:t>
      </w:r>
      <w:del w:id="3035" w:author="Liu, Luyu" w:date="2020-05-24T14:43:00Z">
        <w:r w:rsidR="0016456F" w:rsidDel="00F30350">
          <w:rPr>
            <w:rFonts w:ascii="Times New Roman" w:hAnsi="Times New Roman" w:cs="Times New Roman" w:hint="eastAsia"/>
            <w:sz w:val="24"/>
          </w:rPr>
          <w:delText xml:space="preserve">thus </w:delText>
        </w:r>
      </w:del>
      <w:ins w:id="3036" w:author="Liu, Luyu" w:date="2020-05-24T14:43:00Z">
        <w:r w:rsidR="00F30350">
          <w:rPr>
            <w:rFonts w:ascii="Times New Roman" w:hAnsi="Times New Roman" w:cs="Times New Roman" w:hint="eastAsia"/>
            <w:sz w:val="24"/>
          </w:rPr>
          <w:t>and</w:t>
        </w:r>
        <w:r w:rsidR="00F30350">
          <w:rPr>
            <w:rFonts w:ascii="Times New Roman" w:hAnsi="Times New Roman" w:cs="Times New Roman"/>
            <w:sz w:val="24"/>
          </w:rPr>
          <w:t xml:space="preserve"> </w:t>
        </w:r>
      </w:ins>
      <w:r w:rsidR="0016456F">
        <w:rPr>
          <w:rFonts w:ascii="Times New Roman" w:hAnsi="Times New Roman" w:cs="Times New Roman"/>
          <w:sz w:val="24"/>
        </w:rPr>
        <w:t>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ins w:id="3037" w:author="Liu, Luyu" w:date="2020-05-24T14:52:00Z">
        <w:r w:rsidR="00F30350">
          <w:rPr>
            <w:rFonts w:ascii="Times New Roman" w:hAnsi="Times New Roman" w:cs="Times New Roman"/>
            <w:sz w:val="24"/>
          </w:rPr>
          <w:t xml:space="preserve">This also suggests that </w:t>
        </w:r>
      </w:ins>
      <w:ins w:id="3038" w:author="Liu, Luyu" w:date="2020-05-24T15:02:00Z">
        <w:r w:rsidR="00F65A92">
          <w:rPr>
            <w:rFonts w:ascii="Times New Roman" w:hAnsi="Times New Roman" w:cs="Times New Roman"/>
            <w:sz w:val="24"/>
          </w:rPr>
          <w:t xml:space="preserve">the end </w:t>
        </w:r>
      </w:ins>
      <w:ins w:id="3039" w:author="Liu, Luyu" w:date="2020-05-24T15:08:00Z">
        <w:r w:rsidR="000F4324">
          <w:rPr>
            <w:rFonts w:ascii="Times New Roman" w:hAnsi="Times New Roman" w:cs="Times New Roman"/>
            <w:sz w:val="24"/>
          </w:rPr>
          <w:t xml:space="preserve">date </w:t>
        </w:r>
      </w:ins>
      <w:ins w:id="3040" w:author="Liu, Luyu" w:date="2020-05-24T15:02:00Z">
        <w:r w:rsidR="00F65A92">
          <w:rPr>
            <w:rFonts w:ascii="Times New Roman" w:hAnsi="Times New Roman" w:cs="Times New Roman"/>
            <w:sz w:val="24"/>
          </w:rPr>
          <w:t>of the decline</w:t>
        </w:r>
      </w:ins>
      <w:ins w:id="3041" w:author="Liu, Luyu" w:date="2020-05-24T15:09:00Z">
        <w:r w:rsidR="000F4324">
          <w:rPr>
            <w:rFonts w:ascii="Times New Roman" w:hAnsi="Times New Roman" w:cs="Times New Roman"/>
            <w:sz w:val="24"/>
          </w:rPr>
          <w:t xml:space="preserve"> (floor point)</w:t>
        </w:r>
      </w:ins>
      <w:ins w:id="3042" w:author="Liu, Luyu" w:date="2020-05-24T15:02:00Z">
        <w:r w:rsidR="00F65A92">
          <w:rPr>
            <w:rFonts w:ascii="Times New Roman" w:hAnsi="Times New Roman" w:cs="Times New Roman"/>
            <w:sz w:val="24"/>
          </w:rPr>
          <w:t xml:space="preserve"> is mostly determined by the reaction speed </w:t>
        </w:r>
      </w:ins>
      <w:ins w:id="3043" w:author="Liu, Luyu" w:date="2020-05-24T15:09:00Z">
        <w:r w:rsidR="000F4324">
          <w:rPr>
            <w:rFonts w:ascii="Times New Roman" w:hAnsi="Times New Roman" w:cs="Times New Roman"/>
            <w:sz w:val="24"/>
          </w:rPr>
          <w:t xml:space="preserve">(decay rate) </w:t>
        </w:r>
      </w:ins>
      <w:ins w:id="3044" w:author="Liu, Luyu" w:date="2020-05-24T15:02:00Z">
        <w:r w:rsidR="00F65A92">
          <w:rPr>
            <w:rFonts w:ascii="Times New Roman" w:hAnsi="Times New Roman" w:cs="Times New Roman"/>
            <w:sz w:val="24"/>
          </w:rPr>
          <w:t>but not the start</w:t>
        </w:r>
      </w:ins>
      <w:ins w:id="3045" w:author="Liu, Luyu" w:date="2020-05-24T15:08:00Z">
        <w:r w:rsidR="000F4324">
          <w:rPr>
            <w:rFonts w:ascii="Times New Roman" w:hAnsi="Times New Roman" w:cs="Times New Roman"/>
            <w:sz w:val="24"/>
          </w:rPr>
          <w:t xml:space="preserve"> date</w:t>
        </w:r>
      </w:ins>
      <w:ins w:id="3046" w:author="Liu, Luyu" w:date="2020-05-24T15:02:00Z">
        <w:r w:rsidR="00F65A92">
          <w:rPr>
            <w:rFonts w:ascii="Times New Roman" w:hAnsi="Times New Roman" w:cs="Times New Roman"/>
            <w:sz w:val="24"/>
          </w:rPr>
          <w:t xml:space="preserve"> of the decline</w:t>
        </w:r>
      </w:ins>
      <w:ins w:id="3047" w:author="Liu, Luyu" w:date="2020-05-24T15:09:00Z">
        <w:r w:rsidR="000F4324">
          <w:rPr>
            <w:rFonts w:ascii="Times New Roman" w:hAnsi="Times New Roman" w:cs="Times New Roman"/>
            <w:sz w:val="24"/>
          </w:rPr>
          <w:t xml:space="preserve"> (cliff point)</w:t>
        </w:r>
      </w:ins>
      <w:ins w:id="3048" w:author="Liu, Luyu" w:date="2020-05-24T15:02:00Z">
        <w:r w:rsidR="00F65A92">
          <w:rPr>
            <w:rFonts w:ascii="Times New Roman" w:hAnsi="Times New Roman" w:cs="Times New Roman"/>
            <w:sz w:val="24"/>
          </w:rPr>
          <w:t>.</w:t>
        </w:r>
      </w:ins>
    </w:p>
    <w:p w14:paraId="67B1E5B4" w14:textId="2D44F14F" w:rsidR="00B66461" w:rsidDel="00252ECD" w:rsidRDefault="00E92863" w:rsidP="00B66461">
      <w:pPr>
        <w:ind w:firstLine="720"/>
        <w:rPr>
          <w:del w:id="3049" w:author="Liu, Luyu" w:date="2020-05-24T16:49:00Z"/>
          <w:rFonts w:ascii="Times New Roman" w:hAnsi="Times New Roman" w:cs="Times New Roman"/>
          <w:sz w:val="24"/>
        </w:rPr>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active essential passengers’ commuting routine during the pandemic is </w:t>
      </w:r>
      <w:del w:id="3050" w:author="Liu, Luyu" w:date="2020-05-24T15:09:00Z">
        <w:r w:rsidR="00DC2C67" w:rsidDel="00A46682">
          <w:rPr>
            <w:rFonts w:ascii="Times New Roman" w:hAnsi="Times New Roman" w:cs="Times New Roman"/>
            <w:sz w:val="24"/>
          </w:rPr>
          <w:delText>very</w:delText>
        </w:r>
        <w:r w:rsidRPr="002F7278" w:rsidDel="00A46682">
          <w:rPr>
            <w:rFonts w:ascii="Times New Roman" w:hAnsi="Times New Roman" w:cs="Times New Roman"/>
            <w:sz w:val="24"/>
          </w:rPr>
          <w:delText xml:space="preserve"> </w:delText>
        </w:r>
      </w:del>
      <w:ins w:id="3051" w:author="Liu, Luyu" w:date="2020-05-24T15:09:00Z">
        <w:r w:rsidR="00A46682">
          <w:rPr>
            <w:rFonts w:ascii="Times New Roman" w:hAnsi="Times New Roman" w:cs="Times New Roman"/>
            <w:sz w:val="24"/>
          </w:rPr>
          <w:t>significantly</w:t>
        </w:r>
        <w:r w:rsidR="00A46682" w:rsidRPr="002F7278">
          <w:rPr>
            <w:rFonts w:ascii="Times New Roman" w:hAnsi="Times New Roman" w:cs="Times New Roman"/>
            <w:sz w:val="24"/>
          </w:rPr>
          <w:t xml:space="preserve"> </w:t>
        </w:r>
      </w:ins>
      <w:r w:rsidRPr="002F7278">
        <w:rPr>
          <w:rFonts w:ascii="Times New Roman" w:hAnsi="Times New Roman" w:cs="Times New Roman"/>
          <w:sz w:val="24"/>
        </w:rPr>
        <w:t>different from the normal routine.</w:t>
      </w:r>
      <w:r w:rsidR="00EA7678">
        <w:rPr>
          <w:rFonts w:ascii="Times New Roman" w:hAnsi="Times New Roman" w:cs="Times New Roman"/>
          <w:sz w:val="24"/>
        </w:rPr>
        <w:t xml:space="preserve"> We used ordinary Procrustes analysis to measure these differences between hourly curves in two dimensions: the impact on the hourly curves’ shape, measured by Procrustes distance, and the average decrease amount, measured by stretch factor. </w:t>
      </w:r>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 xml:space="preserve">: information industries dominating areas and university cities shows significantly larger change during the pandemic. The impact on hourly curves’ shape was increasing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 xml:space="preserve">less different. Weekdays are more like weekends because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in some places like New York because the cessation of unessential businesses </w:t>
      </w:r>
      <w:r w:rsidR="00B66461">
        <w:rPr>
          <w:rFonts w:ascii="Times New Roman" w:hAnsi="Times New Roman" w:cs="Times New Roman"/>
          <w:sz w:val="24"/>
        </w:rPr>
        <w:t>made the weekends trips become commuting-dominating.</w:t>
      </w:r>
    </w:p>
    <w:p w14:paraId="73D28F5B" w14:textId="48EA40FC" w:rsidR="00E65F53" w:rsidRDefault="00252ECD" w:rsidP="00A215E5">
      <w:pPr>
        <w:ind w:firstLine="720"/>
        <w:rPr>
          <w:rFonts w:ascii="Times New Roman" w:hAnsi="Times New Roman" w:cs="Times New Roman"/>
          <w:sz w:val="24"/>
        </w:rPr>
      </w:pPr>
      <w:ins w:id="3052" w:author="Liu, Luyu" w:date="2020-05-24T16:49:00Z">
        <w:r>
          <w:rPr>
            <w:rFonts w:ascii="Times New Roman" w:hAnsi="Times New Roman" w:cs="Times New Roman"/>
            <w:sz w:val="24"/>
          </w:rPr>
          <w:t xml:space="preserve"> </w:t>
        </w:r>
      </w:ins>
      <w:r w:rsidR="009B0DC1">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w:t>
      </w:r>
      <w:del w:id="3053" w:author="Liu, Luyu" w:date="2020-05-24T15:10:00Z">
        <w:r w:rsidR="0094366E" w:rsidDel="003F74C9">
          <w:rPr>
            <w:rFonts w:ascii="Times New Roman" w:hAnsi="Times New Roman" w:cs="Times New Roman"/>
            <w:sz w:val="24"/>
          </w:rPr>
          <w:delText>shifted in two directions</w:delText>
        </w:r>
      </w:del>
      <w:ins w:id="3054" w:author="Liu, Luyu" w:date="2020-05-24T15:10:00Z">
        <w:r w:rsidR="003F74C9">
          <w:rPr>
            <w:rFonts w:ascii="Times New Roman" w:hAnsi="Times New Roman" w:cs="Times New Roman"/>
            <w:sz w:val="24"/>
          </w:rPr>
          <w:t>shift is very heterogeneous</w:t>
        </w:r>
      </w:ins>
      <w:ins w:id="3055" w:author="Liu, Luyu" w:date="2020-05-24T15:16:00Z">
        <w:r w:rsidR="007B6680">
          <w:rPr>
            <w:rFonts w:ascii="Times New Roman" w:hAnsi="Times New Roman" w:cs="Times New Roman"/>
            <w:sz w:val="24"/>
          </w:rPr>
          <w:t xml:space="preserve"> for different cities with average shift of </w:t>
        </w:r>
      </w:ins>
      <w:ins w:id="3056" w:author="Liu, Luyu" w:date="2020-05-24T15:18:00Z">
        <w:r w:rsidR="0004222A">
          <w:rPr>
            <w:rFonts w:ascii="Times New Roman" w:hAnsi="Times New Roman" w:cs="Times New Roman"/>
            <w:sz w:val="24"/>
          </w:rPr>
          <w:t>-0.05 hours</w:t>
        </w:r>
      </w:ins>
      <w:r w:rsidR="0094366E">
        <w:rPr>
          <w:rFonts w:ascii="Times New Roman" w:hAnsi="Times New Roman" w:cs="Times New Roman"/>
          <w:sz w:val="24"/>
        </w:rPr>
        <w:t xml:space="preserve">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w:t>
      </w:r>
      <w:ins w:id="3057" w:author="Liu, Luyu" w:date="2020-05-24T15:10:00Z">
        <w:r w:rsidR="003F74C9">
          <w:rPr>
            <w:rFonts w:ascii="Times New Roman" w:hAnsi="Times New Roman" w:cs="Times New Roman"/>
            <w:sz w:val="24"/>
          </w:rPr>
          <w:t xml:space="preserve">homogeneously </w:t>
        </w:r>
      </w:ins>
      <w:r w:rsidR="0094366E">
        <w:rPr>
          <w:rFonts w:ascii="Times New Roman" w:hAnsi="Times New Roman" w:cs="Times New Roman"/>
          <w:sz w:val="24"/>
        </w:rPr>
        <w:t xml:space="preserve">later for 1 hour in average. </w:t>
      </w:r>
      <w:r w:rsidR="009229E8">
        <w:rPr>
          <w:rFonts w:ascii="Times New Roman" w:hAnsi="Times New Roman" w:cs="Times New Roman"/>
          <w:sz w:val="24"/>
        </w:rPr>
        <w:t xml:space="preserve"> </w:t>
      </w:r>
      <w:del w:id="3058" w:author="Liu, Luyu" w:date="2020-05-24T16:49:00Z">
        <w:r w:rsidR="00E31FC6" w:rsidDel="003B4F0F">
          <w:rPr>
            <w:rFonts w:ascii="Times New Roman" w:hAnsi="Times New Roman" w:cs="Times New Roman"/>
            <w:sz w:val="24"/>
          </w:rPr>
          <w:delText xml:space="preserve">The </w:delText>
        </w:r>
        <w:r w:rsidR="0094366E" w:rsidDel="003B4F0F">
          <w:rPr>
            <w:rFonts w:ascii="Times New Roman" w:hAnsi="Times New Roman" w:cs="Times New Roman"/>
            <w:sz w:val="24"/>
          </w:rPr>
          <w:delText>interval between two rush hours</w:delText>
        </w:r>
        <w:r w:rsidR="00E31FC6" w:rsidDel="003B4F0F">
          <w:rPr>
            <w:rFonts w:ascii="Times New Roman" w:hAnsi="Times New Roman" w:cs="Times New Roman"/>
            <w:sz w:val="24"/>
          </w:rPr>
          <w:delText xml:space="preserve"> </w:delText>
        </w:r>
        <w:r w:rsidR="0094366E" w:rsidDel="003B4F0F">
          <w:rPr>
            <w:rFonts w:ascii="Times New Roman" w:hAnsi="Times New Roman" w:cs="Times New Roman"/>
            <w:sz w:val="24"/>
          </w:rPr>
          <w:delText xml:space="preserve">generally </w:delText>
        </w:r>
        <w:r w:rsidR="00E31FC6" w:rsidDel="003B4F0F">
          <w:rPr>
            <w:rFonts w:ascii="Times New Roman" w:hAnsi="Times New Roman" w:cs="Times New Roman"/>
            <w:sz w:val="24"/>
          </w:rPr>
          <w:delText>beca</w:delText>
        </w:r>
        <w:r w:rsidR="004C209E" w:rsidDel="003B4F0F">
          <w:rPr>
            <w:rFonts w:ascii="Times New Roman" w:hAnsi="Times New Roman" w:cs="Times New Roman"/>
            <w:sz w:val="24"/>
          </w:rPr>
          <w:delText>me shorter, which could indicate the significant recession of the economy activities during the pandemic.</w:delText>
        </w:r>
        <w:r w:rsidR="0094366E" w:rsidDel="003B4F0F">
          <w:rPr>
            <w:rFonts w:ascii="Times New Roman" w:hAnsi="Times New Roman" w:cs="Times New Roman"/>
            <w:sz w:val="24"/>
          </w:rPr>
          <w:delText xml:space="preserve"> However, in cities like the epicenter of New York, the interval between two rush hours became longer, which can be because of prolonged working hours of medical workers and essential workers.</w:delText>
        </w:r>
      </w:del>
    </w:p>
    <w:p w14:paraId="5E9730CD" w14:textId="0FC81998" w:rsidR="0094366E" w:rsidRPr="00FF3102" w:rsidRDefault="00FF3102" w:rsidP="00FF3102">
      <w:pPr>
        <w:ind w:firstLine="720"/>
        <w:rPr>
          <w:rFonts w:ascii="Times New Roman" w:hAnsi="Times New Roman" w:cs="Times New Roman"/>
          <w:sz w:val="24"/>
        </w:rPr>
      </w:pPr>
      <w:r>
        <w:rPr>
          <w:rFonts w:ascii="Times New Roman" w:hAnsi="Times New Roman" w:cs="Times New Roman"/>
          <w:sz w:val="24"/>
        </w:rPr>
        <w:t>The paper is a good start to investigate the impact of COVID-19 on transit systems across the United States and the world. However, there are still several limitations that we did or cannot cover in this paper:</w:t>
      </w:r>
    </w:p>
    <w:p w14:paraId="06F32EAA" w14:textId="4EC96FE3" w:rsidR="00152537" w:rsidRPr="00FF3102" w:rsidRDefault="0094366E" w:rsidP="00152537">
      <w:pPr>
        <w:pStyle w:val="ListParagraph"/>
        <w:numPr>
          <w:ilvl w:val="0"/>
          <w:numId w:val="10"/>
        </w:numPr>
        <w:rPr>
          <w:rFonts w:ascii="Times New Roman" w:hAnsi="Times New Roman" w:cs="Times New Roman"/>
          <w:sz w:val="24"/>
        </w:rPr>
      </w:pPr>
      <w:r w:rsidRPr="00FF3102">
        <w:rPr>
          <w:rFonts w:ascii="Times New Roman" w:hAnsi="Times New Roman" w:cs="Times New Roman"/>
          <w:b/>
          <w:sz w:val="24"/>
        </w:rPr>
        <w:t>Representativeness of the transit demand data</w:t>
      </w:r>
      <w:r w:rsidR="001E6D06" w:rsidRPr="00FF3102">
        <w:rPr>
          <w:rFonts w:ascii="Times New Roman" w:hAnsi="Times New Roman" w:cs="Times New Roman"/>
          <w:b/>
          <w:sz w:val="24"/>
        </w:rPr>
        <w:t xml:space="preserve"> for actual ridership</w:t>
      </w:r>
      <w:r w:rsidRPr="00FF3102">
        <w:rPr>
          <w:rFonts w:ascii="Times New Roman" w:hAnsi="Times New Roman" w:cs="Times New Roman"/>
          <w:b/>
          <w:sz w:val="24"/>
        </w:rPr>
        <w:t xml:space="preserve">.  </w:t>
      </w:r>
      <w:r w:rsidRPr="00FF3102">
        <w:rPr>
          <w:rFonts w:ascii="Times New Roman" w:hAnsi="Times New Roman" w:cs="Times New Roman"/>
          <w:sz w:val="24"/>
        </w:rPr>
        <w:t xml:space="preserve">Although we provided a bias test between some official ridership data and the transit demand data and the results show </w:t>
      </w:r>
      <w:r w:rsidR="004859BE" w:rsidRPr="00FF3102">
        <w:rPr>
          <w:rFonts w:ascii="Times New Roman" w:hAnsi="Times New Roman" w:cs="Times New Roman"/>
          <w:sz w:val="24"/>
        </w:rPr>
        <w:t xml:space="preserve">highly relevance, correlation, and </w:t>
      </w:r>
      <w:r w:rsidRPr="00FF3102">
        <w:rPr>
          <w:rFonts w:ascii="Times New Roman" w:hAnsi="Times New Roman" w:cs="Times New Roman"/>
          <w:sz w:val="24"/>
        </w:rPr>
        <w:t>the unbiasedness of the dataset, we still cannot argue that transit demand measures are exactly the same as the official ridership data for each day and each system.</w:t>
      </w:r>
      <w:r w:rsidR="001E6D06" w:rsidRPr="00FF3102">
        <w:rPr>
          <w:rFonts w:ascii="Times New Roman" w:hAnsi="Times New Roman" w:cs="Times New Roman"/>
          <w:sz w:val="24"/>
        </w:rPr>
        <w:t xml:space="preserve"> </w:t>
      </w:r>
      <w:r w:rsidR="00423649" w:rsidRPr="00FF3102">
        <w:rPr>
          <w:rFonts w:ascii="Times New Roman" w:hAnsi="Times New Roman" w:cs="Times New Roman"/>
          <w:sz w:val="24"/>
        </w:rPr>
        <w:t>In the future, i</w:t>
      </w:r>
      <w:r w:rsidR="001E6D06" w:rsidRPr="00FF3102">
        <w:rPr>
          <w:rFonts w:ascii="Times New Roman" w:hAnsi="Times New Roman" w:cs="Times New Roman"/>
          <w:sz w:val="24"/>
        </w:rPr>
        <w:t xml:space="preserve">t would be </w:t>
      </w:r>
      <w:r w:rsidR="00423649" w:rsidRPr="00FF3102">
        <w:rPr>
          <w:rFonts w:ascii="Times New Roman" w:hAnsi="Times New Roman" w:cs="Times New Roman"/>
          <w:sz w:val="24"/>
        </w:rPr>
        <w:t xml:space="preserve">better </w:t>
      </w:r>
      <w:r w:rsidR="001E6D06" w:rsidRPr="00FF3102">
        <w:rPr>
          <w:rFonts w:ascii="Times New Roman" w:hAnsi="Times New Roman" w:cs="Times New Roman"/>
          <w:sz w:val="24"/>
        </w:rPr>
        <w:t>to use the official ridership data to measure the exact impact on the ridership.</w:t>
      </w:r>
    </w:p>
    <w:p w14:paraId="572BBF60" w14:textId="5277D962" w:rsidR="008257E8" w:rsidRPr="00FF3102" w:rsidRDefault="00423649" w:rsidP="006623CE">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Missing hourly systems.</w:t>
      </w:r>
      <w:r w:rsidRPr="00FF3102">
        <w:rPr>
          <w:rFonts w:ascii="Times New Roman" w:hAnsi="Times New Roman" w:cs="Times New Roman"/>
          <w:sz w:val="24"/>
        </w:rPr>
        <w:t xml:space="preserve"> In the hourly data, there are several missing transit systems especially in the Deep South, such as Atlanta. </w:t>
      </w:r>
    </w:p>
    <w:p w14:paraId="7F3102CE" w14:textId="65599688" w:rsidR="00423649" w:rsidRPr="00FF3102" w:rsidRDefault="00423649" w:rsidP="00FF3102">
      <w:pPr>
        <w:pStyle w:val="ListParagraph"/>
        <w:numPr>
          <w:ilvl w:val="0"/>
          <w:numId w:val="12"/>
        </w:numPr>
        <w:rPr>
          <w:rFonts w:ascii="Times New Roman" w:hAnsi="Times New Roman" w:cs="Times New Roman"/>
          <w:sz w:val="24"/>
        </w:rPr>
      </w:pPr>
      <w:r w:rsidRPr="00FF3102">
        <w:rPr>
          <w:rFonts w:ascii="Times New Roman" w:hAnsi="Times New Roman" w:cs="Times New Roman"/>
          <w:b/>
          <w:sz w:val="24"/>
        </w:rPr>
        <w:t>The homogenizing of different cities.</w:t>
      </w:r>
      <w:r w:rsidRPr="00FF3102">
        <w:rPr>
          <w:rFonts w:ascii="Times New Roman" w:hAnsi="Times New Roman" w:cs="Times New Roman"/>
          <w:sz w:val="24"/>
        </w:rPr>
        <w:t xml:space="preserve">  The minimum resolution of the data is each system and its corresponding county-equivalent. </w:t>
      </w:r>
      <w:r w:rsidR="004859BE" w:rsidRPr="00FF3102">
        <w:rPr>
          <w:rFonts w:ascii="Times New Roman" w:hAnsi="Times New Roman" w:cs="Times New Roman"/>
          <w:sz w:val="24"/>
        </w:rPr>
        <w:t xml:space="preserve">This can be too vague for system-level analysis. </w:t>
      </w:r>
      <w:r w:rsidRPr="00FF3102">
        <w:rPr>
          <w:rFonts w:ascii="Times New Roman" w:hAnsi="Times New Roman" w:cs="Times New Roman"/>
          <w:sz w:val="24"/>
        </w:rPr>
        <w:t xml:space="preserve">To see more about how the pandemic impacted the local transit system, future studies could use surveys, local transit ridership data, and surveillance data with higher resolutions to detect more detailed patterns. </w:t>
      </w:r>
      <w:commentRangeEnd w:id="2950"/>
      <w:r w:rsidR="00BE3724">
        <w:rPr>
          <w:rStyle w:val="CommentReference"/>
        </w:rPr>
        <w:commentReference w:id="2950"/>
      </w:r>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DE43AEC" w:rsidR="001D4745" w:rsidRDefault="001D4745" w:rsidP="001D4745">
      <w:pPr>
        <w:rPr>
          <w:rFonts w:ascii="Times New Roman" w:hAnsi="Times New Roman" w:cs="Times New Roman"/>
          <w:sz w:val="24"/>
        </w:rPr>
      </w:pPr>
      <w:r>
        <w:rPr>
          <w:rFonts w:ascii="Times New Roman" w:hAnsi="Times New Roman" w:cs="Times New Roman"/>
          <w:sz w:val="24"/>
        </w:rPr>
        <w:t>Reference:</w:t>
      </w:r>
    </w:p>
    <w:p w14:paraId="47F53973" w14:textId="55B870E5" w:rsidR="00F20366" w:rsidRPr="00F20366" w:rsidRDefault="001D4745"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20366" w:rsidRPr="00F20366">
        <w:rPr>
          <w:rFonts w:ascii="Times New Roman" w:hAnsi="Times New Roman" w:cs="Times New Roman"/>
          <w:noProof/>
          <w:sz w:val="24"/>
          <w:szCs w:val="24"/>
        </w:rPr>
        <w:t xml:space="preserve">1. </w:t>
      </w:r>
      <w:r w:rsidR="00F20366" w:rsidRPr="00F20366">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25A9BC3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 </w:t>
      </w:r>
      <w:r w:rsidRPr="00F20366">
        <w:rPr>
          <w:rFonts w:ascii="Times New Roman" w:hAnsi="Times New Roman" w:cs="Times New Roman"/>
          <w:noProof/>
          <w:sz w:val="24"/>
          <w:szCs w:val="24"/>
        </w:rPr>
        <w:tab/>
        <w:t>Bliss L. When the World Stops Moving [Internet]. 2020 [cited 2020 May 20]. Available from: https://www.citylab.com/transportation/2020/03/coronavirus-impact-public-transit-street-traffic-data-trains/607915/</w:t>
      </w:r>
    </w:p>
    <w:p w14:paraId="7BA6F9E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 </w:t>
      </w:r>
      <w:r w:rsidRPr="00F20366">
        <w:rPr>
          <w:rFonts w:ascii="Times New Roman" w:hAnsi="Times New Roman" w:cs="Times New Roman"/>
          <w:noProof/>
          <w:sz w:val="24"/>
          <w:szCs w:val="24"/>
        </w:rPr>
        <w:tab/>
        <w:t>WMATA. Metro and Covid-19: Steps we’ve taken [Internet]. 2020 [cited 2020 Apr 2]. Available from: https://www.wmata.com/service/status/details/COVID-19.cfm</w:t>
      </w:r>
    </w:p>
    <w:p w14:paraId="4FCDDDEC"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4. </w:t>
      </w:r>
      <w:r w:rsidRPr="00F20366">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27C779D5"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5. </w:t>
      </w:r>
      <w:r w:rsidRPr="00F20366">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2A99A4B7"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6. </w:t>
      </w:r>
      <w:r w:rsidRPr="00F20366">
        <w:rPr>
          <w:rFonts w:ascii="Times New Roman" w:hAnsi="Times New Roman" w:cs="Times New Roman"/>
          <w:noProof/>
          <w:sz w:val="24"/>
          <w:szCs w:val="24"/>
        </w:rPr>
        <w:tab/>
        <w:t xml:space="preserve">Zhao J, Webb V, Shah P. Customer loyalty differences between captive and choice transit riders. Transp Res Rec. 2014;2415(1):80–8. </w:t>
      </w:r>
    </w:p>
    <w:p w14:paraId="6350CD21"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7. </w:t>
      </w:r>
      <w:r w:rsidRPr="00F20366">
        <w:rPr>
          <w:rFonts w:ascii="Times New Roman" w:hAnsi="Times New Roman" w:cs="Times New Roman"/>
          <w:noProof/>
          <w:sz w:val="24"/>
          <w:szCs w:val="24"/>
        </w:rPr>
        <w:tab/>
        <w:t xml:space="preserve">Zimmerman R. Mass transit infrastructure and urban health. J Urban Heal. 2005;82(1):21–32. </w:t>
      </w:r>
    </w:p>
    <w:p w14:paraId="2DDA643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8. </w:t>
      </w:r>
      <w:r w:rsidRPr="00F20366">
        <w:rPr>
          <w:rFonts w:ascii="Times New Roman" w:hAnsi="Times New Roman" w:cs="Times New Roman"/>
          <w:noProof/>
          <w:sz w:val="24"/>
          <w:szCs w:val="24"/>
        </w:rPr>
        <w:tab/>
        <w:t>Yellin J. North Americans Turning Away From Public Transit As Direct Result Of COVID-19 [Internet]. 2020 [cited 2020 Feb 4]. Available from: https://www.northstarhub.com/posts/north-americans-turning-away-from-public-transit-as-direct-result-of-covid-19</w:t>
      </w:r>
    </w:p>
    <w:p w14:paraId="2E43B48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9. </w:t>
      </w:r>
      <w:r w:rsidRPr="00F20366">
        <w:rPr>
          <w:rFonts w:ascii="Times New Roman" w:hAnsi="Times New Roman" w:cs="Times New Roman"/>
          <w:noProof/>
          <w:sz w:val="24"/>
          <w:szCs w:val="24"/>
        </w:rPr>
        <w:tab/>
        <w:t xml:space="preserve">Wang K-Y. How change of public transportation usage reveals fear of the SARS virus in a city. PLoS One. 2014;9(3). </w:t>
      </w:r>
    </w:p>
    <w:p w14:paraId="76706B8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10. </w:t>
      </w:r>
      <w:r w:rsidRPr="00F20366">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51D978B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11. </w:t>
      </w:r>
      <w:r w:rsidRPr="00F20366">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1EF84B7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12. </w:t>
      </w:r>
      <w:r w:rsidRPr="00F20366">
        <w:rPr>
          <w:rFonts w:ascii="Times New Roman" w:hAnsi="Times New Roman" w:cs="Times New Roman"/>
          <w:noProof/>
          <w:sz w:val="24"/>
          <w:szCs w:val="24"/>
        </w:rPr>
        <w:tab/>
        <w:t>App Store Preview - Transit • Subway &amp; Bus Times [Internet]. 2020 [cited 2020 May 23]. Available from: https://apps.apple.com/app/apple-store/id498151501</w:t>
      </w:r>
    </w:p>
    <w:p w14:paraId="3673BEF1"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lastRenderedPageBreak/>
        <w:t xml:space="preserve">13. </w:t>
      </w:r>
      <w:r w:rsidRPr="00F20366">
        <w:rPr>
          <w:rFonts w:ascii="Times New Roman" w:hAnsi="Times New Roman" w:cs="Times New Roman"/>
          <w:noProof/>
          <w:sz w:val="24"/>
          <w:szCs w:val="24"/>
        </w:rPr>
        <w:tab/>
        <w:t>Transit app. How coronavirus is disrupting public transit [Internet]. 2020. Available from: https://transitapp.com/coronavirus#monitor</w:t>
      </w:r>
    </w:p>
    <w:p w14:paraId="1170EB8F"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14. </w:t>
      </w:r>
      <w:r w:rsidRPr="00F20366">
        <w:rPr>
          <w:rFonts w:ascii="Times New Roman" w:hAnsi="Times New Roman" w:cs="Times New Roman"/>
          <w:noProof/>
          <w:sz w:val="24"/>
          <w:szCs w:val="24"/>
        </w:rPr>
        <w:tab/>
        <w:t>Biocomplexity Institute U of V. COVID-19 Surveillance Dashboard [Internet]. 2020. Available from: https://nssac.bii.virginia.edu/covid-19/dashboard/</w:t>
      </w:r>
    </w:p>
    <w:p w14:paraId="340995C8"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15. </w:t>
      </w:r>
      <w:r w:rsidRPr="00F20366">
        <w:rPr>
          <w:rFonts w:ascii="Times New Roman" w:hAnsi="Times New Roman" w:cs="Times New Roman"/>
          <w:noProof/>
          <w:sz w:val="24"/>
          <w:szCs w:val="24"/>
        </w:rPr>
        <w:tab/>
        <w:t>JHU CSSE. 2019 Novel Coronavirus COVID-19 (2019-nCoV) Data Repository by Johns Hopkins CSSE [Internet]. 2020 [cited 2020 May 15]. Available from: https://github.com/CSSEGISandData/COVID-19/</w:t>
      </w:r>
    </w:p>
    <w:p w14:paraId="6EC3E26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16. </w:t>
      </w:r>
      <w:r w:rsidRPr="00F20366">
        <w:rPr>
          <w:rFonts w:ascii="Times New Roman" w:hAnsi="Times New Roman" w:cs="Times New Roman"/>
          <w:noProof/>
          <w:sz w:val="24"/>
          <w:szCs w:val="24"/>
        </w:rPr>
        <w:tab/>
        <w:t>USAFacts. Coronavirus Locations: COVID-19 Map by County and State [Internet]. 2020 [cited 2020 May 15]. Available from: https://usafacts.org/visualizations/coronavirus-covid-19-spread-map/</w:t>
      </w:r>
    </w:p>
    <w:p w14:paraId="6BD1BE4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17. </w:t>
      </w:r>
      <w:r w:rsidRPr="00F20366">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687E2FA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18. </w:t>
      </w:r>
      <w:r w:rsidRPr="00F20366">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4BF786A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19. </w:t>
      </w:r>
      <w:r w:rsidRPr="00F20366">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71F615E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20. </w:t>
      </w:r>
      <w:r w:rsidRPr="00F20366">
        <w:rPr>
          <w:rFonts w:ascii="Times New Roman" w:hAnsi="Times New Roman" w:cs="Times New Roman"/>
          <w:noProof/>
          <w:sz w:val="24"/>
          <w:szCs w:val="24"/>
        </w:rPr>
        <w:tab/>
        <w:t xml:space="preserve">Iseki H, Taylor BD. The demographics of public transit subsidies: a case study of Los Angeles. 2010; </w:t>
      </w:r>
    </w:p>
    <w:p w14:paraId="08B3193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21. </w:t>
      </w:r>
      <w:r w:rsidRPr="00F20366">
        <w:rPr>
          <w:rFonts w:ascii="Times New Roman" w:hAnsi="Times New Roman" w:cs="Times New Roman"/>
          <w:noProof/>
          <w:sz w:val="24"/>
          <w:szCs w:val="24"/>
        </w:rPr>
        <w:tab/>
        <w:t>Centers for Disease Control and Prevention. Coronavirus 2019 (COVID-19) Surveillance [Internet]. 2020 [cited 2020 Apr 21]. Available from: https://www.cdc.gov/nchs/nvss/vsrr/covid19/index.htm</w:t>
      </w:r>
    </w:p>
    <w:p w14:paraId="59DADB7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22. </w:t>
      </w:r>
      <w:r w:rsidRPr="00F20366">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3C219269"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23. </w:t>
      </w:r>
      <w:r w:rsidRPr="00F20366">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6EFA927E"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24. </w:t>
      </w:r>
      <w:r w:rsidRPr="00F20366">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1DD2EF8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25. </w:t>
      </w:r>
      <w:r w:rsidRPr="00F20366">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403AC19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26. </w:t>
      </w:r>
      <w:r w:rsidRPr="00F20366">
        <w:rPr>
          <w:rFonts w:ascii="Times New Roman" w:hAnsi="Times New Roman" w:cs="Times New Roman"/>
          <w:noProof/>
          <w:sz w:val="24"/>
          <w:szCs w:val="24"/>
        </w:rPr>
        <w:tab/>
        <w:t>Google. Google Trend Compare (COVID19, Coronavirus) [Internet]. 2020 [cited 2020 May 21]. Available from: https://trends.google.com/trends/explore?geo=US&amp;q=COVID19,Coronavirus</w:t>
      </w:r>
    </w:p>
    <w:p w14:paraId="292096C4"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lastRenderedPageBreak/>
        <w:t xml:space="preserve">27. </w:t>
      </w:r>
      <w:r w:rsidRPr="00F20366">
        <w:rPr>
          <w:rFonts w:ascii="Times New Roman" w:hAnsi="Times New Roman" w:cs="Times New Roman"/>
          <w:noProof/>
          <w:sz w:val="24"/>
          <w:szCs w:val="24"/>
        </w:rPr>
        <w:tab/>
        <w:t>Transit app. Who’s left riding public transit? Hint: it’s not white people. [Internet]. 2020 [cited 2020 May 15]. Available from: https://medium.com/transit-app/whos-left-riding-public-transit-hint-it-s-not-white-people-d43695b3974a</w:t>
      </w:r>
    </w:p>
    <w:p w14:paraId="6244B4C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28. </w:t>
      </w:r>
      <w:r w:rsidRPr="00F20366">
        <w:rPr>
          <w:rFonts w:ascii="Times New Roman" w:hAnsi="Times New Roman" w:cs="Times New Roman"/>
          <w:noProof/>
          <w:sz w:val="24"/>
          <w:szCs w:val="24"/>
        </w:rPr>
        <w:tab/>
        <w:t>Transit app. Who’s Onboard? Surveying Transit Riders During the Coronavirus Pandemic [Internet]. 2020 [cited 2020 May 15]. Available from: https://www.youtube.com/watch?v=qkT9XQtd1o4</w:t>
      </w:r>
    </w:p>
    <w:p w14:paraId="00D8B68D"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29. </w:t>
      </w:r>
      <w:r w:rsidRPr="00F20366">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14DFFAC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30. </w:t>
      </w:r>
      <w:r w:rsidRPr="00F20366">
        <w:rPr>
          <w:rFonts w:ascii="Times New Roman" w:hAnsi="Times New Roman" w:cs="Times New Roman"/>
          <w:noProof/>
          <w:sz w:val="24"/>
          <w:szCs w:val="24"/>
        </w:rPr>
        <w:tab/>
        <w:t xml:space="preserve">Cheng H-Y, Jian S-W, Liu D-P, Ng T-C, Huang W-T, Lin H-H. High transmissibility of COVID-19 near symptom onset. medRxiv. 2020; </w:t>
      </w:r>
    </w:p>
    <w:p w14:paraId="6FA500B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31. </w:t>
      </w:r>
      <w:r w:rsidRPr="00F20366">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2819FA1D"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32. </w:t>
      </w:r>
      <w:r w:rsidRPr="00F20366">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079CE34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33. </w:t>
      </w:r>
      <w:r w:rsidRPr="00F20366">
        <w:rPr>
          <w:rFonts w:ascii="Times New Roman" w:hAnsi="Times New Roman" w:cs="Times New Roman"/>
          <w:noProof/>
          <w:sz w:val="24"/>
          <w:szCs w:val="24"/>
        </w:rPr>
        <w:tab/>
        <w:t>Achenbach J, Mettler K, Sun LH, Guarino B. Coronavirus may have spread undetected for weeks in Washington state, which reported first two deaths in U.S. [Internet]. Washington Post. 2020 [cited 2020 Mar 4]. Available from: https://www.washingtonpost.com/health/coronavirus-may-have-spread-undetected-for-weeks-in-washington-state/2020/03/01/0f292336-5bcc-11ea-9055-5fa12981bbbf_story.html</w:t>
      </w:r>
    </w:p>
    <w:p w14:paraId="28C721B6"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34. </w:t>
      </w:r>
      <w:r w:rsidRPr="00F20366">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7A650893"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35. </w:t>
      </w:r>
      <w:r w:rsidRPr="00F20366">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2013;24(1):59–66. </w:t>
      </w:r>
    </w:p>
    <w:p w14:paraId="1106D7DB"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36. </w:t>
      </w:r>
      <w:r w:rsidRPr="00F20366">
        <w:rPr>
          <w:rFonts w:ascii="Times New Roman" w:hAnsi="Times New Roman" w:cs="Times New Roman"/>
          <w:noProof/>
          <w:sz w:val="24"/>
          <w:szCs w:val="24"/>
        </w:rPr>
        <w:tab/>
        <w:t>U.S. Bureau of Labor Statistics. Labor force characteristics by race and ethnicity, 2018 [Internet]. 2018 [cited 2020 Apr 27]. Available from: https://www.bls.gov/opub/reports/race-and-ethnicity/2018/home.htm</w:t>
      </w:r>
    </w:p>
    <w:p w14:paraId="4E93A820"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37. </w:t>
      </w:r>
      <w:r w:rsidRPr="00F20366">
        <w:rPr>
          <w:rFonts w:ascii="Times New Roman" w:hAnsi="Times New Roman" w:cs="Times New Roman"/>
          <w:noProof/>
          <w:sz w:val="24"/>
          <w:szCs w:val="24"/>
        </w:rPr>
        <w:tab/>
        <w:t>McLauphlin EC. CDC official warns Americans it’s not a question of if coronavirus will spread, but when [Internet]. 2020 [cited 2020 Feb 4]. Available from: https://www.cnn.com/2020/02/25/health/coronavirus-us-american-cases/index.html</w:t>
      </w:r>
    </w:p>
    <w:p w14:paraId="11A5BCFA"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szCs w:val="24"/>
        </w:rPr>
      </w:pPr>
      <w:r w:rsidRPr="00F20366">
        <w:rPr>
          <w:rFonts w:ascii="Times New Roman" w:hAnsi="Times New Roman" w:cs="Times New Roman"/>
          <w:noProof/>
          <w:sz w:val="24"/>
          <w:szCs w:val="24"/>
        </w:rPr>
        <w:t xml:space="preserve">38. </w:t>
      </w:r>
      <w:r w:rsidRPr="00F20366">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1E4F8522" w14:textId="77777777" w:rsidR="00F20366" w:rsidRPr="00F20366" w:rsidRDefault="00F20366" w:rsidP="00F20366">
      <w:pPr>
        <w:widowControl w:val="0"/>
        <w:autoSpaceDE w:val="0"/>
        <w:autoSpaceDN w:val="0"/>
        <w:adjustRightInd w:val="0"/>
        <w:spacing w:line="240" w:lineRule="auto"/>
        <w:ind w:left="640" w:hanging="640"/>
        <w:rPr>
          <w:rFonts w:ascii="Times New Roman" w:hAnsi="Times New Roman" w:cs="Times New Roman"/>
          <w:noProof/>
          <w:sz w:val="24"/>
        </w:rPr>
      </w:pPr>
      <w:r w:rsidRPr="00F20366">
        <w:rPr>
          <w:rFonts w:ascii="Times New Roman" w:hAnsi="Times New Roman" w:cs="Times New Roman"/>
          <w:noProof/>
          <w:sz w:val="24"/>
          <w:szCs w:val="24"/>
        </w:rPr>
        <w:t xml:space="preserve">39. </w:t>
      </w:r>
      <w:r w:rsidRPr="00F20366">
        <w:rPr>
          <w:rFonts w:ascii="Times New Roman" w:hAnsi="Times New Roman" w:cs="Times New Roman"/>
          <w:noProof/>
          <w:sz w:val="24"/>
          <w:szCs w:val="24"/>
        </w:rPr>
        <w:tab/>
        <w:t xml:space="preserve">Evans E. City, county leaders declare local state of disaster due to coronavirus concerns </w:t>
      </w:r>
      <w:r w:rsidRPr="00F20366">
        <w:rPr>
          <w:rFonts w:ascii="Times New Roman" w:hAnsi="Times New Roman" w:cs="Times New Roman"/>
          <w:noProof/>
          <w:sz w:val="24"/>
          <w:szCs w:val="24"/>
        </w:rPr>
        <w:lastRenderedPageBreak/>
        <w:t>[Internet]. 2020 [cited 2020 Apr 4]. Available from: https://www.fox7austin.com/news/city-county-leaders-declare-local-state-of-disaster-due-to-coronavirus-concerns</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5-17T20:19:00Z" w:initials="LL">
    <w:p w14:paraId="6448FD13" w14:textId="12E139BF" w:rsidR="00703BB3" w:rsidRDefault="00703BB3">
      <w:pPr>
        <w:pStyle w:val="CommentText"/>
      </w:pPr>
      <w:r>
        <w:rPr>
          <w:rStyle w:val="CommentReference"/>
        </w:rPr>
        <w:annotationRef/>
      </w:r>
      <w:r>
        <w:t>Of course we will rewrite this.</w:t>
      </w:r>
    </w:p>
  </w:comment>
  <w:comment w:id="7" w:author="Liu, Luyu" w:date="2020-05-17T20:19:00Z" w:initials="LL">
    <w:p w14:paraId="0A83DC21" w14:textId="2631EC75" w:rsidR="00703BB3" w:rsidRDefault="00703BB3">
      <w:pPr>
        <w:pStyle w:val="CommentText"/>
      </w:pPr>
      <w:r>
        <w:rPr>
          <w:rStyle w:val="CommentReference"/>
        </w:rPr>
        <w:annotationRef/>
      </w:r>
      <w:r>
        <w:t>Need new keywords</w:t>
      </w:r>
    </w:p>
  </w:comment>
  <w:comment w:id="16" w:author="Miller, Harvey J." w:date="2020-05-19T13:13:00Z" w:initials="MHJ">
    <w:p w14:paraId="66CBCF0C" w14:textId="46AF0F63" w:rsidR="00703BB3" w:rsidRDefault="00703BB3">
      <w:pPr>
        <w:pStyle w:val="CommentText"/>
      </w:pPr>
      <w:r>
        <w:rPr>
          <w:rStyle w:val="CommentReference"/>
        </w:rPr>
        <w:annotationRef/>
      </w:r>
      <w:r>
        <w:t>Yes?</w:t>
      </w:r>
    </w:p>
  </w:comment>
  <w:comment w:id="26" w:author="Miller, Harvey J." w:date="2020-05-19T13:13:00Z" w:initials="MHJ">
    <w:p w14:paraId="3BF676D9" w14:textId="0A19632B" w:rsidR="00703BB3" w:rsidRDefault="00703BB3">
      <w:pPr>
        <w:pStyle w:val="CommentText"/>
      </w:pPr>
      <w:r>
        <w:rPr>
          <w:rStyle w:val="CommentReference"/>
        </w:rPr>
        <w:annotationRef/>
      </w:r>
      <w:r>
        <w:t>Yes?</w:t>
      </w:r>
    </w:p>
  </w:comment>
  <w:comment w:id="44" w:author="Miller, Harvey J." w:date="2020-05-19T15:23:00Z" w:initials="MHJ">
    <w:p w14:paraId="1C51B7D8" w14:textId="23DDAD2E" w:rsidR="00703BB3" w:rsidRDefault="00703BB3">
      <w:pPr>
        <w:pStyle w:val="CommentText"/>
      </w:pPr>
      <w:r>
        <w:rPr>
          <w:rStyle w:val="CommentReference"/>
        </w:rPr>
        <w:annotationRef/>
      </w:r>
      <w:r>
        <w:t>Couple of references – traffic, airline</w:t>
      </w:r>
    </w:p>
  </w:comment>
  <w:comment w:id="80" w:author="Miller, Harvey J." w:date="2020-05-19T13:45:00Z" w:initials="MHJ">
    <w:p w14:paraId="11DB91EE" w14:textId="73471E9D" w:rsidR="00703BB3" w:rsidRDefault="00703BB3">
      <w:pPr>
        <w:pStyle w:val="CommentText"/>
      </w:pPr>
      <w:r>
        <w:rPr>
          <w:rStyle w:val="CommentReference"/>
        </w:rPr>
        <w:annotationRef/>
      </w:r>
      <w:r>
        <w:t>Yes, coronavirus specifically</w:t>
      </w:r>
    </w:p>
  </w:comment>
  <w:comment w:id="136" w:author="Miller, Harvey J." w:date="2020-05-19T15:34:00Z" w:initials="MHJ">
    <w:p w14:paraId="48617BD9" w14:textId="11A6E13C" w:rsidR="00703BB3" w:rsidRDefault="00703BB3">
      <w:pPr>
        <w:pStyle w:val="CommentText"/>
      </w:pPr>
      <w:r>
        <w:rPr>
          <w:rStyle w:val="CommentReference"/>
        </w:rPr>
        <w:annotationRef/>
      </w:r>
      <w:r>
        <w:t>Reference for that?</w:t>
      </w:r>
    </w:p>
  </w:comment>
  <w:comment w:id="146" w:author="Miller, Harvey J." w:date="2020-05-19T13:52:00Z" w:initials="MHJ">
    <w:p w14:paraId="6EEFBF09" w14:textId="4F7546D8" w:rsidR="00703BB3" w:rsidRDefault="00703BB3">
      <w:pPr>
        <w:pStyle w:val="CommentText"/>
      </w:pPr>
      <w:r>
        <w:rPr>
          <w:rStyle w:val="CommentReference"/>
        </w:rPr>
        <w:annotationRef/>
      </w:r>
      <w:r>
        <w:t xml:space="preserve">Reference to a paper describing captive riders (place reference right after word "captive") </w:t>
      </w:r>
    </w:p>
  </w:comment>
  <w:comment w:id="160" w:author="Miller, Harvey J." w:date="2020-05-19T13:55:00Z" w:initials="MHJ">
    <w:p w14:paraId="50A69B7A" w14:textId="58FA5847" w:rsidR="00703BB3" w:rsidRDefault="00703BB3">
      <w:pPr>
        <w:pStyle w:val="CommentText"/>
      </w:pPr>
      <w:r>
        <w:rPr>
          <w:rStyle w:val="CommentReference"/>
        </w:rPr>
        <w:annotationRef/>
      </w:r>
      <w:r>
        <w:rPr>
          <w:noProof/>
        </w:rPr>
        <w:t>Reference to</w:t>
      </w:r>
      <w:r>
        <w:t xml:space="preserve">paper on public transit as critical infrastructure  </w:t>
      </w:r>
    </w:p>
  </w:comment>
  <w:comment w:id="182" w:author="Miller, Harvey J." w:date="2020-05-19T13:45:00Z" w:initials="MHJ">
    <w:p w14:paraId="2783E5C7" w14:textId="77777777" w:rsidR="00703BB3" w:rsidRDefault="00703BB3" w:rsidP="00753D8D">
      <w:pPr>
        <w:pStyle w:val="CommentText"/>
      </w:pPr>
      <w:r>
        <w:rPr>
          <w:rStyle w:val="CommentReference"/>
        </w:rPr>
        <w:annotationRef/>
      </w:r>
      <w:r>
        <w:t>Yes, coronavirus specifically</w:t>
      </w:r>
    </w:p>
  </w:comment>
  <w:comment w:id="195" w:author="Miller, Harvey J." w:date="2020-05-19T16:15:00Z" w:initials="MHJ">
    <w:p w14:paraId="2166CF03" w14:textId="5335DB3F" w:rsidR="00703BB3" w:rsidRDefault="00703BB3">
      <w:pPr>
        <w:pStyle w:val="CommentText"/>
      </w:pPr>
      <w:r>
        <w:rPr>
          <w:rStyle w:val="CommentReference"/>
        </w:rPr>
        <w:annotationRef/>
      </w:r>
      <w:r>
        <w:t>Why did you switch the citation system?</w:t>
      </w:r>
    </w:p>
  </w:comment>
  <w:comment w:id="196" w:author="Liu, Luyu" w:date="2020-05-20T16:28:00Z" w:initials="LL">
    <w:p w14:paraId="3FE209BB" w14:textId="4844883C" w:rsidR="00703BB3" w:rsidRDefault="00703BB3">
      <w:pPr>
        <w:pStyle w:val="CommentText"/>
      </w:pPr>
      <w:r>
        <w:rPr>
          <w:rStyle w:val="CommentReference"/>
        </w:rPr>
        <w:annotationRef/>
      </w:r>
      <w:r>
        <w:t>PLOS ONE need Vancouver, which is similar to IEEE style. So I guess we have to hardcode this one and leave the citation later</w:t>
      </w:r>
    </w:p>
  </w:comment>
  <w:comment w:id="212" w:author="Miller, Harvey J." w:date="2020-05-19T15:38:00Z" w:initials="MHJ">
    <w:p w14:paraId="1639FC2C" w14:textId="22094879" w:rsidR="00703BB3" w:rsidRDefault="00703BB3">
      <w:pPr>
        <w:pStyle w:val="CommentText"/>
      </w:pPr>
      <w:r>
        <w:rPr>
          <w:rStyle w:val="CommentReference"/>
        </w:rPr>
        <w:annotationRef/>
      </w:r>
      <w:r>
        <w:t xml:space="preserve">I don't understand – 1200 ridership per day *and* 50% </w:t>
      </w:r>
    </w:p>
  </w:comment>
  <w:comment w:id="213" w:author="Liu, Luyu" w:date="2020-05-20T21:55:00Z" w:initials="LL">
    <w:p w14:paraId="6757664C" w14:textId="1FC45E31" w:rsidR="00703BB3" w:rsidRDefault="00703BB3">
      <w:pPr>
        <w:pStyle w:val="CommentText"/>
      </w:pPr>
      <w:r>
        <w:rPr>
          <w:rStyle w:val="CommentReference"/>
        </w:rPr>
        <w:annotationRef/>
      </w:r>
      <w:r>
        <w:t>Clear?</w:t>
      </w:r>
    </w:p>
  </w:comment>
  <w:comment w:id="244" w:author="Miller, Harvey J." w:date="2020-05-19T15:46:00Z" w:initials="MHJ">
    <w:p w14:paraId="079F5A51" w14:textId="4D4E2252" w:rsidR="00703BB3" w:rsidRDefault="00703BB3">
      <w:pPr>
        <w:pStyle w:val="CommentText"/>
      </w:pPr>
      <w:r>
        <w:rPr>
          <w:rStyle w:val="CommentReference"/>
        </w:rPr>
        <w:annotationRef/>
      </w:r>
      <w:r>
        <w:t>What does this mean?</w:t>
      </w:r>
    </w:p>
  </w:comment>
  <w:comment w:id="245" w:author="Liu, Luyu" w:date="2020-05-21T16:48:00Z" w:initials="LL">
    <w:p w14:paraId="047653A4" w14:textId="6D780BCE" w:rsidR="00703BB3" w:rsidRDefault="00703BB3">
      <w:pPr>
        <w:pStyle w:val="CommentText"/>
      </w:pPr>
      <w:r>
        <w:rPr>
          <w:rStyle w:val="CommentReference"/>
        </w:rPr>
        <w:annotationRef/>
      </w:r>
      <w:r>
        <w:rPr>
          <w:rFonts w:hint="eastAsia"/>
        </w:rPr>
        <w:t>Better</w:t>
      </w:r>
      <w:r>
        <w:t>? If not, I’ll just delete it</w:t>
      </w:r>
    </w:p>
  </w:comment>
  <w:comment w:id="412" w:author="Miller, Harvey J." w:date="2020-05-19T16:10:00Z" w:initials="MHJ">
    <w:p w14:paraId="5C24116E" w14:textId="264BDBB9" w:rsidR="00703BB3" w:rsidRDefault="00703BB3">
      <w:pPr>
        <w:pStyle w:val="CommentText"/>
      </w:pPr>
      <w:r>
        <w:rPr>
          <w:rStyle w:val="CommentReference"/>
        </w:rPr>
        <w:annotationRef/>
      </w:r>
      <w:r>
        <w:t>Can we say a bit more, briefly?</w:t>
      </w:r>
    </w:p>
  </w:comment>
  <w:comment w:id="413" w:author="Liu, Luyu" w:date="2020-05-22T12:19:00Z" w:initials="LL">
    <w:p w14:paraId="496730C5" w14:textId="4BE145CD" w:rsidR="00703BB3" w:rsidRDefault="00703BB3">
      <w:pPr>
        <w:pStyle w:val="CommentText"/>
      </w:pPr>
      <w:r>
        <w:rPr>
          <w:rStyle w:val="CommentReference"/>
        </w:rPr>
        <w:annotationRef/>
      </w:r>
      <w:r>
        <w:t>Added. I can add more if not enough</w:t>
      </w:r>
    </w:p>
  </w:comment>
  <w:comment w:id="430" w:author="Miller, Harvey J." w:date="2020-05-19T16:14:00Z" w:initials="MHJ">
    <w:p w14:paraId="470940E5" w14:textId="60E2870D" w:rsidR="00703BB3" w:rsidRDefault="00703BB3">
      <w:pPr>
        <w:pStyle w:val="CommentText"/>
      </w:pPr>
      <w:r>
        <w:rPr>
          <w:rStyle w:val="CommentReference"/>
        </w:rPr>
        <w:annotationRef/>
      </w:r>
      <w:r>
        <w:t>Did we need that overview paragraph (between 2. and 2.1</w:t>
      </w:r>
      <w:proofErr w:type="gramStart"/>
      <w:r>
        <w:t>) ?</w:t>
      </w:r>
      <w:proofErr w:type="gramEnd"/>
      <w:r>
        <w:t xml:space="preserve">  I have a sense that PLOS One style is terse.</w:t>
      </w:r>
    </w:p>
  </w:comment>
  <w:comment w:id="431" w:author="Liu, Luyu" w:date="2020-05-20T22:08:00Z" w:initials="LL">
    <w:p w14:paraId="4180594A" w14:textId="376BFA1A" w:rsidR="00703BB3" w:rsidRDefault="00703BB3">
      <w:pPr>
        <w:pStyle w:val="CommentText"/>
      </w:pPr>
      <w:r>
        <w:rPr>
          <w:rStyle w:val="CommentReference"/>
        </w:rPr>
        <w:annotationRef/>
      </w:r>
      <w:r>
        <w:t>I don’t see an explicit requirement. And I see some PLOS one articles did not have that part.</w:t>
      </w:r>
    </w:p>
  </w:comment>
  <w:comment w:id="472" w:author="Miller, Harvey J." w:date="2020-05-20T09:09:00Z" w:initials="MHJ">
    <w:p w14:paraId="309FC11C" w14:textId="1E679AC1" w:rsidR="00703BB3" w:rsidRDefault="00703BB3">
      <w:pPr>
        <w:pStyle w:val="CommentText"/>
      </w:pPr>
      <w:r>
        <w:rPr>
          <w:rStyle w:val="CommentReference"/>
        </w:rPr>
        <w:annotationRef/>
      </w:r>
      <w:r>
        <w:t>Do we have a similar statistic for iOS?</w:t>
      </w:r>
    </w:p>
  </w:comment>
  <w:comment w:id="473" w:author="Liu, Luyu" w:date="2020-05-20T16:29:00Z" w:initials="LL">
    <w:p w14:paraId="082B3779" w14:textId="7B88AF64" w:rsidR="00703BB3" w:rsidRDefault="00703BB3">
      <w:pPr>
        <w:pStyle w:val="CommentText"/>
      </w:pPr>
      <w:r>
        <w:rPr>
          <w:rStyle w:val="CommentReference"/>
        </w:rPr>
        <w:annotationRef/>
      </w:r>
      <w:r>
        <w:t>Unfortunately, no. I actually did some research. IOS app store only provides the number of comments and rate.</w:t>
      </w:r>
    </w:p>
  </w:comment>
  <w:comment w:id="523" w:author="Miller, Harvey J." w:date="2020-05-20T09:54:00Z" w:initials="MHJ">
    <w:p w14:paraId="4DDC107A" w14:textId="5C5AED76" w:rsidR="00703BB3" w:rsidRDefault="00703BB3">
      <w:pPr>
        <w:pStyle w:val="CommentText"/>
      </w:pPr>
      <w:r>
        <w:rPr>
          <w:rStyle w:val="CommentReference"/>
        </w:rPr>
        <w:annotationRef/>
      </w:r>
      <w:r>
        <w:t>I don't think Figure 1 is necessary; we make our point with the tests and standard deviation reports in the text.</w:t>
      </w:r>
    </w:p>
  </w:comment>
  <w:comment w:id="730" w:author="Miller, Harvey J." w:date="2020-05-20T10:43:00Z" w:initials="MHJ">
    <w:p w14:paraId="6F510011" w14:textId="70F2FAC6" w:rsidR="00703BB3" w:rsidRDefault="00703BB3">
      <w:pPr>
        <w:pStyle w:val="CommentText"/>
      </w:pPr>
      <w:r>
        <w:rPr>
          <w:rStyle w:val="CommentReference"/>
        </w:rPr>
        <w:annotationRef/>
      </w:r>
      <w:r>
        <w:t>L?  What is L?</w:t>
      </w:r>
    </w:p>
  </w:comment>
  <w:comment w:id="809" w:author="Miller, Harvey J." w:date="2020-05-20T10:52:00Z" w:initials="MHJ">
    <w:p w14:paraId="758E33E4" w14:textId="6F89D718" w:rsidR="00703BB3" w:rsidRDefault="00703BB3">
      <w:pPr>
        <w:pStyle w:val="CommentText"/>
      </w:pPr>
      <w:r>
        <w:rPr>
          <w:rStyle w:val="CommentReference"/>
        </w:rPr>
        <w:annotationRef/>
      </w:r>
      <w:r>
        <w:t>Be consistent with your citation system</w:t>
      </w:r>
    </w:p>
  </w:comment>
  <w:comment w:id="895" w:author="Miller, Harvey J." w:date="2020-05-20T11:02:00Z" w:initials="MHJ">
    <w:p w14:paraId="56F8D1B2" w14:textId="1B588E2D" w:rsidR="00703BB3" w:rsidRDefault="00703BB3">
      <w:pPr>
        <w:pStyle w:val="CommentText"/>
      </w:pPr>
      <w:r>
        <w:rPr>
          <w:rStyle w:val="CommentReference"/>
        </w:rPr>
        <w:annotationRef/>
      </w:r>
      <w:r>
        <w:t>This is sufficient.  This fact is well-known.  But always good to back it up with a reference</w:t>
      </w:r>
    </w:p>
  </w:comment>
  <w:comment w:id="926" w:author="Miller, Harvey J." w:date="2020-05-20T11:22:00Z" w:initials="MHJ">
    <w:p w14:paraId="21ECDC79" w14:textId="3CF80EAC" w:rsidR="00703BB3" w:rsidRDefault="00703BB3">
      <w:pPr>
        <w:pStyle w:val="CommentText"/>
      </w:pPr>
      <w:r>
        <w:rPr>
          <w:rStyle w:val="CommentReference"/>
        </w:rPr>
        <w:annotationRef/>
      </w:r>
      <w:r>
        <w:t>Again, I think we can be more terse here.</w:t>
      </w:r>
    </w:p>
  </w:comment>
  <w:comment w:id="996" w:author="Miller, Harvey J." w:date="2020-05-20T11:28:00Z" w:initials="MHJ">
    <w:p w14:paraId="065D7A78" w14:textId="4810A30D" w:rsidR="00703BB3" w:rsidRDefault="00703BB3">
      <w:pPr>
        <w:pStyle w:val="CommentText"/>
      </w:pPr>
      <w:r>
        <w:rPr>
          <w:rStyle w:val="CommentReference"/>
        </w:rPr>
        <w:annotationRef/>
      </w:r>
      <w:r>
        <w:t xml:space="preserve">What do you think?  You need to change subscripts. </w:t>
      </w:r>
    </w:p>
  </w:comment>
  <w:comment w:id="1079" w:author="Miller, Harvey J." w:date="2020-05-20T11:38:00Z" w:initials="MHJ">
    <w:p w14:paraId="4D835184" w14:textId="1E5FA8D1" w:rsidR="00703BB3" w:rsidRDefault="00703BB3">
      <w:pPr>
        <w:pStyle w:val="CommentText"/>
      </w:pPr>
      <w:r>
        <w:rPr>
          <w:rStyle w:val="CommentReference"/>
        </w:rPr>
        <w:annotationRef/>
      </w:r>
      <w:r>
        <w:t>Is this a better way of saying this?  Not sure.</w:t>
      </w:r>
    </w:p>
  </w:comment>
  <w:comment w:id="1080" w:author="Liu, Luyu" w:date="2020-05-21T17:32:00Z" w:initials="LL">
    <w:p w14:paraId="24D5B901" w14:textId="36056C26" w:rsidR="00703BB3" w:rsidRDefault="00703BB3">
      <w:pPr>
        <w:pStyle w:val="CommentText"/>
      </w:pPr>
      <w:r>
        <w:rPr>
          <w:rStyle w:val="CommentReference"/>
        </w:rPr>
        <w:annotationRef/>
      </w:r>
      <w:r>
        <w:t>Better?</w:t>
      </w:r>
    </w:p>
  </w:comment>
  <w:comment w:id="1123" w:author="Miller, Harvey J." w:date="2020-05-20T11:41:00Z" w:initials="MHJ">
    <w:p w14:paraId="2E8D8B78" w14:textId="0D2621CE" w:rsidR="00703BB3" w:rsidRDefault="00703BB3">
      <w:pPr>
        <w:pStyle w:val="CommentText"/>
      </w:pPr>
      <w:r>
        <w:rPr>
          <w:rStyle w:val="CommentReference"/>
        </w:rPr>
        <w:annotationRef/>
      </w:r>
      <w:r>
        <w:t xml:space="preserve">Need to mention how you did this, briefly.  </w:t>
      </w:r>
    </w:p>
  </w:comment>
  <w:comment w:id="1188" w:author="Miller, Harvey J." w:date="2020-05-20T12:26:00Z" w:initials="MHJ">
    <w:p w14:paraId="1FF5FCB8" w14:textId="7957B2FB" w:rsidR="00703BB3" w:rsidRDefault="00703BB3">
      <w:pPr>
        <w:pStyle w:val="CommentText"/>
      </w:pPr>
      <w:r>
        <w:rPr>
          <w:rStyle w:val="CommentReference"/>
        </w:rPr>
        <w:annotationRef/>
      </w:r>
      <w:r>
        <w:t>How do we determine this?  Maybe we should mention this above?</w:t>
      </w:r>
    </w:p>
  </w:comment>
  <w:comment w:id="1452" w:author="Liu, Luyu" w:date="2020-05-12T16:31:00Z" w:initials="LL">
    <w:p w14:paraId="603F7D4E" w14:textId="77777777" w:rsidR="00703BB3" w:rsidRDefault="00703BB3" w:rsidP="00A47815">
      <w:pPr>
        <w:pStyle w:val="CommentText"/>
      </w:pPr>
      <w:r>
        <w:rPr>
          <w:rStyle w:val="CommentReference"/>
        </w:rPr>
        <w:annotationRef/>
      </w:r>
      <w:r>
        <w:t>Need new name</w:t>
      </w:r>
    </w:p>
  </w:comment>
  <w:comment w:id="1208" w:author="Liu, Luyu" w:date="2020-05-12T16:29:00Z" w:initials="LL">
    <w:p w14:paraId="186D9DDF" w14:textId="18730DEE" w:rsidR="00703BB3" w:rsidRDefault="00703BB3">
      <w:pPr>
        <w:pStyle w:val="CommentText"/>
        <w:rPr>
          <w:rFonts w:ascii="Times New Roman" w:hAnsi="Times New Roman" w:cs="Times New Roman"/>
          <w:sz w:val="24"/>
        </w:rPr>
      </w:pPr>
      <w:r>
        <w:rPr>
          <w:rStyle w:val="CommentReference"/>
        </w:rPr>
        <w:annotationRef/>
      </w:r>
      <w:r>
        <w:rPr>
          <w:rFonts w:ascii="Times New Roman" w:hAnsi="Times New Roman" w:cs="Times New Roman"/>
          <w:sz w:val="24"/>
        </w:rPr>
        <w:t xml:space="preserve">Supposing a city’s routine mobility is a house and the pandemic is a fire accident, the rate of the pandemic arriving at different cities can be different, just like different houses are burning at a different speed. The </w:t>
      </w:r>
      <w:r w:rsidR="008257E8">
        <w:rPr>
          <w:rFonts w:ascii="Times New Roman" w:hAnsi="Times New Roman" w:cs="Times New Roman"/>
          <w:sz w:val="24"/>
        </w:rPr>
        <w:t>cliff</w:t>
      </w:r>
      <w:r>
        <w:rPr>
          <w:rFonts w:ascii="Times New Roman" w:hAnsi="Times New Roman" w:cs="Times New Roman"/>
          <w:sz w:val="24"/>
        </w:rPr>
        <w:t xml:space="preserve"> point measures when the first few people began to run for their lives, while the </w:t>
      </w:r>
      <w:r w:rsidR="008257E8">
        <w:rPr>
          <w:rFonts w:ascii="Times New Roman" w:hAnsi="Times New Roman" w:cs="Times New Roman"/>
          <w:sz w:val="24"/>
        </w:rPr>
        <w:t>floor</w:t>
      </w:r>
      <w:r>
        <w:rPr>
          <w:rFonts w:ascii="Times New Roman" w:hAnsi="Times New Roman" w:cs="Times New Roman"/>
          <w:sz w:val="24"/>
        </w:rPr>
        <w:t xml:space="preserve"> point measures when the last few people who are capable of running managed to run for their lives. Therefore, comparing how timely the people began/finished the evacuation process and how fast the houses are burning down is very important; it measures the extent of possible exposure to the people via the transit system.</w:t>
      </w:r>
    </w:p>
    <w:p w14:paraId="339FC689" w14:textId="13904F9D" w:rsidR="00703BB3" w:rsidRDefault="00703BB3">
      <w:pPr>
        <w:pStyle w:val="CommentText"/>
        <w:rPr>
          <w:rFonts w:ascii="Times New Roman" w:hAnsi="Times New Roman" w:cs="Times New Roman"/>
          <w:sz w:val="24"/>
        </w:rPr>
      </w:pPr>
    </w:p>
    <w:p w14:paraId="224AE559" w14:textId="2E4D3A5C" w:rsidR="00703BB3" w:rsidRDefault="00703BB3">
      <w:pPr>
        <w:pStyle w:val="CommentText"/>
        <w:rPr>
          <w:rFonts w:ascii="Times New Roman" w:hAnsi="Times New Roman" w:cs="Times New Roman"/>
          <w:sz w:val="24"/>
        </w:rPr>
      </w:pPr>
    </w:p>
    <w:p w14:paraId="63C4A9A5" w14:textId="32EC4C19" w:rsidR="00703BB3" w:rsidRDefault="00703BB3">
      <w:pPr>
        <w:pStyle w:val="CommentText"/>
      </w:pPr>
      <w:r>
        <w:rPr>
          <w:rFonts w:ascii="Times New Roman" w:hAnsi="Times New Roman" w:cs="Times New Roman"/>
          <w:sz w:val="24"/>
        </w:rPr>
        <w:t>Really I want to add this to the paper in the discussion part.</w:t>
      </w:r>
    </w:p>
  </w:comment>
  <w:comment w:id="1209" w:author="Miller, Harvey J." w:date="2020-05-20T12:21:00Z" w:initials="MHJ">
    <w:p w14:paraId="20FD853A" w14:textId="521237DD" w:rsidR="00703BB3" w:rsidRDefault="00703BB3">
      <w:pPr>
        <w:pStyle w:val="CommentText"/>
      </w:pPr>
      <w:r>
        <w:rPr>
          <w:rStyle w:val="CommentReference"/>
        </w:rPr>
        <w:annotationRef/>
      </w:r>
      <w:r>
        <w:t>Give it a try, dude!</w:t>
      </w:r>
    </w:p>
  </w:comment>
  <w:comment w:id="1210" w:author="Liu, Luyu" w:date="2020-05-21T15:52:00Z" w:initials="LL">
    <w:p w14:paraId="585577E5" w14:textId="6017AD00" w:rsidR="00703BB3" w:rsidRDefault="00703BB3">
      <w:pPr>
        <w:pStyle w:val="CommentText"/>
      </w:pPr>
      <w:r>
        <w:rPr>
          <w:rStyle w:val="CommentReference"/>
        </w:rPr>
        <w:annotationRef/>
      </w:r>
      <w:r>
        <w:t xml:space="preserve">Added. </w:t>
      </w:r>
    </w:p>
  </w:comment>
  <w:comment w:id="1500" w:author="Liu, Luyu" w:date="2020-04-23T15:29:00Z" w:initials="LL">
    <w:p w14:paraId="5E9C474D" w14:textId="77777777" w:rsidR="00703BB3" w:rsidRDefault="00703BB3" w:rsidP="00516531">
      <w:pPr>
        <w:pStyle w:val="CommentText"/>
      </w:pPr>
      <w:r>
        <w:rPr>
          <w:rStyle w:val="CommentReference"/>
        </w:rPr>
        <w:annotationRef/>
      </w:r>
      <w:r>
        <w:t>I don’t know how to call this either.</w:t>
      </w:r>
    </w:p>
    <w:p w14:paraId="2C68315C" w14:textId="77777777" w:rsidR="00703BB3" w:rsidRDefault="00703BB3" w:rsidP="00516531">
      <w:pPr>
        <w:pStyle w:val="CommentText"/>
      </w:pPr>
    </w:p>
    <w:p w14:paraId="343A6ED7" w14:textId="77777777" w:rsidR="00703BB3" w:rsidRDefault="00703BB3" w:rsidP="00516531">
      <w:pPr>
        <w:pStyle w:val="CommentText"/>
      </w:pPr>
      <w:r>
        <w:t>Response delay? Distance?</w:t>
      </w:r>
    </w:p>
    <w:p w14:paraId="40BAEE78" w14:textId="77777777" w:rsidR="00703BB3" w:rsidRDefault="00703BB3" w:rsidP="00516531">
      <w:pPr>
        <w:pStyle w:val="CommentText"/>
      </w:pPr>
    </w:p>
    <w:p w14:paraId="5E5B4C8E" w14:textId="03197D5A" w:rsidR="00703BB3" w:rsidRDefault="00703BB3" w:rsidP="00516531">
      <w:pPr>
        <w:pStyle w:val="CommentText"/>
      </w:pPr>
      <w:r>
        <w:t xml:space="preserve">We also need to distinguish between </w:t>
      </w:r>
      <w:r w:rsidR="008257E8">
        <w:t>cliff</w:t>
      </w:r>
      <w:r>
        <w:t xml:space="preserve"> point version and </w:t>
      </w:r>
      <w:r w:rsidR="008257E8">
        <w:t>floor</w:t>
      </w:r>
      <w:r>
        <w:t xml:space="preserve"> version.</w:t>
      </w:r>
    </w:p>
  </w:comment>
  <w:comment w:id="1524" w:author="Miller, Harvey J." w:date="2020-05-20T12:47:00Z" w:initials="MHJ">
    <w:p w14:paraId="005F91CD" w14:textId="648AF349" w:rsidR="00703BB3" w:rsidRDefault="00703BB3">
      <w:pPr>
        <w:pStyle w:val="CommentText"/>
      </w:pPr>
      <w:r>
        <w:rPr>
          <w:rStyle w:val="CommentReference"/>
        </w:rPr>
        <w:annotationRef/>
      </w:r>
      <w:r>
        <w:t xml:space="preserve">My suggestion.  This emphasizes that l is a parameter to this measure </w:t>
      </w:r>
    </w:p>
    <w:p w14:paraId="7570229E" w14:textId="77777777" w:rsidR="00703BB3" w:rsidRDefault="00703BB3">
      <w:pPr>
        <w:pStyle w:val="CommentText"/>
      </w:pPr>
    </w:p>
    <w:p w14:paraId="337E6B54" w14:textId="6D6922FD" w:rsidR="00703BB3" w:rsidRDefault="00703BB3">
      <w:pPr>
        <w:pStyle w:val="CommentText"/>
      </w:pPr>
      <m:oMathPara>
        <m:oMath>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r>
                <w:rPr>
                  <w:rFonts w:ascii="Cambria Math" w:hAnsi="Cambria Math"/>
                </w:rPr>
                <m:t>l</m:t>
              </m:r>
            </m:e>
          </m:d>
          <m:r>
            <w:rPr>
              <w:rFonts w:ascii="Cambria Math" w:hAnsi="Cambria Math"/>
            </w:rPr>
            <m:t>=…</m:t>
          </m:r>
        </m:oMath>
      </m:oMathPara>
    </w:p>
  </w:comment>
  <w:comment w:id="1584" w:author="Liu, Luyu" w:date="2020-05-12T17:58:00Z" w:initials="LL">
    <w:p w14:paraId="579681A3" w14:textId="559F37EE" w:rsidR="00703BB3" w:rsidRDefault="00703BB3">
      <w:pPr>
        <w:pStyle w:val="CommentText"/>
      </w:pPr>
      <w:r>
        <w:rPr>
          <w:rStyle w:val="CommentReference"/>
        </w:rPr>
        <w:annotationRef/>
      </w:r>
      <w:r>
        <w:t xml:space="preserve">May need a section </w:t>
      </w:r>
      <w:r>
        <w:rPr>
          <w:rFonts w:hint="eastAsia"/>
        </w:rPr>
        <w:t>name</w:t>
      </w:r>
    </w:p>
  </w:comment>
  <w:comment w:id="1609" w:author="Miller, Harvey J." w:date="2020-05-20T13:11:00Z" w:initials="MHJ">
    <w:p w14:paraId="25A3B5E0" w14:textId="6ECE543A" w:rsidR="00703BB3" w:rsidRDefault="00703BB3">
      <w:pPr>
        <w:pStyle w:val="CommentText"/>
      </w:pPr>
      <w:r>
        <w:rPr>
          <w:rStyle w:val="CommentReference"/>
        </w:rPr>
        <w:annotationRef/>
      </w:r>
      <w:r>
        <w:t>Is this correct?  Also, caption the figure.</w:t>
      </w:r>
    </w:p>
  </w:comment>
  <w:comment w:id="1669" w:author="Liu, Luyu" w:date="2020-05-21T17:50:00Z" w:initials="LL">
    <w:p w14:paraId="456C8EC6" w14:textId="538B649F" w:rsidR="00703BB3" w:rsidRDefault="00703BB3">
      <w:pPr>
        <w:pStyle w:val="CommentText"/>
      </w:pPr>
      <w:r>
        <w:rPr>
          <w:rStyle w:val="CommentReference"/>
        </w:rPr>
        <w:annotationRef/>
      </w:r>
      <w:r>
        <w:t xml:space="preserve">I think this is the best combination. </w:t>
      </w:r>
    </w:p>
  </w:comment>
  <w:comment w:id="1716" w:author="Miller, Harvey J." w:date="2020-05-20T13:16:00Z" w:initials="MHJ">
    <w:p w14:paraId="6721EBA7" w14:textId="71D40684" w:rsidR="00703BB3" w:rsidRDefault="00703BB3">
      <w:pPr>
        <w:pStyle w:val="CommentText"/>
      </w:pPr>
      <w:r>
        <w:rPr>
          <w:rStyle w:val="CommentReference"/>
        </w:rPr>
        <w:annotationRef/>
      </w:r>
      <w:r>
        <w:t>Huh?</w:t>
      </w:r>
    </w:p>
  </w:comment>
  <w:comment w:id="1717" w:author="Liu, Luyu" w:date="2020-05-22T12:15:00Z" w:initials="LL">
    <w:p w14:paraId="196393CB" w14:textId="5AA2989A" w:rsidR="00703BB3" w:rsidRDefault="00703BB3">
      <w:pPr>
        <w:pStyle w:val="CommentText"/>
      </w:pPr>
      <w:r>
        <w:rPr>
          <w:rStyle w:val="CommentReference"/>
        </w:rPr>
        <w:annotationRef/>
      </w:r>
      <w:r>
        <w:t xml:space="preserve">I change all similar expression to “two curves” </w:t>
      </w:r>
    </w:p>
  </w:comment>
  <w:comment w:id="1773" w:author="Miller, Harvey J." w:date="2020-05-20T13:33:00Z" w:initials="MHJ">
    <w:p w14:paraId="42FC5108" w14:textId="793AFCF6" w:rsidR="00703BB3" w:rsidRDefault="00703BB3">
      <w:pPr>
        <w:pStyle w:val="CommentText"/>
      </w:pPr>
      <w:r>
        <w:rPr>
          <w:rStyle w:val="CommentReference"/>
        </w:rPr>
        <w:annotationRef/>
      </w:r>
      <w:r>
        <w:t xml:space="preserve">Change the notation to reflect my more generic </w:t>
      </w:r>
      <w:proofErr w:type="spellStart"/>
      <w:r>
        <w:t>ter</w:t>
      </w:r>
      <w:proofErr w:type="spellEnd"/>
    </w:p>
  </w:comment>
  <w:comment w:id="1840" w:author="Miller, Harvey J." w:date="2020-05-20T13:23:00Z" w:initials="MHJ">
    <w:p w14:paraId="37E8EC1F" w14:textId="7C689DD7" w:rsidR="00703BB3" w:rsidRDefault="00703BB3">
      <w:pPr>
        <w:pStyle w:val="CommentText"/>
      </w:pPr>
      <w:r>
        <w:rPr>
          <w:rStyle w:val="CommentReference"/>
        </w:rPr>
        <w:annotationRef/>
      </w:r>
      <w:r>
        <w:t xml:space="preserve">This should be </w:t>
      </w:r>
      <w:proofErr w:type="gramStart"/>
      <w:r>
        <w:t>S(</w:t>
      </w:r>
      <w:proofErr w:type="gramEnd"/>
      <w:r>
        <w:t>p*)</w:t>
      </w:r>
    </w:p>
  </w:comment>
  <w:comment w:id="1867" w:author="Miller, Harvey J." w:date="2020-05-20T13:24:00Z" w:initials="MHJ">
    <w:p w14:paraId="547C3338" w14:textId="164757EF" w:rsidR="00703BB3" w:rsidRDefault="00703BB3">
      <w:pPr>
        <w:pStyle w:val="CommentText"/>
      </w:pPr>
      <w:r>
        <w:rPr>
          <w:rStyle w:val="CommentReference"/>
        </w:rPr>
        <w:annotationRef/>
      </w:r>
      <w:r>
        <w:t>Also here</w:t>
      </w:r>
    </w:p>
  </w:comment>
  <w:comment w:id="2006" w:author="Liu, Luyu" w:date="2020-04-23T15:27:00Z" w:initials="LL">
    <w:p w14:paraId="232847A6" w14:textId="77777777" w:rsidR="00703BB3" w:rsidRDefault="00703BB3" w:rsidP="00276C14">
      <w:pPr>
        <w:pStyle w:val="CommentText"/>
      </w:pPr>
      <w:r>
        <w:rPr>
          <w:rStyle w:val="CommentReference"/>
        </w:rPr>
        <w:annotationRef/>
      </w:r>
      <w:r>
        <w:t>Need a new name</w:t>
      </w:r>
    </w:p>
  </w:comment>
  <w:comment w:id="2024" w:author="Miller, Harvey J." w:date="2020-05-20T13:58:00Z" w:initials="MHJ">
    <w:p w14:paraId="35C90A9B" w14:textId="49751C5F" w:rsidR="00703BB3" w:rsidRDefault="00703BB3">
      <w:pPr>
        <w:pStyle w:val="CommentText"/>
      </w:pPr>
      <w:r>
        <w:rPr>
          <w:rStyle w:val="CommentReference"/>
        </w:rPr>
        <w:annotationRef/>
      </w:r>
      <w:r>
        <w:t>Need to redo the maps; the color scheme with red meaning higher floors is confusing.  Pick one color dimension and vary its intensity.  Not red since some people are red color blind.</w:t>
      </w:r>
    </w:p>
  </w:comment>
  <w:comment w:id="2025" w:author="Liu, Luyu" w:date="2020-05-22T11:22:00Z" w:initials="LL">
    <w:p w14:paraId="2C5F2B7A" w14:textId="7E547435" w:rsidR="00703BB3" w:rsidRDefault="00703BB3">
      <w:pPr>
        <w:pStyle w:val="CommentText"/>
      </w:pPr>
      <w:r>
        <w:rPr>
          <w:rStyle w:val="CommentReference"/>
        </w:rPr>
        <w:annotationRef/>
      </w:r>
      <w:r>
        <w:t>There you go</w:t>
      </w:r>
    </w:p>
  </w:comment>
  <w:comment w:id="2026" w:author="Miller, Harvey J." w:date="2020-05-22T15:00:00Z" w:initials="MHJ">
    <w:p w14:paraId="0C997AC5" w14:textId="167F8CAD" w:rsidR="00703BB3" w:rsidRDefault="00703BB3">
      <w:pPr>
        <w:pStyle w:val="CommentText"/>
      </w:pPr>
      <w:r>
        <w:rPr>
          <w:rStyle w:val="CommentReference"/>
        </w:rPr>
        <w:annotationRef/>
      </w:r>
      <w:r>
        <w:t>Better!  However, you need to invert the color scheme: lowest drops are white, biggest drops are blue.  And arrange the legend so lowest is on top and highest drop on bottom</w:t>
      </w:r>
    </w:p>
    <w:p w14:paraId="36449474" w14:textId="7FFFE42D" w:rsidR="00703BB3" w:rsidRDefault="00703BB3">
      <w:pPr>
        <w:pStyle w:val="CommentText"/>
      </w:pPr>
    </w:p>
    <w:p w14:paraId="16E1A1D7" w14:textId="5C98934A" w:rsidR="00703BB3" w:rsidRDefault="00703BB3">
      <w:pPr>
        <w:pStyle w:val="CommentText"/>
      </w:pPr>
      <w:r>
        <w:t>Also – why do the categories have unequal intervals?  How did you choose these?</w:t>
      </w:r>
    </w:p>
    <w:p w14:paraId="64575C11" w14:textId="0673DE62" w:rsidR="00703BB3" w:rsidRDefault="00703BB3">
      <w:pPr>
        <w:pStyle w:val="CommentText"/>
      </w:pPr>
    </w:p>
    <w:p w14:paraId="2626FFCA" w14:textId="0A7B64E5" w:rsidR="00703BB3" w:rsidRDefault="00703BB3">
      <w:pPr>
        <w:pStyle w:val="CommentText"/>
      </w:pPr>
      <w:r>
        <w:t>Also, what is with – infinity?  That is impossible.</w:t>
      </w:r>
    </w:p>
  </w:comment>
  <w:comment w:id="2027" w:author="Liu, Luyu" w:date="2020-05-24T16:47:00Z" w:initials="LL">
    <w:p w14:paraId="2ACD5E1B" w14:textId="583F67B8" w:rsidR="00791899" w:rsidRDefault="00791899">
      <w:pPr>
        <w:pStyle w:val="CommentText"/>
      </w:pPr>
      <w:r>
        <w:rPr>
          <w:rStyle w:val="CommentReference"/>
        </w:rPr>
        <w:annotationRef/>
      </w:r>
      <w:r>
        <w:t>Well my motivation to use the former scheme was that lowest drops are bad since more people are still moving around, therefore I used a darker color. But I got your point and changed the color.</w:t>
      </w:r>
    </w:p>
  </w:comment>
  <w:comment w:id="2099" w:author="Miller, Harvey J." w:date="2020-05-20T14:09:00Z" w:initials="MHJ">
    <w:p w14:paraId="535846F5" w14:textId="20A5460A" w:rsidR="00703BB3" w:rsidRDefault="00703BB3">
      <w:pPr>
        <w:pStyle w:val="CommentText"/>
      </w:pPr>
      <w:r>
        <w:rPr>
          <w:rStyle w:val="CommentReference"/>
        </w:rPr>
        <w:annotationRef/>
      </w:r>
      <w:r>
        <w:t>What are these?</w:t>
      </w:r>
    </w:p>
  </w:comment>
  <w:comment w:id="2100" w:author="Liu, Luyu" w:date="2020-05-20T17:17:00Z" w:initials="LL">
    <w:p w14:paraId="0ED76CE1" w14:textId="1C75B2E7" w:rsidR="00703BB3" w:rsidRDefault="00703BB3">
      <w:pPr>
        <w:pStyle w:val="CommentText"/>
      </w:pPr>
      <w:r>
        <w:rPr>
          <w:rStyle w:val="CommentReference"/>
        </w:rPr>
        <w:annotationRef/>
      </w:r>
      <w:hyperlink r:id="rId1" w:history="1">
        <w:r>
          <w:rPr>
            <w:rStyle w:val="Hyperlink"/>
          </w:rPr>
          <w:t>https://en.wikipedia.org/wiki/Leverage_(statistics)</w:t>
        </w:r>
      </w:hyperlink>
    </w:p>
  </w:comment>
  <w:comment w:id="2101" w:author="Miller, Harvey J." w:date="2020-05-22T15:11:00Z" w:initials="MHJ">
    <w:p w14:paraId="444D30C6" w14:textId="08B13962" w:rsidR="00703BB3" w:rsidRDefault="00703BB3">
      <w:pPr>
        <w:pStyle w:val="CommentText"/>
      </w:pPr>
      <w:r>
        <w:rPr>
          <w:rStyle w:val="CommentReference"/>
        </w:rPr>
        <w:annotationRef/>
      </w:r>
      <w:r>
        <w:t>Explain briefly in the text why I care.</w:t>
      </w:r>
    </w:p>
  </w:comment>
  <w:comment w:id="2102" w:author="Liu, Luyu" w:date="2020-05-23T11:07:00Z" w:initials="LL">
    <w:p w14:paraId="26DF0113" w14:textId="3A37D914" w:rsidR="00703BB3" w:rsidRDefault="00703BB3">
      <w:pPr>
        <w:pStyle w:val="CommentText"/>
      </w:pPr>
      <w:r>
        <w:rPr>
          <w:rStyle w:val="CommentReference"/>
        </w:rPr>
        <w:annotationRef/>
      </w:r>
      <w:r>
        <w:t>I think I will just delete this</w:t>
      </w:r>
      <w:r w:rsidR="007E2B2F">
        <w:t xml:space="preserve"> to avoid confusion</w:t>
      </w:r>
      <w:r>
        <w:t xml:space="preserve">, since it’s not very relevant. It’s a part of the regression assessment: </w:t>
      </w:r>
      <w:proofErr w:type="spellStart"/>
      <w:r>
        <w:t>multicollinearity</w:t>
      </w:r>
      <w:proofErr w:type="spellEnd"/>
      <w:r>
        <w:t xml:space="preserve">, the normality of the residual, leverage effect… But we don’t have to show that I guess, unless the referee explicitly ask for that. </w:t>
      </w:r>
    </w:p>
  </w:comment>
  <w:comment w:id="2169" w:author="Miller, Harvey J." w:date="2020-05-20T14:23:00Z" w:initials="MHJ">
    <w:p w14:paraId="7F363C06" w14:textId="33762EC6" w:rsidR="00703BB3" w:rsidRDefault="00703BB3">
      <w:pPr>
        <w:pStyle w:val="CommentText"/>
      </w:pPr>
      <w:r>
        <w:rPr>
          <w:rStyle w:val="CommentReference"/>
        </w:rPr>
        <w:annotationRef/>
      </w:r>
      <w:r>
        <w:t>Yes?  Negative?</w:t>
      </w:r>
    </w:p>
  </w:comment>
  <w:comment w:id="2264" w:author="Miller, Harvey J." w:date="2020-05-20T14:34:00Z" w:initials="MHJ">
    <w:p w14:paraId="065F101E" w14:textId="6779440B" w:rsidR="00703BB3" w:rsidRDefault="00703BB3">
      <w:pPr>
        <w:pStyle w:val="CommentText"/>
      </w:pPr>
      <w:r>
        <w:rPr>
          <w:rStyle w:val="CommentReference"/>
        </w:rPr>
        <w:annotationRef/>
      </w:r>
      <w:r>
        <w:t>White? Really?  Not overall?</w:t>
      </w:r>
    </w:p>
  </w:comment>
  <w:comment w:id="2298" w:author="Miller, Harvey J." w:date="2020-05-20T14:43:00Z" w:initials="MHJ">
    <w:p w14:paraId="3793F09D" w14:textId="75AA0152" w:rsidR="00703BB3" w:rsidRDefault="00703BB3">
      <w:pPr>
        <w:pStyle w:val="CommentText"/>
      </w:pPr>
      <w:r>
        <w:rPr>
          <w:rStyle w:val="CommentReference"/>
        </w:rPr>
        <w:annotationRef/>
      </w:r>
      <w:r>
        <w:t>I deleted the next paragraph since it seems more appropriate for the conclusion.</w:t>
      </w:r>
    </w:p>
  </w:comment>
  <w:comment w:id="2384" w:author="Miller, Harvey J." w:date="2020-05-22T15:25:00Z" w:initials="MHJ">
    <w:p w14:paraId="2B64A63E" w14:textId="759AD57C" w:rsidR="00703BB3" w:rsidRDefault="00703BB3">
      <w:pPr>
        <w:pStyle w:val="CommentText"/>
      </w:pPr>
      <w:r>
        <w:rPr>
          <w:rStyle w:val="CommentReference"/>
        </w:rPr>
        <w:annotationRef/>
      </w:r>
      <w:r>
        <w:t>I only see one map in Figure 3</w:t>
      </w:r>
    </w:p>
  </w:comment>
  <w:comment w:id="2385" w:author="Miller, Harvey J." w:date="2020-05-22T15:27:00Z" w:initials="MHJ">
    <w:p w14:paraId="28486331" w14:textId="4D2C79C3" w:rsidR="00703BB3" w:rsidRDefault="00703BB3">
      <w:pPr>
        <w:pStyle w:val="CommentText"/>
      </w:pPr>
      <w:r>
        <w:rPr>
          <w:rStyle w:val="CommentReference"/>
        </w:rPr>
        <w:annotationRef/>
      </w:r>
      <w:r>
        <w:t xml:space="preserve">You need this paragraph and map. </w:t>
      </w:r>
    </w:p>
  </w:comment>
  <w:comment w:id="2386" w:author="Liu, Luyu" w:date="2020-05-24T16:32:00Z" w:initials="LL">
    <w:p w14:paraId="0B42BE6B" w14:textId="199DF0CE" w:rsidR="00C335BE" w:rsidRDefault="00C335BE">
      <w:pPr>
        <w:pStyle w:val="CommentText"/>
      </w:pPr>
      <w:r>
        <w:rPr>
          <w:rStyle w:val="CommentReference"/>
        </w:rPr>
        <w:annotationRef/>
      </w:r>
      <w:r>
        <w:t>?</w:t>
      </w:r>
    </w:p>
  </w:comment>
  <w:comment w:id="2463" w:author="Miller, Harvey J." w:date="2020-05-22T15:22:00Z" w:initials="MHJ">
    <w:p w14:paraId="7CCB89BE" w14:textId="03C80496" w:rsidR="00703BB3" w:rsidRDefault="00703BB3">
      <w:pPr>
        <w:pStyle w:val="CommentText"/>
      </w:pPr>
      <w:r>
        <w:rPr>
          <w:rStyle w:val="CommentReference"/>
        </w:rPr>
        <w:annotationRef/>
      </w:r>
      <w:r>
        <w:t>Oops.  Something missing.  Are you describing NYC?</w:t>
      </w:r>
    </w:p>
  </w:comment>
  <w:comment w:id="2525" w:author="Miller, Harvey J." w:date="2020-05-20T14:46:00Z" w:initials="MHJ">
    <w:p w14:paraId="02D48801" w14:textId="1E21F943" w:rsidR="00703BB3" w:rsidRDefault="00703BB3">
      <w:pPr>
        <w:pStyle w:val="CommentText"/>
      </w:pPr>
      <w:r>
        <w:rPr>
          <w:rStyle w:val="CommentReference"/>
        </w:rPr>
        <w:annotationRef/>
      </w:r>
      <w:r>
        <w:t xml:space="preserve">Again, need a better color scheme.  Use a single color dimension with </w:t>
      </w:r>
      <w:proofErr w:type="spellStart"/>
      <w:r>
        <w:t>gradiations</w:t>
      </w:r>
      <w:proofErr w:type="spellEnd"/>
    </w:p>
  </w:comment>
  <w:comment w:id="2531" w:author="Miller, Harvey J." w:date="2020-05-20T15:19:00Z" w:initials="MHJ">
    <w:p w14:paraId="10875885" w14:textId="6C415090" w:rsidR="00703BB3" w:rsidRDefault="00703BB3">
      <w:pPr>
        <w:pStyle w:val="CommentText"/>
      </w:pPr>
      <w:r>
        <w:rPr>
          <w:rStyle w:val="CommentReference"/>
        </w:rPr>
        <w:annotationRef/>
      </w:r>
      <w:r>
        <w:t xml:space="preserve">OK, I get the response interval relative to the cliff point.  I don't get it with respect to the floor point.  And the results are homogenous anyway.  I would just define and show the results from the cliff point. </w:t>
      </w:r>
    </w:p>
  </w:comment>
  <w:comment w:id="2532" w:author="Liu, Luyu" w:date="2020-05-20T17:21:00Z" w:initials="LL">
    <w:p w14:paraId="7E5F9EE4" w14:textId="77777777" w:rsidR="00703BB3" w:rsidRDefault="00703BB3">
      <w:pPr>
        <w:pStyle w:val="CommentText"/>
      </w:pPr>
      <w:r>
        <w:rPr>
          <w:rStyle w:val="CommentReference"/>
        </w:rPr>
        <w:annotationRef/>
      </w:r>
      <w:r>
        <w:t>Imagine this: we all live in a high apartment building and there is a fire. After the fire, the fire department want to survey each family’s running time to calculate the resident’s awareness of the fire accident and evacuation practice. Like, how vigilant you are.</w:t>
      </w:r>
    </w:p>
    <w:p w14:paraId="253C239C" w14:textId="730E159A" w:rsidR="00703BB3" w:rsidRDefault="00703BB3">
      <w:pPr>
        <w:pStyle w:val="CommentText"/>
      </w:pPr>
      <w:r>
        <w:t xml:space="preserve">Now, we first need to calculate the time of first people run (cliff point), because of course, that can be very good indicator of how fast the people react. </w:t>
      </w:r>
    </w:p>
    <w:p w14:paraId="08E7619D" w14:textId="175B50EC" w:rsidR="00703BB3" w:rsidRDefault="00703BB3">
      <w:pPr>
        <w:pStyle w:val="CommentText"/>
      </w:pPr>
      <w:r>
        <w:t>But we also want to calculate the time of last people run (floor point), which, in some sense, is a better indicator, since that measures all the resident’s response time, instead of the first people.</w:t>
      </w:r>
    </w:p>
  </w:comment>
  <w:comment w:id="2570" w:author="Miller, Harvey J." w:date="2020-05-20T15:20:00Z" w:initials="MHJ">
    <w:p w14:paraId="20BC8C17" w14:textId="377A32CE" w:rsidR="00703BB3" w:rsidRDefault="00703BB3">
      <w:pPr>
        <w:pStyle w:val="CommentText"/>
      </w:pPr>
      <w:r>
        <w:rPr>
          <w:rStyle w:val="CommentReference"/>
        </w:rPr>
        <w:annotationRef/>
      </w:r>
      <w:r>
        <w:t>Write a new paragraph describing Figure 4</w:t>
      </w:r>
    </w:p>
  </w:comment>
  <w:comment w:id="2614" w:author="Miller, Harvey J." w:date="2020-05-22T15:39:00Z" w:initials="MHJ">
    <w:p w14:paraId="4FCB79AE" w14:textId="2DB3AB7E" w:rsidR="00703BB3" w:rsidRDefault="00703BB3">
      <w:pPr>
        <w:pStyle w:val="CommentText"/>
      </w:pPr>
      <w:r>
        <w:rPr>
          <w:rStyle w:val="CommentReference"/>
        </w:rPr>
        <w:annotationRef/>
      </w:r>
      <w:r>
        <w:t>Relationship to floor values?</w:t>
      </w:r>
    </w:p>
  </w:comment>
  <w:comment w:id="2616" w:author="Miller, Harvey J." w:date="2020-05-22T15:40:00Z" w:initials="MHJ">
    <w:p w14:paraId="50611333" w14:textId="21E603DD" w:rsidR="00703BB3" w:rsidRDefault="00703BB3">
      <w:pPr>
        <w:pStyle w:val="CommentText"/>
      </w:pPr>
      <w:r>
        <w:rPr>
          <w:rStyle w:val="CommentReference"/>
        </w:rPr>
        <w:annotationRef/>
      </w:r>
      <w:r>
        <w:t>Check this</w:t>
      </w:r>
    </w:p>
  </w:comment>
  <w:comment w:id="2578" w:author="Miller, Harvey J." w:date="2020-05-20T15:23:00Z" w:initials="MHJ">
    <w:p w14:paraId="4D53EB1E" w14:textId="562DC8DA" w:rsidR="00703BB3" w:rsidRDefault="00703BB3">
      <w:pPr>
        <w:pStyle w:val="CommentText"/>
      </w:pPr>
      <w:r>
        <w:rPr>
          <w:rStyle w:val="CommentReference"/>
        </w:rPr>
        <w:annotationRef/>
      </w:r>
      <w:r>
        <w:t>Write a paragraph describing the geographic pattern (if any)</w:t>
      </w:r>
    </w:p>
  </w:comment>
  <w:comment w:id="2579" w:author="Liu, Luyu" w:date="2020-05-21T21:24:00Z" w:initials="LL">
    <w:p w14:paraId="2193FBA4" w14:textId="25D300DD" w:rsidR="00703BB3" w:rsidRDefault="00703BB3">
      <w:pPr>
        <w:pStyle w:val="CommentText"/>
      </w:pPr>
      <w:r>
        <w:rPr>
          <w:rStyle w:val="CommentReference"/>
        </w:rPr>
        <w:annotationRef/>
      </w:r>
      <w:r>
        <w:t>I tried.  There is really nothing else to write about…</w:t>
      </w:r>
    </w:p>
  </w:comment>
  <w:comment w:id="2702" w:author="Miller, Harvey J." w:date="2020-05-22T15:41:00Z" w:initials="MHJ">
    <w:p w14:paraId="6DE0C10F" w14:textId="33222DDE" w:rsidR="00703BB3" w:rsidRDefault="00703BB3">
      <w:pPr>
        <w:pStyle w:val="CommentText"/>
      </w:pPr>
      <w:r>
        <w:rPr>
          <w:rStyle w:val="CommentReference"/>
        </w:rPr>
        <w:annotationRef/>
      </w:r>
      <w:r>
        <w:t>Cliff point!</w:t>
      </w:r>
    </w:p>
  </w:comment>
  <w:comment w:id="2725" w:author="Miller, Harvey J." w:date="2020-05-20T15:40:00Z" w:initials="MHJ">
    <w:p w14:paraId="452DA878" w14:textId="3FB959F5" w:rsidR="00703BB3" w:rsidRDefault="00703BB3">
      <w:pPr>
        <w:pStyle w:val="CommentText"/>
      </w:pPr>
      <w:r>
        <w:rPr>
          <w:rStyle w:val="CommentReference"/>
        </w:rPr>
        <w:annotationRef/>
      </w:r>
      <w:r>
        <w:t xml:space="preserve">What day or date did you use for this analysis?  Or is this an average? Need to explain in the methods section too  </w:t>
      </w:r>
    </w:p>
  </w:comment>
  <w:comment w:id="2726" w:author="Liu, Luyu" w:date="2020-05-22T11:05:00Z" w:initials="LL">
    <w:p w14:paraId="12AE03D0" w14:textId="412030A5" w:rsidR="00703BB3" w:rsidRDefault="00703BB3">
      <w:pPr>
        <w:pStyle w:val="CommentText"/>
      </w:pPr>
      <w:r>
        <w:rPr>
          <w:rStyle w:val="CommentReference"/>
        </w:rPr>
        <w:annotationRef/>
      </w:r>
      <w:r>
        <w:t>Added in the data and method section.</w:t>
      </w:r>
    </w:p>
  </w:comment>
  <w:comment w:id="2765" w:author="Miller, Harvey J." w:date="2020-05-20T15:35:00Z" w:initials="MHJ">
    <w:p w14:paraId="3970019D" w14:textId="01766E6F" w:rsidR="00703BB3" w:rsidRDefault="00703BB3">
      <w:pPr>
        <w:pStyle w:val="CommentText"/>
      </w:pPr>
      <w:r>
        <w:rPr>
          <w:rStyle w:val="CommentReference"/>
        </w:rPr>
        <w:annotationRef/>
      </w:r>
      <w:r>
        <w:t>Again, new color scheme</w:t>
      </w:r>
    </w:p>
  </w:comment>
  <w:comment w:id="2790" w:author="Miller, Harvey J." w:date="2020-05-20T15:41:00Z" w:initials="MHJ">
    <w:p w14:paraId="17433F2A" w14:textId="7CFA2E75" w:rsidR="00703BB3" w:rsidRDefault="00703BB3">
      <w:pPr>
        <w:pStyle w:val="CommentText"/>
      </w:pPr>
      <w:r>
        <w:rPr>
          <w:rStyle w:val="CommentReference"/>
        </w:rPr>
        <w:annotationRef/>
      </w:r>
      <w:r>
        <w:t>Explain this better</w:t>
      </w:r>
    </w:p>
  </w:comment>
  <w:comment w:id="2791" w:author="Liu, Luyu" w:date="2020-05-22T11:58:00Z" w:initials="LL">
    <w:p w14:paraId="7AA7500B" w14:textId="03560AD2" w:rsidR="00703BB3" w:rsidRDefault="00703BB3">
      <w:pPr>
        <w:pStyle w:val="CommentText"/>
      </w:pPr>
      <w:r>
        <w:rPr>
          <w:rStyle w:val="CommentReference"/>
        </w:rPr>
        <w:annotationRef/>
      </w:r>
      <w:r>
        <w:t>Better?</w:t>
      </w:r>
    </w:p>
  </w:comment>
  <w:comment w:id="2914" w:author="Miller, Harvey J." w:date="2020-05-20T16:01:00Z" w:initials="MHJ">
    <w:p w14:paraId="4300CEB4" w14:textId="03C15302" w:rsidR="00703BB3" w:rsidRDefault="00703BB3">
      <w:pPr>
        <w:pStyle w:val="CommentText"/>
      </w:pPr>
      <w:r>
        <w:rPr>
          <w:rStyle w:val="CommentReference"/>
        </w:rPr>
        <w:annotationRef/>
      </w:r>
      <w:r>
        <w:t>What are the units in the map</w:t>
      </w:r>
    </w:p>
  </w:comment>
  <w:comment w:id="2920" w:author="Miller, Harvey J." w:date="2020-05-20T16:10:00Z" w:initials="MHJ">
    <w:p w14:paraId="6CBDBBF3" w14:textId="6E0FF157" w:rsidR="00703BB3" w:rsidRDefault="00703BB3">
      <w:pPr>
        <w:pStyle w:val="CommentText"/>
      </w:pPr>
      <w:r>
        <w:rPr>
          <w:rStyle w:val="CommentReference"/>
        </w:rPr>
        <w:annotationRef/>
      </w:r>
      <w:r>
        <w:t>I'm not sure we should include this.  We could be accused of an ecological fallacy – inferring individual characteristics from aggregate measurements</w:t>
      </w:r>
    </w:p>
  </w:comment>
  <w:comment w:id="2968" w:author="Liu, Luyu" w:date="2020-05-23T22:51:00Z" w:initials="LL">
    <w:p w14:paraId="26638C2B" w14:textId="0267A8F3" w:rsidR="00436162" w:rsidRDefault="00436162">
      <w:pPr>
        <w:pStyle w:val="CommentText"/>
      </w:pPr>
      <w:r>
        <w:rPr>
          <w:rStyle w:val="CommentReference"/>
        </w:rPr>
        <w:annotationRef/>
      </w:r>
      <w:r>
        <w:t>I wanted to add another sentence saying that floor value can be a new measure of transit dependency, but I don’t think we can argue that, since fl</w:t>
      </w:r>
      <w:r w:rsidR="00DF636F">
        <w:t>oor value is also involved with</w:t>
      </w:r>
      <w:r>
        <w:t xml:space="preserve"> o</w:t>
      </w:r>
      <w:r w:rsidR="00DF636F">
        <w:t>c</w:t>
      </w:r>
      <w:r>
        <w:t>cupations.</w:t>
      </w:r>
    </w:p>
  </w:comment>
  <w:comment w:id="2950" w:author="Miller, Harvey J." w:date="2020-05-20T16:12:00Z" w:initials="MHJ">
    <w:p w14:paraId="74AA8486" w14:textId="0A3524C8" w:rsidR="00703BB3" w:rsidRDefault="00703BB3">
      <w:pPr>
        <w:pStyle w:val="CommentText"/>
      </w:pPr>
      <w:r>
        <w:rPr>
          <w:rStyle w:val="CommentReference"/>
        </w:rPr>
        <w:annotationRef/>
      </w:r>
      <w:r>
        <w:t>I will edit this after you revise the rest of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0A83DC21" w15:done="0"/>
  <w15:commentEx w15:paraId="66CBCF0C" w15:done="1"/>
  <w15:commentEx w15:paraId="3BF676D9" w15:done="1"/>
  <w15:commentEx w15:paraId="1C51B7D8" w15:done="1"/>
  <w15:commentEx w15:paraId="11DB91EE" w15:done="0"/>
  <w15:commentEx w15:paraId="48617BD9" w15:done="1"/>
  <w15:commentEx w15:paraId="6EEFBF09" w15:done="1"/>
  <w15:commentEx w15:paraId="50A69B7A" w15:done="1"/>
  <w15:commentEx w15:paraId="2783E5C7" w15:done="1"/>
  <w15:commentEx w15:paraId="2166CF03" w15:done="0"/>
  <w15:commentEx w15:paraId="3FE209BB" w15:paraIdParent="2166CF03" w15:done="0"/>
  <w15:commentEx w15:paraId="1639FC2C" w15:done="0"/>
  <w15:commentEx w15:paraId="6757664C" w15:paraIdParent="1639FC2C" w15:done="0"/>
  <w15:commentEx w15:paraId="079F5A51" w15:done="0"/>
  <w15:commentEx w15:paraId="047653A4" w15:paraIdParent="079F5A51" w15:done="0"/>
  <w15:commentEx w15:paraId="5C24116E" w15:done="0"/>
  <w15:commentEx w15:paraId="496730C5" w15:paraIdParent="5C24116E" w15:done="0"/>
  <w15:commentEx w15:paraId="470940E5" w15:done="0"/>
  <w15:commentEx w15:paraId="4180594A" w15:paraIdParent="470940E5" w15:done="0"/>
  <w15:commentEx w15:paraId="309FC11C" w15:done="1"/>
  <w15:commentEx w15:paraId="082B3779" w15:paraIdParent="309FC11C" w15:done="1"/>
  <w15:commentEx w15:paraId="4DDC107A" w15:done="1"/>
  <w15:commentEx w15:paraId="6F510011" w15:done="0"/>
  <w15:commentEx w15:paraId="758E33E4" w15:done="1"/>
  <w15:commentEx w15:paraId="56F8D1B2" w15:done="1"/>
  <w15:commentEx w15:paraId="21ECDC79" w15:done="0"/>
  <w15:commentEx w15:paraId="065D7A78" w15:done="1"/>
  <w15:commentEx w15:paraId="4D835184" w15:done="0"/>
  <w15:commentEx w15:paraId="24D5B901" w15:paraIdParent="4D835184" w15:done="0"/>
  <w15:commentEx w15:paraId="2E8D8B78" w15:done="0"/>
  <w15:commentEx w15:paraId="1FF5FCB8" w15:done="0"/>
  <w15:commentEx w15:paraId="603F7D4E" w15:done="0"/>
  <w15:commentEx w15:paraId="63C4A9A5" w15:done="0"/>
  <w15:commentEx w15:paraId="20FD853A" w15:paraIdParent="63C4A9A5" w15:done="0"/>
  <w15:commentEx w15:paraId="585577E5" w15:paraIdParent="63C4A9A5" w15:done="0"/>
  <w15:commentEx w15:paraId="5E5B4C8E" w15:done="1"/>
  <w15:commentEx w15:paraId="337E6B54" w15:done="1"/>
  <w15:commentEx w15:paraId="579681A3" w15:done="0"/>
  <w15:commentEx w15:paraId="25A3B5E0" w15:done="1"/>
  <w15:commentEx w15:paraId="456C8EC6" w15:done="0"/>
  <w15:commentEx w15:paraId="6721EBA7" w15:done="0"/>
  <w15:commentEx w15:paraId="196393CB" w15:paraIdParent="6721EBA7" w15:done="0"/>
  <w15:commentEx w15:paraId="42FC5108" w15:done="1"/>
  <w15:commentEx w15:paraId="37E8EC1F" w15:done="0"/>
  <w15:commentEx w15:paraId="547C3338" w15:done="0"/>
  <w15:commentEx w15:paraId="232847A6" w15:done="0"/>
  <w15:commentEx w15:paraId="35C90A9B" w15:done="0"/>
  <w15:commentEx w15:paraId="2C5F2B7A" w15:paraIdParent="35C90A9B" w15:done="0"/>
  <w15:commentEx w15:paraId="2626FFCA" w15:paraIdParent="35C90A9B" w15:done="0"/>
  <w15:commentEx w15:paraId="2ACD5E1B" w15:paraIdParent="35C90A9B" w15:done="0"/>
  <w15:commentEx w15:paraId="535846F5" w15:done="0"/>
  <w15:commentEx w15:paraId="0ED76CE1" w15:paraIdParent="535846F5" w15:done="0"/>
  <w15:commentEx w15:paraId="444D30C6" w15:paraIdParent="535846F5" w15:done="0"/>
  <w15:commentEx w15:paraId="26DF0113" w15:paraIdParent="535846F5" w15:done="0"/>
  <w15:commentEx w15:paraId="7F363C06" w15:done="1"/>
  <w15:commentEx w15:paraId="065F101E" w15:done="0"/>
  <w15:commentEx w15:paraId="3793F09D" w15:done="1"/>
  <w15:commentEx w15:paraId="2B64A63E" w15:done="1"/>
  <w15:commentEx w15:paraId="28486331" w15:done="0"/>
  <w15:commentEx w15:paraId="0B42BE6B" w15:paraIdParent="28486331" w15:done="0"/>
  <w15:commentEx w15:paraId="7CCB89BE" w15:done="1"/>
  <w15:commentEx w15:paraId="02D48801" w15:done="1"/>
  <w15:commentEx w15:paraId="10875885" w15:done="1"/>
  <w15:commentEx w15:paraId="08E7619D" w15:paraIdParent="10875885" w15:done="1"/>
  <w15:commentEx w15:paraId="20BC8C17" w15:done="0"/>
  <w15:commentEx w15:paraId="4FCB79AE" w15:done="0"/>
  <w15:commentEx w15:paraId="50611333" w15:done="0"/>
  <w15:commentEx w15:paraId="4D53EB1E" w15:done="0"/>
  <w15:commentEx w15:paraId="2193FBA4" w15:paraIdParent="4D53EB1E" w15:done="0"/>
  <w15:commentEx w15:paraId="6DE0C10F" w15:done="0"/>
  <w15:commentEx w15:paraId="452DA878" w15:done="0"/>
  <w15:commentEx w15:paraId="12AE03D0" w15:paraIdParent="452DA878" w15:done="0"/>
  <w15:commentEx w15:paraId="3970019D" w15:done="1"/>
  <w15:commentEx w15:paraId="17433F2A" w15:done="0"/>
  <w15:commentEx w15:paraId="7AA7500B" w15:paraIdParent="17433F2A" w15:done="0"/>
  <w15:commentEx w15:paraId="4300CEB4" w15:done="1"/>
  <w15:commentEx w15:paraId="6CBDBBF3" w15:done="1"/>
  <w15:commentEx w15:paraId="26638C2B" w15:done="0"/>
  <w15:commentEx w15:paraId="74AA848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7"/>
  </w:num>
  <w:num w:numId="2">
    <w:abstractNumId w:val="12"/>
  </w:num>
  <w:num w:numId="3">
    <w:abstractNumId w:val="0"/>
  </w:num>
  <w:num w:numId="4">
    <w:abstractNumId w:val="2"/>
  </w:num>
  <w:num w:numId="5">
    <w:abstractNumId w:val="10"/>
  </w:num>
  <w:num w:numId="6">
    <w:abstractNumId w:val="4"/>
  </w:num>
  <w:num w:numId="7">
    <w:abstractNumId w:val="6"/>
  </w:num>
  <w:num w:numId="8">
    <w:abstractNumId w:val="1"/>
  </w:num>
  <w:num w:numId="9">
    <w:abstractNumId w:val="11"/>
  </w:num>
  <w:num w:numId="10">
    <w:abstractNumId w:val="9"/>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28D"/>
    <w:rsid w:val="000147A9"/>
    <w:rsid w:val="00017F0C"/>
    <w:rsid w:val="00021171"/>
    <w:rsid w:val="00022676"/>
    <w:rsid w:val="000233F2"/>
    <w:rsid w:val="00024670"/>
    <w:rsid w:val="000253E5"/>
    <w:rsid w:val="000314F1"/>
    <w:rsid w:val="00031B27"/>
    <w:rsid w:val="0003280C"/>
    <w:rsid w:val="00032FC7"/>
    <w:rsid w:val="0003347A"/>
    <w:rsid w:val="00033535"/>
    <w:rsid w:val="0004222A"/>
    <w:rsid w:val="00044D21"/>
    <w:rsid w:val="0004653A"/>
    <w:rsid w:val="00052EDB"/>
    <w:rsid w:val="0005395C"/>
    <w:rsid w:val="000543B3"/>
    <w:rsid w:val="000549D4"/>
    <w:rsid w:val="00055269"/>
    <w:rsid w:val="00055AC5"/>
    <w:rsid w:val="000566DB"/>
    <w:rsid w:val="000711F6"/>
    <w:rsid w:val="00073A24"/>
    <w:rsid w:val="00074168"/>
    <w:rsid w:val="00075952"/>
    <w:rsid w:val="00076D88"/>
    <w:rsid w:val="00081DD1"/>
    <w:rsid w:val="00082412"/>
    <w:rsid w:val="00090F74"/>
    <w:rsid w:val="00093317"/>
    <w:rsid w:val="000A1D13"/>
    <w:rsid w:val="000A2195"/>
    <w:rsid w:val="000A42BC"/>
    <w:rsid w:val="000A43F9"/>
    <w:rsid w:val="000A55DA"/>
    <w:rsid w:val="000A6009"/>
    <w:rsid w:val="000A6EA2"/>
    <w:rsid w:val="000B140E"/>
    <w:rsid w:val="000B1E8E"/>
    <w:rsid w:val="000B3181"/>
    <w:rsid w:val="000B5AC0"/>
    <w:rsid w:val="000B5DB6"/>
    <w:rsid w:val="000C1CCE"/>
    <w:rsid w:val="000C3367"/>
    <w:rsid w:val="000C3D4D"/>
    <w:rsid w:val="000C497C"/>
    <w:rsid w:val="000D004F"/>
    <w:rsid w:val="000D2FE2"/>
    <w:rsid w:val="000D307E"/>
    <w:rsid w:val="000D3D46"/>
    <w:rsid w:val="000D6E2B"/>
    <w:rsid w:val="000E3116"/>
    <w:rsid w:val="000E6B10"/>
    <w:rsid w:val="000F4324"/>
    <w:rsid w:val="000F70EA"/>
    <w:rsid w:val="000F73CC"/>
    <w:rsid w:val="00101604"/>
    <w:rsid w:val="00101A2E"/>
    <w:rsid w:val="00102B7C"/>
    <w:rsid w:val="0010328A"/>
    <w:rsid w:val="0010431A"/>
    <w:rsid w:val="00105BA2"/>
    <w:rsid w:val="00105D71"/>
    <w:rsid w:val="001073FC"/>
    <w:rsid w:val="00110BD1"/>
    <w:rsid w:val="00111C16"/>
    <w:rsid w:val="00114A4D"/>
    <w:rsid w:val="00116BB9"/>
    <w:rsid w:val="00116D16"/>
    <w:rsid w:val="001178FC"/>
    <w:rsid w:val="00120206"/>
    <w:rsid w:val="00120A5B"/>
    <w:rsid w:val="00121E0B"/>
    <w:rsid w:val="00122161"/>
    <w:rsid w:val="0012392D"/>
    <w:rsid w:val="00133870"/>
    <w:rsid w:val="00133B9D"/>
    <w:rsid w:val="00136825"/>
    <w:rsid w:val="00141CCE"/>
    <w:rsid w:val="00142705"/>
    <w:rsid w:val="00143EC2"/>
    <w:rsid w:val="001440EF"/>
    <w:rsid w:val="001449DF"/>
    <w:rsid w:val="00145EA6"/>
    <w:rsid w:val="00152537"/>
    <w:rsid w:val="00153565"/>
    <w:rsid w:val="00153940"/>
    <w:rsid w:val="0015430B"/>
    <w:rsid w:val="00154939"/>
    <w:rsid w:val="00155961"/>
    <w:rsid w:val="00155C96"/>
    <w:rsid w:val="001617A3"/>
    <w:rsid w:val="001623E5"/>
    <w:rsid w:val="0016456F"/>
    <w:rsid w:val="00164E0B"/>
    <w:rsid w:val="00167497"/>
    <w:rsid w:val="00176C1B"/>
    <w:rsid w:val="00176C57"/>
    <w:rsid w:val="0017711B"/>
    <w:rsid w:val="001810A9"/>
    <w:rsid w:val="001811C9"/>
    <w:rsid w:val="0018422E"/>
    <w:rsid w:val="00187EA6"/>
    <w:rsid w:val="001905C3"/>
    <w:rsid w:val="001907EC"/>
    <w:rsid w:val="001914D6"/>
    <w:rsid w:val="00193D6A"/>
    <w:rsid w:val="0019492C"/>
    <w:rsid w:val="001957B2"/>
    <w:rsid w:val="00195911"/>
    <w:rsid w:val="001A0197"/>
    <w:rsid w:val="001A116A"/>
    <w:rsid w:val="001A3FA5"/>
    <w:rsid w:val="001A638C"/>
    <w:rsid w:val="001A794F"/>
    <w:rsid w:val="001B0D2F"/>
    <w:rsid w:val="001B373E"/>
    <w:rsid w:val="001C2134"/>
    <w:rsid w:val="001C2CA5"/>
    <w:rsid w:val="001C3DE3"/>
    <w:rsid w:val="001C7B50"/>
    <w:rsid w:val="001D03FB"/>
    <w:rsid w:val="001D0576"/>
    <w:rsid w:val="001D065D"/>
    <w:rsid w:val="001D1D8E"/>
    <w:rsid w:val="001D4745"/>
    <w:rsid w:val="001E04C3"/>
    <w:rsid w:val="001E311D"/>
    <w:rsid w:val="001E53C2"/>
    <w:rsid w:val="001E6D06"/>
    <w:rsid w:val="001E6FA7"/>
    <w:rsid w:val="001F1EE2"/>
    <w:rsid w:val="001F24EE"/>
    <w:rsid w:val="001F2D93"/>
    <w:rsid w:val="001F6502"/>
    <w:rsid w:val="001F7F03"/>
    <w:rsid w:val="00204394"/>
    <w:rsid w:val="002047F0"/>
    <w:rsid w:val="00207C8A"/>
    <w:rsid w:val="002113F9"/>
    <w:rsid w:val="00215799"/>
    <w:rsid w:val="0021587E"/>
    <w:rsid w:val="002242E5"/>
    <w:rsid w:val="00224629"/>
    <w:rsid w:val="002252A7"/>
    <w:rsid w:val="00230BB2"/>
    <w:rsid w:val="002321B5"/>
    <w:rsid w:val="00232DC5"/>
    <w:rsid w:val="002339DE"/>
    <w:rsid w:val="00235E1B"/>
    <w:rsid w:val="00240B92"/>
    <w:rsid w:val="00245F2F"/>
    <w:rsid w:val="0024648E"/>
    <w:rsid w:val="002470C1"/>
    <w:rsid w:val="00252CC5"/>
    <w:rsid w:val="00252CD4"/>
    <w:rsid w:val="00252ECD"/>
    <w:rsid w:val="002565B2"/>
    <w:rsid w:val="00256855"/>
    <w:rsid w:val="00260C99"/>
    <w:rsid w:val="00261201"/>
    <w:rsid w:val="002637B3"/>
    <w:rsid w:val="0026396F"/>
    <w:rsid w:val="002641DA"/>
    <w:rsid w:val="00264F66"/>
    <w:rsid w:val="00270094"/>
    <w:rsid w:val="002716EB"/>
    <w:rsid w:val="0027209C"/>
    <w:rsid w:val="00272969"/>
    <w:rsid w:val="00273B21"/>
    <w:rsid w:val="00274488"/>
    <w:rsid w:val="00274872"/>
    <w:rsid w:val="00274AD5"/>
    <w:rsid w:val="00276C14"/>
    <w:rsid w:val="00277F78"/>
    <w:rsid w:val="002873ED"/>
    <w:rsid w:val="002902C0"/>
    <w:rsid w:val="00290935"/>
    <w:rsid w:val="00290BF5"/>
    <w:rsid w:val="00292292"/>
    <w:rsid w:val="00292C3D"/>
    <w:rsid w:val="002942CB"/>
    <w:rsid w:val="0029546E"/>
    <w:rsid w:val="00296DBD"/>
    <w:rsid w:val="00297ED7"/>
    <w:rsid w:val="002A368C"/>
    <w:rsid w:val="002A508B"/>
    <w:rsid w:val="002A53E4"/>
    <w:rsid w:val="002A54C7"/>
    <w:rsid w:val="002B1765"/>
    <w:rsid w:val="002B1E7D"/>
    <w:rsid w:val="002B3635"/>
    <w:rsid w:val="002B36F6"/>
    <w:rsid w:val="002B6718"/>
    <w:rsid w:val="002B6A9D"/>
    <w:rsid w:val="002B7AAD"/>
    <w:rsid w:val="002C4295"/>
    <w:rsid w:val="002C4C65"/>
    <w:rsid w:val="002C5166"/>
    <w:rsid w:val="002C6C4D"/>
    <w:rsid w:val="002D13CF"/>
    <w:rsid w:val="002D14F6"/>
    <w:rsid w:val="002D1F8D"/>
    <w:rsid w:val="002D26B2"/>
    <w:rsid w:val="002D2BEC"/>
    <w:rsid w:val="002E11F1"/>
    <w:rsid w:val="002E3F17"/>
    <w:rsid w:val="002E4BB2"/>
    <w:rsid w:val="002E535A"/>
    <w:rsid w:val="002E5D0A"/>
    <w:rsid w:val="002E60C3"/>
    <w:rsid w:val="002F0BE4"/>
    <w:rsid w:val="002F1054"/>
    <w:rsid w:val="002F20A4"/>
    <w:rsid w:val="002F4FEF"/>
    <w:rsid w:val="002F6D04"/>
    <w:rsid w:val="002F7278"/>
    <w:rsid w:val="003001AF"/>
    <w:rsid w:val="00300AFB"/>
    <w:rsid w:val="003013CC"/>
    <w:rsid w:val="00303927"/>
    <w:rsid w:val="0030583A"/>
    <w:rsid w:val="00306543"/>
    <w:rsid w:val="003132B8"/>
    <w:rsid w:val="00314423"/>
    <w:rsid w:val="00316020"/>
    <w:rsid w:val="00316CDD"/>
    <w:rsid w:val="003178D8"/>
    <w:rsid w:val="00317DE0"/>
    <w:rsid w:val="0032209B"/>
    <w:rsid w:val="00322579"/>
    <w:rsid w:val="00322AAD"/>
    <w:rsid w:val="00327440"/>
    <w:rsid w:val="003309FC"/>
    <w:rsid w:val="00331257"/>
    <w:rsid w:val="0033136D"/>
    <w:rsid w:val="00332B49"/>
    <w:rsid w:val="00334D17"/>
    <w:rsid w:val="00336BFA"/>
    <w:rsid w:val="00337C63"/>
    <w:rsid w:val="0034062D"/>
    <w:rsid w:val="003406DD"/>
    <w:rsid w:val="00342CF7"/>
    <w:rsid w:val="00344688"/>
    <w:rsid w:val="0034581A"/>
    <w:rsid w:val="00345CDF"/>
    <w:rsid w:val="003463CF"/>
    <w:rsid w:val="003468BE"/>
    <w:rsid w:val="00350FAC"/>
    <w:rsid w:val="00352163"/>
    <w:rsid w:val="00354C56"/>
    <w:rsid w:val="003562D4"/>
    <w:rsid w:val="00363BBF"/>
    <w:rsid w:val="00364357"/>
    <w:rsid w:val="00364F98"/>
    <w:rsid w:val="0036513D"/>
    <w:rsid w:val="003652F7"/>
    <w:rsid w:val="0036752A"/>
    <w:rsid w:val="00371F71"/>
    <w:rsid w:val="00372CA7"/>
    <w:rsid w:val="003734DA"/>
    <w:rsid w:val="0038029A"/>
    <w:rsid w:val="00380C48"/>
    <w:rsid w:val="00381703"/>
    <w:rsid w:val="00381FEF"/>
    <w:rsid w:val="00383CFD"/>
    <w:rsid w:val="00386C64"/>
    <w:rsid w:val="00387820"/>
    <w:rsid w:val="00391EE8"/>
    <w:rsid w:val="00396170"/>
    <w:rsid w:val="003966F0"/>
    <w:rsid w:val="00397CD2"/>
    <w:rsid w:val="003A0FE3"/>
    <w:rsid w:val="003A2D2A"/>
    <w:rsid w:val="003A2F59"/>
    <w:rsid w:val="003A3063"/>
    <w:rsid w:val="003A48A5"/>
    <w:rsid w:val="003A6E98"/>
    <w:rsid w:val="003A7759"/>
    <w:rsid w:val="003A78C2"/>
    <w:rsid w:val="003B131D"/>
    <w:rsid w:val="003B3145"/>
    <w:rsid w:val="003B49E4"/>
    <w:rsid w:val="003B4F0F"/>
    <w:rsid w:val="003B5679"/>
    <w:rsid w:val="003B6D91"/>
    <w:rsid w:val="003B7066"/>
    <w:rsid w:val="003B784D"/>
    <w:rsid w:val="003C1138"/>
    <w:rsid w:val="003C1B78"/>
    <w:rsid w:val="003C1E1F"/>
    <w:rsid w:val="003C3B8B"/>
    <w:rsid w:val="003C5215"/>
    <w:rsid w:val="003C5D80"/>
    <w:rsid w:val="003C621A"/>
    <w:rsid w:val="003C6835"/>
    <w:rsid w:val="003C7BB2"/>
    <w:rsid w:val="003D2FA7"/>
    <w:rsid w:val="003D584C"/>
    <w:rsid w:val="003D74E1"/>
    <w:rsid w:val="003E02DA"/>
    <w:rsid w:val="003E0B87"/>
    <w:rsid w:val="003E5258"/>
    <w:rsid w:val="003E5A52"/>
    <w:rsid w:val="003E78E9"/>
    <w:rsid w:val="003F043F"/>
    <w:rsid w:val="003F25AC"/>
    <w:rsid w:val="003F4D71"/>
    <w:rsid w:val="003F7079"/>
    <w:rsid w:val="003F74C9"/>
    <w:rsid w:val="003F7FCA"/>
    <w:rsid w:val="00401956"/>
    <w:rsid w:val="00402916"/>
    <w:rsid w:val="0040501E"/>
    <w:rsid w:val="00410610"/>
    <w:rsid w:val="00411304"/>
    <w:rsid w:val="00411925"/>
    <w:rsid w:val="00411E4D"/>
    <w:rsid w:val="00412A75"/>
    <w:rsid w:val="004133BE"/>
    <w:rsid w:val="00415E19"/>
    <w:rsid w:val="00417459"/>
    <w:rsid w:val="00420DBE"/>
    <w:rsid w:val="00423649"/>
    <w:rsid w:val="00424DE5"/>
    <w:rsid w:val="00430BAD"/>
    <w:rsid w:val="004310D6"/>
    <w:rsid w:val="00432C03"/>
    <w:rsid w:val="004333DA"/>
    <w:rsid w:val="00433D2B"/>
    <w:rsid w:val="004356B1"/>
    <w:rsid w:val="00436162"/>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132"/>
    <w:rsid w:val="004859BE"/>
    <w:rsid w:val="00486C3E"/>
    <w:rsid w:val="004875BB"/>
    <w:rsid w:val="004876F1"/>
    <w:rsid w:val="00491240"/>
    <w:rsid w:val="00492252"/>
    <w:rsid w:val="00493FA0"/>
    <w:rsid w:val="00496F07"/>
    <w:rsid w:val="004A1BD7"/>
    <w:rsid w:val="004A5EA1"/>
    <w:rsid w:val="004B2D5F"/>
    <w:rsid w:val="004B37BE"/>
    <w:rsid w:val="004B389A"/>
    <w:rsid w:val="004B5231"/>
    <w:rsid w:val="004C0757"/>
    <w:rsid w:val="004C209E"/>
    <w:rsid w:val="004C7246"/>
    <w:rsid w:val="004C78BE"/>
    <w:rsid w:val="004C79DA"/>
    <w:rsid w:val="004D4A0E"/>
    <w:rsid w:val="004E01DB"/>
    <w:rsid w:val="004E02EA"/>
    <w:rsid w:val="004E1FFE"/>
    <w:rsid w:val="004E2E02"/>
    <w:rsid w:val="004F0188"/>
    <w:rsid w:val="004F030E"/>
    <w:rsid w:val="004F1D85"/>
    <w:rsid w:val="004F5F08"/>
    <w:rsid w:val="004F7C37"/>
    <w:rsid w:val="005004F2"/>
    <w:rsid w:val="00501737"/>
    <w:rsid w:val="00502E21"/>
    <w:rsid w:val="00503C99"/>
    <w:rsid w:val="00510B06"/>
    <w:rsid w:val="0051399F"/>
    <w:rsid w:val="00516531"/>
    <w:rsid w:val="005165E4"/>
    <w:rsid w:val="00521658"/>
    <w:rsid w:val="005219C0"/>
    <w:rsid w:val="00521D71"/>
    <w:rsid w:val="00524CCC"/>
    <w:rsid w:val="005254FE"/>
    <w:rsid w:val="00525FEE"/>
    <w:rsid w:val="00526BA6"/>
    <w:rsid w:val="00526F76"/>
    <w:rsid w:val="005311A1"/>
    <w:rsid w:val="00531970"/>
    <w:rsid w:val="005322AA"/>
    <w:rsid w:val="0053358D"/>
    <w:rsid w:val="0053581B"/>
    <w:rsid w:val="00535EFB"/>
    <w:rsid w:val="00536801"/>
    <w:rsid w:val="0053692C"/>
    <w:rsid w:val="00536C79"/>
    <w:rsid w:val="00537C57"/>
    <w:rsid w:val="005427B9"/>
    <w:rsid w:val="00542B0C"/>
    <w:rsid w:val="00543FA2"/>
    <w:rsid w:val="00547A26"/>
    <w:rsid w:val="0055440C"/>
    <w:rsid w:val="0056364E"/>
    <w:rsid w:val="00566CA3"/>
    <w:rsid w:val="00571F03"/>
    <w:rsid w:val="005734B8"/>
    <w:rsid w:val="00573C25"/>
    <w:rsid w:val="00577186"/>
    <w:rsid w:val="00580974"/>
    <w:rsid w:val="0058099C"/>
    <w:rsid w:val="005853A3"/>
    <w:rsid w:val="00592BE9"/>
    <w:rsid w:val="005932E6"/>
    <w:rsid w:val="0059657E"/>
    <w:rsid w:val="005A170D"/>
    <w:rsid w:val="005A2BD8"/>
    <w:rsid w:val="005A5EB2"/>
    <w:rsid w:val="005A655E"/>
    <w:rsid w:val="005A73B5"/>
    <w:rsid w:val="005A7862"/>
    <w:rsid w:val="005B07ED"/>
    <w:rsid w:val="005B0DF5"/>
    <w:rsid w:val="005B1022"/>
    <w:rsid w:val="005B1608"/>
    <w:rsid w:val="005B6535"/>
    <w:rsid w:val="005B6BF8"/>
    <w:rsid w:val="005C1D93"/>
    <w:rsid w:val="005C2123"/>
    <w:rsid w:val="005C3EBF"/>
    <w:rsid w:val="005C558D"/>
    <w:rsid w:val="005C56D5"/>
    <w:rsid w:val="005C6D4D"/>
    <w:rsid w:val="005D058B"/>
    <w:rsid w:val="005D0E75"/>
    <w:rsid w:val="005D19AE"/>
    <w:rsid w:val="005D4A36"/>
    <w:rsid w:val="005D5D93"/>
    <w:rsid w:val="005D7CBB"/>
    <w:rsid w:val="005E0964"/>
    <w:rsid w:val="005E3B67"/>
    <w:rsid w:val="005E459D"/>
    <w:rsid w:val="005E5178"/>
    <w:rsid w:val="005E54F5"/>
    <w:rsid w:val="005E5B60"/>
    <w:rsid w:val="005F046E"/>
    <w:rsid w:val="005F1961"/>
    <w:rsid w:val="005F1EBE"/>
    <w:rsid w:val="005F2403"/>
    <w:rsid w:val="005F500D"/>
    <w:rsid w:val="005F5623"/>
    <w:rsid w:val="005F5A9F"/>
    <w:rsid w:val="005F7C5E"/>
    <w:rsid w:val="00600F76"/>
    <w:rsid w:val="006030BC"/>
    <w:rsid w:val="00604503"/>
    <w:rsid w:val="0060489A"/>
    <w:rsid w:val="00605311"/>
    <w:rsid w:val="00605B46"/>
    <w:rsid w:val="006135A1"/>
    <w:rsid w:val="00613D77"/>
    <w:rsid w:val="00616BB8"/>
    <w:rsid w:val="00616CDF"/>
    <w:rsid w:val="00622087"/>
    <w:rsid w:val="00626C15"/>
    <w:rsid w:val="00627440"/>
    <w:rsid w:val="00632EE9"/>
    <w:rsid w:val="00633D45"/>
    <w:rsid w:val="006341A0"/>
    <w:rsid w:val="0063464D"/>
    <w:rsid w:val="00634A63"/>
    <w:rsid w:val="00635F6A"/>
    <w:rsid w:val="00645F2D"/>
    <w:rsid w:val="0064695A"/>
    <w:rsid w:val="00647681"/>
    <w:rsid w:val="00654785"/>
    <w:rsid w:val="00655408"/>
    <w:rsid w:val="00655904"/>
    <w:rsid w:val="00656DF2"/>
    <w:rsid w:val="00660797"/>
    <w:rsid w:val="006623CE"/>
    <w:rsid w:val="006629E7"/>
    <w:rsid w:val="00662CAE"/>
    <w:rsid w:val="0066375B"/>
    <w:rsid w:val="00663A44"/>
    <w:rsid w:val="006709F5"/>
    <w:rsid w:val="0067242C"/>
    <w:rsid w:val="006739B6"/>
    <w:rsid w:val="00675902"/>
    <w:rsid w:val="00675BEF"/>
    <w:rsid w:val="0068260B"/>
    <w:rsid w:val="00685AFB"/>
    <w:rsid w:val="00687BD8"/>
    <w:rsid w:val="006914E8"/>
    <w:rsid w:val="006918C2"/>
    <w:rsid w:val="006921B3"/>
    <w:rsid w:val="00696FCA"/>
    <w:rsid w:val="006A07D0"/>
    <w:rsid w:val="006A27A5"/>
    <w:rsid w:val="006A408E"/>
    <w:rsid w:val="006A4E20"/>
    <w:rsid w:val="006B2355"/>
    <w:rsid w:val="006B2D59"/>
    <w:rsid w:val="006B4815"/>
    <w:rsid w:val="006B5E61"/>
    <w:rsid w:val="006B6E00"/>
    <w:rsid w:val="006B7A3B"/>
    <w:rsid w:val="006C4234"/>
    <w:rsid w:val="006C53E4"/>
    <w:rsid w:val="006C5C70"/>
    <w:rsid w:val="006D09F4"/>
    <w:rsid w:val="006D0E79"/>
    <w:rsid w:val="006D4693"/>
    <w:rsid w:val="006D4A11"/>
    <w:rsid w:val="006D51E8"/>
    <w:rsid w:val="006D5E6C"/>
    <w:rsid w:val="006D679D"/>
    <w:rsid w:val="006D75E3"/>
    <w:rsid w:val="006E2A7F"/>
    <w:rsid w:val="006E3020"/>
    <w:rsid w:val="006E3987"/>
    <w:rsid w:val="006E3FF2"/>
    <w:rsid w:val="006E4B6E"/>
    <w:rsid w:val="006E6781"/>
    <w:rsid w:val="006E7E88"/>
    <w:rsid w:val="006F07EE"/>
    <w:rsid w:val="006F0ECC"/>
    <w:rsid w:val="006F24F4"/>
    <w:rsid w:val="006F4C76"/>
    <w:rsid w:val="006F7F5E"/>
    <w:rsid w:val="00703278"/>
    <w:rsid w:val="00703B62"/>
    <w:rsid w:val="00703BB3"/>
    <w:rsid w:val="00704693"/>
    <w:rsid w:val="007062A1"/>
    <w:rsid w:val="00707D8B"/>
    <w:rsid w:val="007170FA"/>
    <w:rsid w:val="00717632"/>
    <w:rsid w:val="0072037E"/>
    <w:rsid w:val="00721447"/>
    <w:rsid w:val="0072560D"/>
    <w:rsid w:val="0072659E"/>
    <w:rsid w:val="00727712"/>
    <w:rsid w:val="007277F3"/>
    <w:rsid w:val="00731D3E"/>
    <w:rsid w:val="0073245E"/>
    <w:rsid w:val="00733364"/>
    <w:rsid w:val="00736D28"/>
    <w:rsid w:val="00737A3A"/>
    <w:rsid w:val="0074192C"/>
    <w:rsid w:val="0074477D"/>
    <w:rsid w:val="00746ECE"/>
    <w:rsid w:val="00752EEA"/>
    <w:rsid w:val="00753D8D"/>
    <w:rsid w:val="00756E83"/>
    <w:rsid w:val="00757115"/>
    <w:rsid w:val="00762967"/>
    <w:rsid w:val="00762E79"/>
    <w:rsid w:val="00762E9D"/>
    <w:rsid w:val="007638D1"/>
    <w:rsid w:val="007644C8"/>
    <w:rsid w:val="00764500"/>
    <w:rsid w:val="0076745A"/>
    <w:rsid w:val="00770AE3"/>
    <w:rsid w:val="0077132D"/>
    <w:rsid w:val="00771F31"/>
    <w:rsid w:val="00773987"/>
    <w:rsid w:val="00774E3F"/>
    <w:rsid w:val="00774F24"/>
    <w:rsid w:val="00777429"/>
    <w:rsid w:val="00777DC8"/>
    <w:rsid w:val="00786A02"/>
    <w:rsid w:val="00786A83"/>
    <w:rsid w:val="00790811"/>
    <w:rsid w:val="00791899"/>
    <w:rsid w:val="00795832"/>
    <w:rsid w:val="007A00D3"/>
    <w:rsid w:val="007A1F36"/>
    <w:rsid w:val="007A3D46"/>
    <w:rsid w:val="007A4B18"/>
    <w:rsid w:val="007A66ED"/>
    <w:rsid w:val="007B0464"/>
    <w:rsid w:val="007B2BFB"/>
    <w:rsid w:val="007B6680"/>
    <w:rsid w:val="007B687B"/>
    <w:rsid w:val="007B68AC"/>
    <w:rsid w:val="007B6A7F"/>
    <w:rsid w:val="007B7D0E"/>
    <w:rsid w:val="007C01B6"/>
    <w:rsid w:val="007C06D9"/>
    <w:rsid w:val="007C1B52"/>
    <w:rsid w:val="007C23C7"/>
    <w:rsid w:val="007C2E7C"/>
    <w:rsid w:val="007C35DB"/>
    <w:rsid w:val="007C5AAD"/>
    <w:rsid w:val="007D0CB5"/>
    <w:rsid w:val="007D2A75"/>
    <w:rsid w:val="007D5389"/>
    <w:rsid w:val="007D5AF5"/>
    <w:rsid w:val="007D5B77"/>
    <w:rsid w:val="007D6790"/>
    <w:rsid w:val="007E011C"/>
    <w:rsid w:val="007E0F29"/>
    <w:rsid w:val="007E1F98"/>
    <w:rsid w:val="007E2B2F"/>
    <w:rsid w:val="007E2DB9"/>
    <w:rsid w:val="007E34A6"/>
    <w:rsid w:val="007E4E71"/>
    <w:rsid w:val="007E5299"/>
    <w:rsid w:val="007F118E"/>
    <w:rsid w:val="007F33A7"/>
    <w:rsid w:val="007F355F"/>
    <w:rsid w:val="007F55A4"/>
    <w:rsid w:val="007F693E"/>
    <w:rsid w:val="007F6FFC"/>
    <w:rsid w:val="007F764A"/>
    <w:rsid w:val="00800480"/>
    <w:rsid w:val="008004FF"/>
    <w:rsid w:val="008029AC"/>
    <w:rsid w:val="00803A02"/>
    <w:rsid w:val="00806BC2"/>
    <w:rsid w:val="00810378"/>
    <w:rsid w:val="008157CF"/>
    <w:rsid w:val="00822762"/>
    <w:rsid w:val="008230AE"/>
    <w:rsid w:val="00824F05"/>
    <w:rsid w:val="008257E8"/>
    <w:rsid w:val="0083178F"/>
    <w:rsid w:val="00833CC9"/>
    <w:rsid w:val="008357A0"/>
    <w:rsid w:val="0083586A"/>
    <w:rsid w:val="008404FA"/>
    <w:rsid w:val="008406DA"/>
    <w:rsid w:val="00842165"/>
    <w:rsid w:val="00842C9E"/>
    <w:rsid w:val="00843786"/>
    <w:rsid w:val="00844C79"/>
    <w:rsid w:val="0084732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18D1"/>
    <w:rsid w:val="00885E27"/>
    <w:rsid w:val="008865B0"/>
    <w:rsid w:val="00894D3E"/>
    <w:rsid w:val="00895932"/>
    <w:rsid w:val="00895BA8"/>
    <w:rsid w:val="008961BC"/>
    <w:rsid w:val="00897BBB"/>
    <w:rsid w:val="00897D52"/>
    <w:rsid w:val="008A09BE"/>
    <w:rsid w:val="008A10F7"/>
    <w:rsid w:val="008A414F"/>
    <w:rsid w:val="008B0FC2"/>
    <w:rsid w:val="008B154B"/>
    <w:rsid w:val="008B1E93"/>
    <w:rsid w:val="008B32E2"/>
    <w:rsid w:val="008B39CA"/>
    <w:rsid w:val="008B4664"/>
    <w:rsid w:val="008B6CC4"/>
    <w:rsid w:val="008B7B86"/>
    <w:rsid w:val="008C0024"/>
    <w:rsid w:val="008C01D3"/>
    <w:rsid w:val="008C272E"/>
    <w:rsid w:val="008C2B44"/>
    <w:rsid w:val="008C44AA"/>
    <w:rsid w:val="008C4A7A"/>
    <w:rsid w:val="008C58BF"/>
    <w:rsid w:val="008E049C"/>
    <w:rsid w:val="008E11AA"/>
    <w:rsid w:val="008E2FC3"/>
    <w:rsid w:val="008E3433"/>
    <w:rsid w:val="008E4169"/>
    <w:rsid w:val="008E54DE"/>
    <w:rsid w:val="008E5A8A"/>
    <w:rsid w:val="008E6126"/>
    <w:rsid w:val="008E75C3"/>
    <w:rsid w:val="008E7A91"/>
    <w:rsid w:val="008F106C"/>
    <w:rsid w:val="008F2CA5"/>
    <w:rsid w:val="008F6548"/>
    <w:rsid w:val="00900024"/>
    <w:rsid w:val="00900720"/>
    <w:rsid w:val="00902B64"/>
    <w:rsid w:val="00902DD4"/>
    <w:rsid w:val="009048FE"/>
    <w:rsid w:val="00907DF9"/>
    <w:rsid w:val="009108A2"/>
    <w:rsid w:val="009137E5"/>
    <w:rsid w:val="0091399D"/>
    <w:rsid w:val="00914BBF"/>
    <w:rsid w:val="0091565D"/>
    <w:rsid w:val="00917EA3"/>
    <w:rsid w:val="00920447"/>
    <w:rsid w:val="009229E8"/>
    <w:rsid w:val="00924837"/>
    <w:rsid w:val="009252C5"/>
    <w:rsid w:val="00925C73"/>
    <w:rsid w:val="0092678C"/>
    <w:rsid w:val="00926C2F"/>
    <w:rsid w:val="009275C3"/>
    <w:rsid w:val="00927676"/>
    <w:rsid w:val="00927F0A"/>
    <w:rsid w:val="00931456"/>
    <w:rsid w:val="0093232A"/>
    <w:rsid w:val="009343D0"/>
    <w:rsid w:val="00935C6B"/>
    <w:rsid w:val="00935F24"/>
    <w:rsid w:val="0093768B"/>
    <w:rsid w:val="009376D7"/>
    <w:rsid w:val="00937903"/>
    <w:rsid w:val="0094100D"/>
    <w:rsid w:val="0094210F"/>
    <w:rsid w:val="00943183"/>
    <w:rsid w:val="0094366E"/>
    <w:rsid w:val="0094562F"/>
    <w:rsid w:val="0094796E"/>
    <w:rsid w:val="00950ACA"/>
    <w:rsid w:val="00952460"/>
    <w:rsid w:val="009555FF"/>
    <w:rsid w:val="009566AD"/>
    <w:rsid w:val="00957D93"/>
    <w:rsid w:val="00962AD0"/>
    <w:rsid w:val="00964525"/>
    <w:rsid w:val="00966503"/>
    <w:rsid w:val="009758E9"/>
    <w:rsid w:val="00976C03"/>
    <w:rsid w:val="00980614"/>
    <w:rsid w:val="00980B9E"/>
    <w:rsid w:val="0098158F"/>
    <w:rsid w:val="009841F5"/>
    <w:rsid w:val="00986B72"/>
    <w:rsid w:val="00986EC7"/>
    <w:rsid w:val="009910BC"/>
    <w:rsid w:val="009937B9"/>
    <w:rsid w:val="00994D3F"/>
    <w:rsid w:val="00994F9A"/>
    <w:rsid w:val="00997424"/>
    <w:rsid w:val="009A08EE"/>
    <w:rsid w:val="009A1435"/>
    <w:rsid w:val="009A3367"/>
    <w:rsid w:val="009A7EE4"/>
    <w:rsid w:val="009B02F3"/>
    <w:rsid w:val="009B0DC1"/>
    <w:rsid w:val="009B1011"/>
    <w:rsid w:val="009B2760"/>
    <w:rsid w:val="009B4324"/>
    <w:rsid w:val="009B598E"/>
    <w:rsid w:val="009C092F"/>
    <w:rsid w:val="009C11CE"/>
    <w:rsid w:val="009C150E"/>
    <w:rsid w:val="009C3850"/>
    <w:rsid w:val="009C44A2"/>
    <w:rsid w:val="009C4C79"/>
    <w:rsid w:val="009C75CB"/>
    <w:rsid w:val="009C7D12"/>
    <w:rsid w:val="009D1F1A"/>
    <w:rsid w:val="009D21DE"/>
    <w:rsid w:val="009D23CC"/>
    <w:rsid w:val="009D2976"/>
    <w:rsid w:val="009D2E82"/>
    <w:rsid w:val="009D4EE1"/>
    <w:rsid w:val="009D6AD7"/>
    <w:rsid w:val="009E2DD1"/>
    <w:rsid w:val="009E2F20"/>
    <w:rsid w:val="009E3FAF"/>
    <w:rsid w:val="009F0EFA"/>
    <w:rsid w:val="009F2049"/>
    <w:rsid w:val="009F5696"/>
    <w:rsid w:val="009F5DFE"/>
    <w:rsid w:val="009F7BFD"/>
    <w:rsid w:val="00A0077E"/>
    <w:rsid w:val="00A024B9"/>
    <w:rsid w:val="00A03B78"/>
    <w:rsid w:val="00A04270"/>
    <w:rsid w:val="00A04336"/>
    <w:rsid w:val="00A10B4A"/>
    <w:rsid w:val="00A12BBC"/>
    <w:rsid w:val="00A13833"/>
    <w:rsid w:val="00A14E16"/>
    <w:rsid w:val="00A153C4"/>
    <w:rsid w:val="00A16169"/>
    <w:rsid w:val="00A16AC7"/>
    <w:rsid w:val="00A215E5"/>
    <w:rsid w:val="00A221BF"/>
    <w:rsid w:val="00A253E6"/>
    <w:rsid w:val="00A25D11"/>
    <w:rsid w:val="00A25DBA"/>
    <w:rsid w:val="00A276CE"/>
    <w:rsid w:val="00A31DD6"/>
    <w:rsid w:val="00A3580E"/>
    <w:rsid w:val="00A3659D"/>
    <w:rsid w:val="00A36780"/>
    <w:rsid w:val="00A36964"/>
    <w:rsid w:val="00A40327"/>
    <w:rsid w:val="00A418D1"/>
    <w:rsid w:val="00A43FD6"/>
    <w:rsid w:val="00A44C34"/>
    <w:rsid w:val="00A45699"/>
    <w:rsid w:val="00A46023"/>
    <w:rsid w:val="00A4619E"/>
    <w:rsid w:val="00A46592"/>
    <w:rsid w:val="00A46682"/>
    <w:rsid w:val="00A466E6"/>
    <w:rsid w:val="00A47815"/>
    <w:rsid w:val="00A47E56"/>
    <w:rsid w:val="00A51EAF"/>
    <w:rsid w:val="00A553D4"/>
    <w:rsid w:val="00A56618"/>
    <w:rsid w:val="00A56E79"/>
    <w:rsid w:val="00A5723F"/>
    <w:rsid w:val="00A60E5F"/>
    <w:rsid w:val="00A64F20"/>
    <w:rsid w:val="00A7177E"/>
    <w:rsid w:val="00A72646"/>
    <w:rsid w:val="00A729CA"/>
    <w:rsid w:val="00A76A05"/>
    <w:rsid w:val="00A76C81"/>
    <w:rsid w:val="00A8317E"/>
    <w:rsid w:val="00A87941"/>
    <w:rsid w:val="00A9200A"/>
    <w:rsid w:val="00A92185"/>
    <w:rsid w:val="00A93B3E"/>
    <w:rsid w:val="00A95894"/>
    <w:rsid w:val="00A97032"/>
    <w:rsid w:val="00AA2B6D"/>
    <w:rsid w:val="00AA40C4"/>
    <w:rsid w:val="00AB345C"/>
    <w:rsid w:val="00AB54B1"/>
    <w:rsid w:val="00AB5DA3"/>
    <w:rsid w:val="00AB6DA7"/>
    <w:rsid w:val="00AC24E8"/>
    <w:rsid w:val="00AC2AE6"/>
    <w:rsid w:val="00AC308C"/>
    <w:rsid w:val="00AC33D0"/>
    <w:rsid w:val="00AC6DEC"/>
    <w:rsid w:val="00AC6F29"/>
    <w:rsid w:val="00AD01A2"/>
    <w:rsid w:val="00AD0EE2"/>
    <w:rsid w:val="00AD14EC"/>
    <w:rsid w:val="00AD2C91"/>
    <w:rsid w:val="00AD4BA4"/>
    <w:rsid w:val="00AD7A3D"/>
    <w:rsid w:val="00AD7D9D"/>
    <w:rsid w:val="00AE13D7"/>
    <w:rsid w:val="00AE1D95"/>
    <w:rsid w:val="00AE2434"/>
    <w:rsid w:val="00AE258C"/>
    <w:rsid w:val="00AE35DF"/>
    <w:rsid w:val="00AE5BBD"/>
    <w:rsid w:val="00AE75B0"/>
    <w:rsid w:val="00AF0F63"/>
    <w:rsid w:val="00B0006E"/>
    <w:rsid w:val="00B01897"/>
    <w:rsid w:val="00B019A3"/>
    <w:rsid w:val="00B04AC4"/>
    <w:rsid w:val="00B05B28"/>
    <w:rsid w:val="00B10990"/>
    <w:rsid w:val="00B10C3E"/>
    <w:rsid w:val="00B116AA"/>
    <w:rsid w:val="00B12435"/>
    <w:rsid w:val="00B131B5"/>
    <w:rsid w:val="00B132CB"/>
    <w:rsid w:val="00B13B92"/>
    <w:rsid w:val="00B13F7C"/>
    <w:rsid w:val="00B1628F"/>
    <w:rsid w:val="00B1776E"/>
    <w:rsid w:val="00B208F3"/>
    <w:rsid w:val="00B2177B"/>
    <w:rsid w:val="00B21B0F"/>
    <w:rsid w:val="00B21FC8"/>
    <w:rsid w:val="00B221F3"/>
    <w:rsid w:val="00B22DE0"/>
    <w:rsid w:val="00B242A5"/>
    <w:rsid w:val="00B2551B"/>
    <w:rsid w:val="00B25AE9"/>
    <w:rsid w:val="00B26778"/>
    <w:rsid w:val="00B304B2"/>
    <w:rsid w:val="00B306EF"/>
    <w:rsid w:val="00B308B8"/>
    <w:rsid w:val="00B3108E"/>
    <w:rsid w:val="00B31795"/>
    <w:rsid w:val="00B35BD2"/>
    <w:rsid w:val="00B41B7B"/>
    <w:rsid w:val="00B4261E"/>
    <w:rsid w:val="00B42DD7"/>
    <w:rsid w:val="00B42DEA"/>
    <w:rsid w:val="00B43876"/>
    <w:rsid w:val="00B43A05"/>
    <w:rsid w:val="00B505D0"/>
    <w:rsid w:val="00B51530"/>
    <w:rsid w:val="00B51EF8"/>
    <w:rsid w:val="00B5341E"/>
    <w:rsid w:val="00B53D25"/>
    <w:rsid w:val="00B56A1C"/>
    <w:rsid w:val="00B61D9B"/>
    <w:rsid w:val="00B62EE4"/>
    <w:rsid w:val="00B63BC4"/>
    <w:rsid w:val="00B63FF1"/>
    <w:rsid w:val="00B64330"/>
    <w:rsid w:val="00B654F2"/>
    <w:rsid w:val="00B66461"/>
    <w:rsid w:val="00B66C2B"/>
    <w:rsid w:val="00B679DA"/>
    <w:rsid w:val="00B67F7F"/>
    <w:rsid w:val="00B70712"/>
    <w:rsid w:val="00B70713"/>
    <w:rsid w:val="00B71A6F"/>
    <w:rsid w:val="00B76224"/>
    <w:rsid w:val="00B7789B"/>
    <w:rsid w:val="00B84798"/>
    <w:rsid w:val="00B86FBF"/>
    <w:rsid w:val="00B91925"/>
    <w:rsid w:val="00B92C92"/>
    <w:rsid w:val="00B94867"/>
    <w:rsid w:val="00B94C4A"/>
    <w:rsid w:val="00B95EB2"/>
    <w:rsid w:val="00B96C4A"/>
    <w:rsid w:val="00BA09CB"/>
    <w:rsid w:val="00BA1D26"/>
    <w:rsid w:val="00BA298E"/>
    <w:rsid w:val="00BA3F5F"/>
    <w:rsid w:val="00BA528D"/>
    <w:rsid w:val="00BA5A34"/>
    <w:rsid w:val="00BB2D68"/>
    <w:rsid w:val="00BB2F85"/>
    <w:rsid w:val="00BB4A4E"/>
    <w:rsid w:val="00BB7CB3"/>
    <w:rsid w:val="00BD00A7"/>
    <w:rsid w:val="00BD306E"/>
    <w:rsid w:val="00BD39C0"/>
    <w:rsid w:val="00BD4AC4"/>
    <w:rsid w:val="00BD6F93"/>
    <w:rsid w:val="00BE0A29"/>
    <w:rsid w:val="00BE10BC"/>
    <w:rsid w:val="00BE3046"/>
    <w:rsid w:val="00BE3724"/>
    <w:rsid w:val="00BE4005"/>
    <w:rsid w:val="00BE5A5B"/>
    <w:rsid w:val="00BE65E9"/>
    <w:rsid w:val="00BF0E9F"/>
    <w:rsid w:val="00BF1219"/>
    <w:rsid w:val="00BF4290"/>
    <w:rsid w:val="00BF4721"/>
    <w:rsid w:val="00BF4906"/>
    <w:rsid w:val="00BF6F4A"/>
    <w:rsid w:val="00BF7E72"/>
    <w:rsid w:val="00C00C85"/>
    <w:rsid w:val="00C0104E"/>
    <w:rsid w:val="00C02995"/>
    <w:rsid w:val="00C046C6"/>
    <w:rsid w:val="00C049FF"/>
    <w:rsid w:val="00C117F2"/>
    <w:rsid w:val="00C11DC1"/>
    <w:rsid w:val="00C142B6"/>
    <w:rsid w:val="00C142F3"/>
    <w:rsid w:val="00C14D20"/>
    <w:rsid w:val="00C1551F"/>
    <w:rsid w:val="00C15CF3"/>
    <w:rsid w:val="00C23169"/>
    <w:rsid w:val="00C24773"/>
    <w:rsid w:val="00C2496E"/>
    <w:rsid w:val="00C254B7"/>
    <w:rsid w:val="00C30613"/>
    <w:rsid w:val="00C32E3A"/>
    <w:rsid w:val="00C335BE"/>
    <w:rsid w:val="00C37B52"/>
    <w:rsid w:val="00C4018C"/>
    <w:rsid w:val="00C40226"/>
    <w:rsid w:val="00C40D26"/>
    <w:rsid w:val="00C43EA5"/>
    <w:rsid w:val="00C51023"/>
    <w:rsid w:val="00C5246A"/>
    <w:rsid w:val="00C52BD7"/>
    <w:rsid w:val="00C551F3"/>
    <w:rsid w:val="00C56CAD"/>
    <w:rsid w:val="00C56FE4"/>
    <w:rsid w:val="00C57E0A"/>
    <w:rsid w:val="00C62516"/>
    <w:rsid w:val="00C64AE5"/>
    <w:rsid w:val="00C6696D"/>
    <w:rsid w:val="00C6792A"/>
    <w:rsid w:val="00C700BA"/>
    <w:rsid w:val="00C70F7C"/>
    <w:rsid w:val="00C74333"/>
    <w:rsid w:val="00C74CA2"/>
    <w:rsid w:val="00C822E1"/>
    <w:rsid w:val="00C84C8E"/>
    <w:rsid w:val="00C86182"/>
    <w:rsid w:val="00C90867"/>
    <w:rsid w:val="00C922C1"/>
    <w:rsid w:val="00C94B4E"/>
    <w:rsid w:val="00C96256"/>
    <w:rsid w:val="00CA6172"/>
    <w:rsid w:val="00CA77FE"/>
    <w:rsid w:val="00CB09CC"/>
    <w:rsid w:val="00CB09F3"/>
    <w:rsid w:val="00CB332C"/>
    <w:rsid w:val="00CC143F"/>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240"/>
    <w:rsid w:val="00D21517"/>
    <w:rsid w:val="00D22632"/>
    <w:rsid w:val="00D22A3D"/>
    <w:rsid w:val="00D241E5"/>
    <w:rsid w:val="00D25349"/>
    <w:rsid w:val="00D26BC6"/>
    <w:rsid w:val="00D272D7"/>
    <w:rsid w:val="00D31917"/>
    <w:rsid w:val="00D31D73"/>
    <w:rsid w:val="00D32D16"/>
    <w:rsid w:val="00D3339C"/>
    <w:rsid w:val="00D340EF"/>
    <w:rsid w:val="00D347B5"/>
    <w:rsid w:val="00D35FF6"/>
    <w:rsid w:val="00D376F4"/>
    <w:rsid w:val="00D40012"/>
    <w:rsid w:val="00D40E74"/>
    <w:rsid w:val="00D41931"/>
    <w:rsid w:val="00D4303F"/>
    <w:rsid w:val="00D444A8"/>
    <w:rsid w:val="00D44669"/>
    <w:rsid w:val="00D44BEA"/>
    <w:rsid w:val="00D47519"/>
    <w:rsid w:val="00D50959"/>
    <w:rsid w:val="00D51CD3"/>
    <w:rsid w:val="00D52AF4"/>
    <w:rsid w:val="00D53ED1"/>
    <w:rsid w:val="00D54783"/>
    <w:rsid w:val="00D5493E"/>
    <w:rsid w:val="00D55024"/>
    <w:rsid w:val="00D554CD"/>
    <w:rsid w:val="00D56476"/>
    <w:rsid w:val="00D56F5D"/>
    <w:rsid w:val="00D623B5"/>
    <w:rsid w:val="00D664E5"/>
    <w:rsid w:val="00D718E4"/>
    <w:rsid w:val="00D81E9E"/>
    <w:rsid w:val="00D835FD"/>
    <w:rsid w:val="00D8661C"/>
    <w:rsid w:val="00D90142"/>
    <w:rsid w:val="00D93D57"/>
    <w:rsid w:val="00DA1EDB"/>
    <w:rsid w:val="00DA29D5"/>
    <w:rsid w:val="00DA70C6"/>
    <w:rsid w:val="00DB21CB"/>
    <w:rsid w:val="00DB3613"/>
    <w:rsid w:val="00DB46EC"/>
    <w:rsid w:val="00DB5876"/>
    <w:rsid w:val="00DB6CFF"/>
    <w:rsid w:val="00DC016E"/>
    <w:rsid w:val="00DC1674"/>
    <w:rsid w:val="00DC1CBC"/>
    <w:rsid w:val="00DC2C67"/>
    <w:rsid w:val="00DC3E9D"/>
    <w:rsid w:val="00DD4970"/>
    <w:rsid w:val="00DD4C79"/>
    <w:rsid w:val="00DD5439"/>
    <w:rsid w:val="00DD65A4"/>
    <w:rsid w:val="00DD7CA5"/>
    <w:rsid w:val="00DE02CC"/>
    <w:rsid w:val="00DE0A7C"/>
    <w:rsid w:val="00DE1794"/>
    <w:rsid w:val="00DE1811"/>
    <w:rsid w:val="00DE2167"/>
    <w:rsid w:val="00DE2ED1"/>
    <w:rsid w:val="00DF2176"/>
    <w:rsid w:val="00DF636F"/>
    <w:rsid w:val="00E00256"/>
    <w:rsid w:val="00E01226"/>
    <w:rsid w:val="00E060C6"/>
    <w:rsid w:val="00E06CCD"/>
    <w:rsid w:val="00E133AE"/>
    <w:rsid w:val="00E14E5F"/>
    <w:rsid w:val="00E17335"/>
    <w:rsid w:val="00E17374"/>
    <w:rsid w:val="00E213E6"/>
    <w:rsid w:val="00E21E85"/>
    <w:rsid w:val="00E22A1E"/>
    <w:rsid w:val="00E23D4A"/>
    <w:rsid w:val="00E24998"/>
    <w:rsid w:val="00E2573C"/>
    <w:rsid w:val="00E26FD4"/>
    <w:rsid w:val="00E2797F"/>
    <w:rsid w:val="00E304E5"/>
    <w:rsid w:val="00E31FC6"/>
    <w:rsid w:val="00E33862"/>
    <w:rsid w:val="00E35815"/>
    <w:rsid w:val="00E35C01"/>
    <w:rsid w:val="00E3679E"/>
    <w:rsid w:val="00E36F77"/>
    <w:rsid w:val="00E40E4D"/>
    <w:rsid w:val="00E4354A"/>
    <w:rsid w:val="00E4478A"/>
    <w:rsid w:val="00E46C1F"/>
    <w:rsid w:val="00E50BAD"/>
    <w:rsid w:val="00E5129C"/>
    <w:rsid w:val="00E52787"/>
    <w:rsid w:val="00E53A9F"/>
    <w:rsid w:val="00E54553"/>
    <w:rsid w:val="00E54865"/>
    <w:rsid w:val="00E55B9B"/>
    <w:rsid w:val="00E56D28"/>
    <w:rsid w:val="00E6196C"/>
    <w:rsid w:val="00E63A2E"/>
    <w:rsid w:val="00E63BE5"/>
    <w:rsid w:val="00E65F53"/>
    <w:rsid w:val="00E66650"/>
    <w:rsid w:val="00E70B7F"/>
    <w:rsid w:val="00E72066"/>
    <w:rsid w:val="00E736A3"/>
    <w:rsid w:val="00E7403F"/>
    <w:rsid w:val="00E746AC"/>
    <w:rsid w:val="00E7652A"/>
    <w:rsid w:val="00E76980"/>
    <w:rsid w:val="00E80567"/>
    <w:rsid w:val="00E805B2"/>
    <w:rsid w:val="00E8071F"/>
    <w:rsid w:val="00E82731"/>
    <w:rsid w:val="00E829A9"/>
    <w:rsid w:val="00E8357B"/>
    <w:rsid w:val="00E84C9B"/>
    <w:rsid w:val="00E85AA9"/>
    <w:rsid w:val="00E85ECE"/>
    <w:rsid w:val="00E904D5"/>
    <w:rsid w:val="00E90CEA"/>
    <w:rsid w:val="00E92863"/>
    <w:rsid w:val="00E92B84"/>
    <w:rsid w:val="00E948CD"/>
    <w:rsid w:val="00EA0A5B"/>
    <w:rsid w:val="00EA0C2D"/>
    <w:rsid w:val="00EA1B4C"/>
    <w:rsid w:val="00EA327A"/>
    <w:rsid w:val="00EA3353"/>
    <w:rsid w:val="00EA3613"/>
    <w:rsid w:val="00EA398D"/>
    <w:rsid w:val="00EA7678"/>
    <w:rsid w:val="00EB22E4"/>
    <w:rsid w:val="00EB31C0"/>
    <w:rsid w:val="00EB4EC1"/>
    <w:rsid w:val="00EB4F9C"/>
    <w:rsid w:val="00EB534B"/>
    <w:rsid w:val="00EB610F"/>
    <w:rsid w:val="00EC0E43"/>
    <w:rsid w:val="00EC158F"/>
    <w:rsid w:val="00EC166C"/>
    <w:rsid w:val="00EC173A"/>
    <w:rsid w:val="00EC5A5D"/>
    <w:rsid w:val="00EC7615"/>
    <w:rsid w:val="00ED4ED5"/>
    <w:rsid w:val="00ED5866"/>
    <w:rsid w:val="00EE1970"/>
    <w:rsid w:val="00EE25FE"/>
    <w:rsid w:val="00EE3242"/>
    <w:rsid w:val="00EE64F8"/>
    <w:rsid w:val="00EE7E68"/>
    <w:rsid w:val="00EF11F3"/>
    <w:rsid w:val="00EF362C"/>
    <w:rsid w:val="00EF6075"/>
    <w:rsid w:val="00EF69A3"/>
    <w:rsid w:val="00EF7332"/>
    <w:rsid w:val="00EF7415"/>
    <w:rsid w:val="00F017F0"/>
    <w:rsid w:val="00F02EFA"/>
    <w:rsid w:val="00F037DD"/>
    <w:rsid w:val="00F0544B"/>
    <w:rsid w:val="00F05AE9"/>
    <w:rsid w:val="00F11946"/>
    <w:rsid w:val="00F12898"/>
    <w:rsid w:val="00F13D71"/>
    <w:rsid w:val="00F16771"/>
    <w:rsid w:val="00F1787E"/>
    <w:rsid w:val="00F17D59"/>
    <w:rsid w:val="00F17DB7"/>
    <w:rsid w:val="00F20366"/>
    <w:rsid w:val="00F20FAE"/>
    <w:rsid w:val="00F21C2D"/>
    <w:rsid w:val="00F256F3"/>
    <w:rsid w:val="00F25B69"/>
    <w:rsid w:val="00F27986"/>
    <w:rsid w:val="00F27EBF"/>
    <w:rsid w:val="00F30350"/>
    <w:rsid w:val="00F33DDC"/>
    <w:rsid w:val="00F344FA"/>
    <w:rsid w:val="00F34747"/>
    <w:rsid w:val="00F34A9D"/>
    <w:rsid w:val="00F34C83"/>
    <w:rsid w:val="00F42B46"/>
    <w:rsid w:val="00F4552A"/>
    <w:rsid w:val="00F4728A"/>
    <w:rsid w:val="00F511E9"/>
    <w:rsid w:val="00F518DE"/>
    <w:rsid w:val="00F530B9"/>
    <w:rsid w:val="00F53487"/>
    <w:rsid w:val="00F567B7"/>
    <w:rsid w:val="00F5782F"/>
    <w:rsid w:val="00F604F7"/>
    <w:rsid w:val="00F6140F"/>
    <w:rsid w:val="00F65A92"/>
    <w:rsid w:val="00F65BEF"/>
    <w:rsid w:val="00F67D56"/>
    <w:rsid w:val="00F76691"/>
    <w:rsid w:val="00F84C6C"/>
    <w:rsid w:val="00F86601"/>
    <w:rsid w:val="00F9018D"/>
    <w:rsid w:val="00F91099"/>
    <w:rsid w:val="00F93AA2"/>
    <w:rsid w:val="00F973CE"/>
    <w:rsid w:val="00FA346C"/>
    <w:rsid w:val="00FA3F44"/>
    <w:rsid w:val="00FA6926"/>
    <w:rsid w:val="00FA7037"/>
    <w:rsid w:val="00FB1C8F"/>
    <w:rsid w:val="00FB2D56"/>
    <w:rsid w:val="00FB520B"/>
    <w:rsid w:val="00FC1D16"/>
    <w:rsid w:val="00FC2DE1"/>
    <w:rsid w:val="00FC4DCA"/>
    <w:rsid w:val="00FC5041"/>
    <w:rsid w:val="00FC5387"/>
    <w:rsid w:val="00FC6E3C"/>
    <w:rsid w:val="00FD1D41"/>
    <w:rsid w:val="00FD26AB"/>
    <w:rsid w:val="00FD5D6C"/>
    <w:rsid w:val="00FD7AA2"/>
    <w:rsid w:val="00FE0625"/>
    <w:rsid w:val="00FE1C3C"/>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27C544F9-A2B8-4D81-A0BB-DADCD4679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 w:type="paragraph" w:styleId="Revision">
    <w:name w:val="Revision"/>
    <w:hidden/>
    <w:uiPriority w:val="99"/>
    <w:semiHidden/>
    <w:rsid w:val="005B6535"/>
    <w:pPr>
      <w:spacing w:after="0" w:line="240" w:lineRule="auto"/>
    </w:pPr>
  </w:style>
  <w:style w:type="character" w:styleId="Hyperlink">
    <w:name w:val="Hyperlink"/>
    <w:basedOn w:val="DefaultParagraphFont"/>
    <w:uiPriority w:val="99"/>
    <w:semiHidden/>
    <w:unhideWhenUsed/>
    <w:rsid w:val="00925C73"/>
    <w:rPr>
      <w:color w:val="0000FF"/>
      <w:u w:val="single"/>
    </w:rPr>
  </w:style>
  <w:style w:type="character" w:styleId="FollowedHyperlink">
    <w:name w:val="FollowedHyperlink"/>
    <w:basedOn w:val="DefaultParagraphFont"/>
    <w:uiPriority w:val="99"/>
    <w:semiHidden/>
    <w:unhideWhenUsed/>
    <w:rsid w:val="00DE2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everage_(statistics)" TargetMode="External"/></Relationship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2.xml"/><Relationship Id="rId22" Type="http://schemas.openxmlformats.org/officeDocument/2006/relationships/chart" Target="charts/chart4.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#REF!</c:v>
                </c:pt>
              </c:strCache>
            </c:strRef>
          </c:tx>
          <c:spPr>
            <a:ln w="28575" cap="rnd">
              <a:solidFill>
                <a:schemeClr val="accent1"/>
              </a:solidFill>
              <a:round/>
            </a:ln>
            <a:effectLst/>
          </c:spPr>
          <c:marker>
            <c:symbol val="none"/>
          </c:marker>
          <c:cat>
            <c:numRef>
              <c:f>[1]Sheet1!$A$2:$A$16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cat>
          <c:val>
            <c:numRef>
              <c:f>[1]Sheet1!$C$2:$C$16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#REF!</c:v>
                </c:pt>
              </c:strCache>
            </c:strRef>
          </c:tx>
          <c:spPr>
            <a:ln w="28575" cap="rnd">
              <a:solidFill>
                <a:schemeClr val="accent2"/>
              </a:solidFill>
              <a:round/>
            </a:ln>
            <a:effectLst/>
          </c:spPr>
          <c:marker>
            <c:symbol val="none"/>
          </c:marker>
          <c:val>
            <c:numRef>
              <c:f>[1]Sheet1!$F$2:$F$16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16673396594655"/>
          <c:y val="3.9790280452231604E-2"/>
          <c:w val="0.81574853624066235"/>
          <c:h val="0.69249750560840917"/>
        </c:manualLayout>
      </c:layout>
      <c:lineChart>
        <c:grouping val="standard"/>
        <c:varyColors val="0"/>
        <c:ser>
          <c:idx val="0"/>
          <c:order val="0"/>
          <c:tx>
            <c:strRef>
              <c:f>incubation_lag!$C$1</c:f>
              <c:strCache>
                <c:ptCount val="1"/>
                <c:pt idx="0">
                  <c:v>percent of transit systems with positive response from cliff point</c:v>
                </c:pt>
              </c:strCache>
            </c:strRef>
          </c:tx>
          <c:spPr>
            <a:ln w="28575" cap="rnd">
              <a:solidFill>
                <a:schemeClr val="accent1"/>
              </a:solidFill>
              <a:round/>
            </a:ln>
            <a:effectLst/>
          </c:spPr>
          <c:marker>
            <c:symbol val="none"/>
          </c:marker>
          <c:cat>
            <c:numRef>
              <c:f>incubation_lag!$A$2:$A$16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incubation_lag!$C$2:$C$16</c:f>
              <c:numCache>
                <c:formatCode>General</c:formatCode>
                <c:ptCount val="15"/>
                <c:pt idx="0">
                  <c:v>0.61111111111111105</c:v>
                </c:pt>
                <c:pt idx="1">
                  <c:v>0.58333333333333304</c:v>
                </c:pt>
                <c:pt idx="2">
                  <c:v>0.5</c:v>
                </c:pt>
                <c:pt idx="3">
                  <c:v>0.43518518518518501</c:v>
                </c:pt>
                <c:pt idx="4">
                  <c:v>0.39814814814814797</c:v>
                </c:pt>
                <c:pt idx="5">
                  <c:v>0.33333333333333298</c:v>
                </c:pt>
                <c:pt idx="6">
                  <c:v>0.28703703703703698</c:v>
                </c:pt>
                <c:pt idx="7">
                  <c:v>0.23148148148148101</c:v>
                </c:pt>
                <c:pt idx="8">
                  <c:v>0.194444444444444</c:v>
                </c:pt>
                <c:pt idx="9">
                  <c:v>0.148148148148148</c:v>
                </c:pt>
                <c:pt idx="10">
                  <c:v>0.13888888888888801</c:v>
                </c:pt>
                <c:pt idx="11">
                  <c:v>9.2592592592592504E-2</c:v>
                </c:pt>
                <c:pt idx="12">
                  <c:v>9.2592592592592504E-2</c:v>
                </c:pt>
                <c:pt idx="13">
                  <c:v>8.3333333333333301E-2</c:v>
                </c:pt>
                <c:pt idx="14">
                  <c:v>6.4814814814814797E-2</c:v>
                </c:pt>
              </c:numCache>
            </c:numRef>
          </c:val>
          <c:smooth val="0"/>
          <c:extLst>
            <c:ext xmlns:c16="http://schemas.microsoft.com/office/drawing/2014/chart" uri="{C3380CC4-5D6E-409C-BE32-E72D297353CC}">
              <c16:uniqueId val="{00000000-F924-408D-A3F1-8B753C0DD138}"/>
            </c:ext>
          </c:extLst>
        </c:ser>
        <c:ser>
          <c:idx val="1"/>
          <c:order val="1"/>
          <c:tx>
            <c:strRef>
              <c:f>incubation_lag!$F$1</c:f>
              <c:strCache>
                <c:ptCount val="1"/>
                <c:pt idx="0">
                  <c:v>percent of transit systems with positive response from floor point</c:v>
                </c:pt>
              </c:strCache>
            </c:strRef>
          </c:tx>
          <c:spPr>
            <a:ln w="28575" cap="rnd">
              <a:solidFill>
                <a:schemeClr val="accent2"/>
              </a:solidFill>
              <a:round/>
            </a:ln>
            <a:effectLst/>
          </c:spPr>
          <c:marker>
            <c:symbol val="none"/>
          </c:marker>
          <c:val>
            <c:numRef>
              <c:f>incubation_lag!$F$2:$F$16</c:f>
              <c:numCache>
                <c:formatCode>General</c:formatCode>
                <c:ptCount val="15"/>
                <c:pt idx="0">
                  <c:v>9.2592592592592501E-3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F924-408D-A3F1-8B753C0DD13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Incubation Lag</a:t>
                </a:r>
              </a:p>
            </c:rich>
          </c:tx>
          <c:layout>
            <c:manualLayout>
              <c:xMode val="edge"/>
              <c:yMode val="edge"/>
              <c:x val="0.4357001531291893"/>
              <c:y val="0.8090166695264786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7000000000000000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Ratio of systems with positive response interval </a:t>
                </a:r>
                <a:endParaRPr lang="en-US" sz="10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1E57D-3D79-4E51-9287-5FF6C2F5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26</Pages>
  <Words>21257</Words>
  <Characters>121167</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47</cp:revision>
  <dcterms:created xsi:type="dcterms:W3CDTF">2020-05-22T19:00:00Z</dcterms:created>
  <dcterms:modified xsi:type="dcterms:W3CDTF">2020-05-24T20:51:00Z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http://www.zotero.org/styles/sage-harvard</vt:lpwstr>
  </property>
  <property fmtid="{D5CDD505-2E9C-101B-9397-08002B2CF9AE}" pid="22" name="Mendeley Recent Style Name 8_1">
    <vt:lpwstr>SAGE - Harvard</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