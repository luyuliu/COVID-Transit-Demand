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C6EB4E0" w14:textId="77777777" w:rsidR="00500CFC" w:rsidRDefault="00500CFC" w:rsidP="00617FE4">
      <w:pPr>
        <w:spacing w:line="480" w:lineRule="auto"/>
        <w:jc w:val="center"/>
        <w:rPr>
          <w:rFonts w:ascii="Times New Roman" w:hAnsi="Times New Roman" w:cs="Times New Roman"/>
          <w:sz w:val="24"/>
        </w:rPr>
      </w:pPr>
      <w:r w:rsidRPr="00C52BD7">
        <w:rPr>
          <w:rFonts w:ascii="Times New Roman" w:hAnsi="Times New Roman" w:cs="Times New Roman"/>
          <w:sz w:val="24"/>
        </w:rPr>
        <w:t>Measuring the Impact</w:t>
      </w:r>
      <w:r>
        <w:rPr>
          <w:rFonts w:ascii="Times New Roman" w:hAnsi="Times New Roman" w:cs="Times New Roman"/>
          <w:sz w:val="24"/>
        </w:rPr>
        <w:t>s</w:t>
      </w:r>
      <w:r w:rsidRPr="00C52BD7">
        <w:rPr>
          <w:rFonts w:ascii="Times New Roman" w:hAnsi="Times New Roman" w:cs="Times New Roman"/>
          <w:sz w:val="24"/>
        </w:rPr>
        <w:t xml:space="preserve"> of COVID-19 Pandemic on Public Transit Demand </w:t>
      </w:r>
      <w:r>
        <w:rPr>
          <w:rFonts w:ascii="Times New Roman" w:hAnsi="Times New Roman" w:cs="Times New Roman"/>
          <w:sz w:val="24"/>
        </w:rPr>
        <w:t>in US</w:t>
      </w:r>
    </w:p>
    <w:p w14:paraId="0E1DA7F4" w14:textId="77777777" w:rsidR="00500CFC" w:rsidRPr="0091297A" w:rsidRDefault="00500CFC" w:rsidP="00617FE4">
      <w:pPr>
        <w:spacing w:line="480" w:lineRule="auto"/>
        <w:jc w:val="center"/>
        <w:rPr>
          <w:rFonts w:ascii="Times New Roman" w:hAnsi="Times New Roman" w:cs="Times New Roman"/>
          <w:sz w:val="24"/>
          <w:vertAlign w:val="superscript"/>
        </w:rPr>
      </w:pPr>
      <w:r>
        <w:rPr>
          <w:rFonts w:ascii="Times New Roman" w:hAnsi="Times New Roman" w:cs="Times New Roman"/>
          <w:sz w:val="24"/>
        </w:rPr>
        <w:t>Luyu Liu</w:t>
      </w:r>
      <w:r>
        <w:rPr>
          <w:rFonts w:ascii="Times New Roman" w:hAnsi="Times New Roman" w:cs="Times New Roman"/>
          <w:sz w:val="24"/>
          <w:vertAlign w:val="superscript"/>
        </w:rPr>
        <w:t>1, 2, *</w:t>
      </w:r>
      <w:r>
        <w:rPr>
          <w:rFonts w:ascii="Times New Roman" w:hAnsi="Times New Roman" w:cs="Times New Roman"/>
          <w:sz w:val="24"/>
        </w:rPr>
        <w:t>, Harvey J. Miller</w:t>
      </w:r>
      <w:r>
        <w:rPr>
          <w:rFonts w:ascii="Times New Roman" w:hAnsi="Times New Roman" w:cs="Times New Roman"/>
          <w:sz w:val="24"/>
          <w:vertAlign w:val="superscript"/>
        </w:rPr>
        <w:t>1, 2</w:t>
      </w:r>
      <w:r>
        <w:rPr>
          <w:rFonts w:ascii="Times New Roman" w:hAnsi="Times New Roman" w:cs="Times New Roman"/>
          <w:sz w:val="24"/>
        </w:rPr>
        <w:t>, Jonathan Scheff</w:t>
      </w:r>
      <w:r>
        <w:rPr>
          <w:rFonts w:ascii="Times New Roman" w:hAnsi="Times New Roman" w:cs="Times New Roman"/>
          <w:sz w:val="24"/>
          <w:vertAlign w:val="superscript"/>
        </w:rPr>
        <w:t>3</w:t>
      </w:r>
    </w:p>
    <w:p w14:paraId="22C1066C" w14:textId="77777777" w:rsidR="00500CFC" w:rsidRDefault="00500CFC" w:rsidP="00617FE4">
      <w:pPr>
        <w:spacing w:line="480" w:lineRule="auto"/>
        <w:jc w:val="center"/>
        <w:rPr>
          <w:rFonts w:ascii="Times New Roman" w:hAnsi="Times New Roman" w:cs="Times New Roman"/>
          <w:sz w:val="24"/>
        </w:rPr>
      </w:pPr>
    </w:p>
    <w:p w14:paraId="62201B59" w14:textId="77777777" w:rsidR="00500CFC" w:rsidRDefault="00500CFC" w:rsidP="00617FE4">
      <w:pPr>
        <w:spacing w:line="480" w:lineRule="auto"/>
        <w:rPr>
          <w:rFonts w:ascii="Times New Roman" w:hAnsi="Times New Roman" w:cs="Times New Roman"/>
          <w:sz w:val="24"/>
        </w:rPr>
      </w:pPr>
    </w:p>
    <w:p w14:paraId="04C6156E" w14:textId="77777777" w:rsidR="00500CFC" w:rsidRDefault="00500CFC" w:rsidP="00617FE4">
      <w:pPr>
        <w:spacing w:line="480" w:lineRule="auto"/>
        <w:rPr>
          <w:rFonts w:ascii="Times New Roman" w:hAnsi="Times New Roman" w:cs="Times New Roman"/>
          <w:sz w:val="24"/>
        </w:rPr>
      </w:pPr>
      <w:r>
        <w:rPr>
          <w:rFonts w:ascii="Times New Roman" w:hAnsi="Times New Roman" w:cs="Times New Roman"/>
          <w:sz w:val="24"/>
          <w:vertAlign w:val="superscript"/>
        </w:rPr>
        <w:t>1</w:t>
      </w:r>
      <w:r>
        <w:rPr>
          <w:rFonts w:ascii="Times New Roman" w:hAnsi="Times New Roman" w:cs="Times New Roman"/>
          <w:sz w:val="24"/>
        </w:rPr>
        <w:t xml:space="preserve"> Department of Geography, </w:t>
      </w:r>
      <w:proofErr w:type="gramStart"/>
      <w:r>
        <w:rPr>
          <w:rFonts w:ascii="Times New Roman" w:hAnsi="Times New Roman" w:cs="Times New Roman"/>
          <w:sz w:val="24"/>
        </w:rPr>
        <w:t>The</w:t>
      </w:r>
      <w:proofErr w:type="gramEnd"/>
      <w:r>
        <w:rPr>
          <w:rFonts w:ascii="Times New Roman" w:hAnsi="Times New Roman" w:cs="Times New Roman"/>
          <w:sz w:val="24"/>
        </w:rPr>
        <w:t xml:space="preserve"> Ohio State University, Columbus, Ohio, USA</w:t>
      </w:r>
    </w:p>
    <w:p w14:paraId="3E30C63F" w14:textId="77777777" w:rsidR="00500CFC" w:rsidRDefault="00500CFC" w:rsidP="00617FE4">
      <w:pPr>
        <w:spacing w:line="480" w:lineRule="auto"/>
        <w:rPr>
          <w:rFonts w:ascii="Times New Roman" w:hAnsi="Times New Roman" w:cs="Times New Roman"/>
          <w:sz w:val="24"/>
        </w:rPr>
      </w:pPr>
      <w:r>
        <w:rPr>
          <w:rFonts w:ascii="Times New Roman" w:hAnsi="Times New Roman" w:cs="Times New Roman"/>
          <w:sz w:val="24"/>
          <w:vertAlign w:val="superscript"/>
        </w:rPr>
        <w:t>2</w:t>
      </w:r>
      <w:r>
        <w:rPr>
          <w:rFonts w:ascii="Times New Roman" w:hAnsi="Times New Roman" w:cs="Times New Roman"/>
          <w:sz w:val="24"/>
        </w:rPr>
        <w:t xml:space="preserve"> Center for Urban and Regional Analysis, </w:t>
      </w:r>
      <w:proofErr w:type="gramStart"/>
      <w:r>
        <w:rPr>
          <w:rFonts w:ascii="Times New Roman" w:hAnsi="Times New Roman" w:cs="Times New Roman"/>
          <w:sz w:val="24"/>
        </w:rPr>
        <w:t>The</w:t>
      </w:r>
      <w:proofErr w:type="gramEnd"/>
      <w:r>
        <w:rPr>
          <w:rFonts w:ascii="Times New Roman" w:hAnsi="Times New Roman" w:cs="Times New Roman"/>
          <w:sz w:val="24"/>
        </w:rPr>
        <w:t xml:space="preserve"> Ohio State University, Columbus, Ohio, USA</w:t>
      </w:r>
    </w:p>
    <w:p w14:paraId="70323BF2" w14:textId="77777777" w:rsidR="00500CFC" w:rsidRDefault="00500CFC" w:rsidP="00617FE4">
      <w:pPr>
        <w:spacing w:line="480" w:lineRule="auto"/>
        <w:rPr>
          <w:rFonts w:ascii="Times New Roman" w:hAnsi="Times New Roman" w:cs="Times New Roman"/>
          <w:sz w:val="24"/>
        </w:rPr>
      </w:pPr>
      <w:r>
        <w:rPr>
          <w:rFonts w:ascii="Times New Roman" w:hAnsi="Times New Roman" w:cs="Times New Roman"/>
          <w:sz w:val="24"/>
          <w:vertAlign w:val="superscript"/>
        </w:rPr>
        <w:t xml:space="preserve">3 </w:t>
      </w:r>
      <w:r>
        <w:rPr>
          <w:rFonts w:ascii="Times New Roman" w:hAnsi="Times New Roman" w:cs="Times New Roman"/>
          <w:sz w:val="24"/>
        </w:rPr>
        <w:t>Transit App Inc., Montreal, Quebec, Canada.</w:t>
      </w:r>
    </w:p>
    <w:p w14:paraId="5232A3AE" w14:textId="77777777" w:rsidR="00500CFC" w:rsidRDefault="00500CFC" w:rsidP="00617FE4">
      <w:pPr>
        <w:spacing w:line="480" w:lineRule="auto"/>
        <w:rPr>
          <w:rFonts w:ascii="Times New Roman" w:hAnsi="Times New Roman" w:cs="Times New Roman"/>
          <w:sz w:val="24"/>
        </w:rPr>
      </w:pPr>
    </w:p>
    <w:p w14:paraId="7BBE3248" w14:textId="77777777" w:rsidR="00500CFC" w:rsidRDefault="00500CFC" w:rsidP="00617FE4">
      <w:pPr>
        <w:spacing w:line="480" w:lineRule="auto"/>
        <w:rPr>
          <w:rFonts w:ascii="Times New Roman" w:hAnsi="Times New Roman" w:cs="Times New Roman"/>
          <w:sz w:val="24"/>
        </w:rPr>
      </w:pPr>
      <w:r w:rsidRPr="0091297A">
        <w:rPr>
          <w:rFonts w:ascii="Times New Roman" w:hAnsi="Times New Roman" w:cs="Times New Roman"/>
          <w:sz w:val="24"/>
        </w:rPr>
        <w:t>*</w:t>
      </w:r>
      <w:r>
        <w:rPr>
          <w:rFonts w:ascii="Times New Roman" w:hAnsi="Times New Roman" w:cs="Times New Roman"/>
          <w:sz w:val="24"/>
        </w:rPr>
        <w:t xml:space="preserve"> Corresponding author</w:t>
      </w:r>
    </w:p>
    <w:p w14:paraId="4A9BFFD2" w14:textId="77777777" w:rsidR="00500CFC" w:rsidRPr="0091297A" w:rsidRDefault="00500CFC" w:rsidP="00617FE4">
      <w:pPr>
        <w:spacing w:line="480" w:lineRule="auto"/>
        <w:rPr>
          <w:rFonts w:ascii="Times New Roman" w:hAnsi="Times New Roman" w:cs="Times New Roman"/>
          <w:sz w:val="24"/>
        </w:rPr>
      </w:pPr>
      <w:r>
        <w:rPr>
          <w:rFonts w:ascii="Times New Roman" w:hAnsi="Times New Roman" w:cs="Times New Roman"/>
          <w:sz w:val="24"/>
        </w:rPr>
        <w:t>E-mail: liu.6544@osu.edu</w:t>
      </w:r>
    </w:p>
    <w:p w14:paraId="5DB20B4E" w14:textId="77777777" w:rsidR="00500CFC" w:rsidRDefault="00500CFC" w:rsidP="00617FE4">
      <w:pPr>
        <w:spacing w:line="480" w:lineRule="auto"/>
        <w:jc w:val="center"/>
        <w:rPr>
          <w:rFonts w:ascii="Times New Roman" w:hAnsi="Times New Roman" w:cs="Times New Roman"/>
          <w:sz w:val="24"/>
        </w:rPr>
      </w:pPr>
      <w:r>
        <w:rPr>
          <w:rFonts w:ascii="Times New Roman" w:hAnsi="Times New Roman" w:cs="Times New Roman"/>
          <w:sz w:val="24"/>
        </w:rPr>
        <w:br w:type="page"/>
      </w:r>
    </w:p>
    <w:p w14:paraId="12689E62" w14:textId="77777777" w:rsidR="00500CFC" w:rsidRPr="000D3D9B" w:rsidRDefault="00500CFC" w:rsidP="00617FE4">
      <w:pPr>
        <w:spacing w:line="480" w:lineRule="auto"/>
        <w:jc w:val="both"/>
        <w:rPr>
          <w:rFonts w:ascii="Times New Roman" w:hAnsi="Times New Roman" w:cs="Times New Roman"/>
          <w:b/>
          <w:sz w:val="24"/>
        </w:rPr>
      </w:pPr>
      <w:r w:rsidRPr="000D3D9B">
        <w:rPr>
          <w:rFonts w:ascii="Times New Roman" w:hAnsi="Times New Roman" w:cs="Times New Roman"/>
          <w:b/>
          <w:sz w:val="24"/>
        </w:rPr>
        <w:lastRenderedPageBreak/>
        <w:t xml:space="preserve">Abstract: </w:t>
      </w:r>
      <w:r>
        <w:rPr>
          <w:rFonts w:ascii="Times New Roman" w:hAnsi="Times New Roman" w:cs="Times New Roman"/>
          <w:sz w:val="24"/>
        </w:rPr>
        <w:t xml:space="preserve">The COVID-19 pandemic and related restrictions led to </w:t>
      </w:r>
      <w:r>
        <w:rPr>
          <w:rFonts w:ascii="Times New Roman" w:hAnsi="Times New Roman" w:cs="Times New Roman" w:hint="eastAsia"/>
          <w:sz w:val="24"/>
        </w:rPr>
        <w:t>major</w:t>
      </w:r>
      <w:r>
        <w:rPr>
          <w:rFonts w:ascii="Times New Roman" w:hAnsi="Times New Roman" w:cs="Times New Roman"/>
          <w:sz w:val="24"/>
        </w:rPr>
        <w:t xml:space="preserve"> transit demand decline for many public transit systems in the United States. This paper is a systematic analysis of the dynamics and </w:t>
      </w:r>
      <w:r w:rsidRPr="000D3D9B">
        <w:rPr>
          <w:rFonts w:ascii="Times New Roman" w:hAnsi="Times New Roman" w:cs="Times New Roman"/>
          <w:sz w:val="24"/>
        </w:rPr>
        <w:t xml:space="preserve">dimensions of this unprecedented decline. </w:t>
      </w:r>
      <w:r>
        <w:rPr>
          <w:rFonts w:ascii="Times New Roman" w:hAnsi="Times New Roman" w:cs="Times New Roman"/>
          <w:sz w:val="24"/>
        </w:rPr>
        <w:t xml:space="preserve">Using transit demand data derived from a widely used transit navigation app, we fit logistic functions to model the decline in daily demand and derive key parameters: </w:t>
      </w:r>
      <w:r w:rsidRPr="00351FFE">
        <w:rPr>
          <w:rFonts w:ascii="Times New Roman" w:hAnsi="Times New Roman" w:cs="Times New Roman"/>
          <w:i/>
          <w:sz w:val="24"/>
        </w:rPr>
        <w:t>floor value</w:t>
      </w:r>
      <w:r w:rsidRPr="00292C3D">
        <w:rPr>
          <w:rFonts w:ascii="Times New Roman" w:hAnsi="Times New Roman" w:cs="Times New Roman"/>
          <w:sz w:val="24"/>
        </w:rPr>
        <w:t>,</w:t>
      </w:r>
      <w:r>
        <w:rPr>
          <w:rFonts w:ascii="Times New Roman" w:hAnsi="Times New Roman" w:cs="Times New Roman"/>
          <w:sz w:val="24"/>
        </w:rPr>
        <w:t xml:space="preserve"> the apparent minimal level of demand and </w:t>
      </w:r>
      <w:r>
        <w:rPr>
          <w:rFonts w:ascii="Times New Roman" w:hAnsi="Times New Roman" w:cs="Times New Roman"/>
          <w:i/>
          <w:sz w:val="24"/>
        </w:rPr>
        <w:t>cliff</w:t>
      </w:r>
      <w:r w:rsidRPr="00351FFE">
        <w:rPr>
          <w:rFonts w:ascii="Times New Roman" w:hAnsi="Times New Roman" w:cs="Times New Roman"/>
          <w:i/>
          <w:sz w:val="24"/>
        </w:rPr>
        <w:t xml:space="preserve"> </w:t>
      </w:r>
      <w:r w:rsidRPr="003F19C9">
        <w:rPr>
          <w:rFonts w:ascii="Times New Roman" w:hAnsi="Times New Roman" w:cs="Times New Roman"/>
          <w:sz w:val="24"/>
        </w:rPr>
        <w:t>and</w:t>
      </w:r>
      <w:r w:rsidRPr="00351FFE">
        <w:rPr>
          <w:rFonts w:ascii="Times New Roman" w:hAnsi="Times New Roman" w:cs="Times New Roman"/>
          <w:i/>
          <w:sz w:val="24"/>
        </w:rPr>
        <w:t xml:space="preserve"> </w:t>
      </w:r>
      <w:r>
        <w:rPr>
          <w:rFonts w:ascii="Times New Roman" w:hAnsi="Times New Roman" w:cs="Times New Roman"/>
          <w:i/>
          <w:sz w:val="24"/>
        </w:rPr>
        <w:t>floor</w:t>
      </w:r>
      <w:r w:rsidRPr="00351FFE">
        <w:rPr>
          <w:rFonts w:ascii="Times New Roman" w:hAnsi="Times New Roman" w:cs="Times New Roman"/>
          <w:i/>
          <w:sz w:val="24"/>
        </w:rPr>
        <w:t xml:space="preserve"> point</w:t>
      </w:r>
      <w:r>
        <w:rPr>
          <w:rFonts w:ascii="Times New Roman" w:hAnsi="Times New Roman" w:cs="Times New Roman"/>
          <w:i/>
          <w:sz w:val="24"/>
        </w:rPr>
        <w:t>s</w:t>
      </w:r>
      <w:r w:rsidRPr="00292C3D">
        <w:rPr>
          <w:rFonts w:ascii="Times New Roman" w:hAnsi="Times New Roman" w:cs="Times New Roman"/>
          <w:sz w:val="24"/>
        </w:rPr>
        <w:t>, represent</w:t>
      </w:r>
      <w:r>
        <w:rPr>
          <w:rFonts w:ascii="Times New Roman" w:hAnsi="Times New Roman" w:cs="Times New Roman"/>
          <w:sz w:val="24"/>
        </w:rPr>
        <w:t>ing</w:t>
      </w:r>
      <w:r w:rsidRPr="00292C3D">
        <w:rPr>
          <w:rFonts w:ascii="Times New Roman" w:hAnsi="Times New Roman" w:cs="Times New Roman"/>
          <w:sz w:val="24"/>
        </w:rPr>
        <w:t xml:space="preserve"> the initial date when transit </w:t>
      </w:r>
      <w:commentRangeStart w:id="0"/>
      <w:r w:rsidRPr="00292C3D">
        <w:rPr>
          <w:rFonts w:ascii="Times New Roman" w:hAnsi="Times New Roman" w:cs="Times New Roman"/>
          <w:sz w:val="24"/>
        </w:rPr>
        <w:t>demand</w:t>
      </w:r>
      <w:r>
        <w:rPr>
          <w:rFonts w:ascii="Times New Roman" w:hAnsi="Times New Roman" w:cs="Times New Roman"/>
          <w:sz w:val="24"/>
        </w:rPr>
        <w:t xml:space="preserve"> decline</w:t>
      </w:r>
      <w:r w:rsidRPr="00292C3D">
        <w:rPr>
          <w:rFonts w:ascii="Times New Roman" w:hAnsi="Times New Roman" w:cs="Times New Roman"/>
          <w:sz w:val="24"/>
        </w:rPr>
        <w:t xml:space="preserve"> </w:t>
      </w:r>
      <w:commentRangeEnd w:id="0"/>
      <w:r>
        <w:rPr>
          <w:rStyle w:val="CommentReference"/>
        </w:rPr>
        <w:commentReference w:id="0"/>
      </w:r>
      <w:r w:rsidRPr="00292C3D">
        <w:rPr>
          <w:rFonts w:ascii="Times New Roman" w:hAnsi="Times New Roman" w:cs="Times New Roman"/>
          <w:sz w:val="24"/>
        </w:rPr>
        <w:t xml:space="preserve">began </w:t>
      </w:r>
      <w:r>
        <w:rPr>
          <w:rFonts w:ascii="Times New Roman" w:hAnsi="Times New Roman" w:cs="Times New Roman"/>
          <w:sz w:val="24"/>
        </w:rPr>
        <w:t xml:space="preserve">and the final date when the decline decreased. Regression </w:t>
      </w:r>
      <w:commentRangeStart w:id="1"/>
      <w:r>
        <w:rPr>
          <w:rFonts w:ascii="Times New Roman" w:hAnsi="Times New Roman" w:cs="Times New Roman"/>
          <w:sz w:val="24"/>
        </w:rPr>
        <w:t>analyses reveal</w:t>
      </w:r>
      <w:commentRangeEnd w:id="1"/>
      <w:r>
        <w:rPr>
          <w:rStyle w:val="CommentReference"/>
        </w:rPr>
        <w:commentReference w:id="1"/>
      </w:r>
      <w:r>
        <w:rPr>
          <w:rFonts w:ascii="Times New Roman" w:hAnsi="Times New Roman" w:cs="Times New Roman"/>
          <w:sz w:val="24"/>
        </w:rPr>
        <w:t xml:space="preserve"> that communities</w:t>
      </w:r>
      <w:r w:rsidRPr="000D3D9B">
        <w:rPr>
          <w:rFonts w:ascii="Times New Roman" w:hAnsi="Times New Roman" w:cs="Times New Roman"/>
          <w:sz w:val="24"/>
        </w:rPr>
        <w:t xml:space="preserve"> with</w:t>
      </w:r>
      <w:r w:rsidRPr="00FB6459">
        <w:rPr>
          <w:rFonts w:ascii="Times New Roman" w:hAnsi="Times New Roman" w:cs="Times New Roman"/>
          <w:sz w:val="24"/>
        </w:rPr>
        <w:t xml:space="preserve"> more essential workers, </w:t>
      </w:r>
      <w:r>
        <w:rPr>
          <w:rFonts w:ascii="Times New Roman" w:hAnsi="Times New Roman" w:cs="Times New Roman"/>
          <w:sz w:val="24"/>
        </w:rPr>
        <w:t xml:space="preserve">a </w:t>
      </w:r>
      <w:r w:rsidRPr="000D3D9B">
        <w:rPr>
          <w:rFonts w:ascii="Times New Roman" w:hAnsi="Times New Roman" w:cs="Times New Roman"/>
          <w:sz w:val="24"/>
        </w:rPr>
        <w:t>more vulnerable population</w:t>
      </w:r>
      <w:r>
        <w:rPr>
          <w:rFonts w:ascii="Times New Roman" w:hAnsi="Times New Roman" w:cs="Times New Roman"/>
          <w:sz w:val="24"/>
        </w:rPr>
        <w:t xml:space="preserve"> (African American, Hispanic, female, and people over 45 years old), and more</w:t>
      </w:r>
      <w:commentRangeStart w:id="2"/>
      <w:r>
        <w:rPr>
          <w:rFonts w:ascii="Times New Roman" w:hAnsi="Times New Roman" w:cs="Times New Roman"/>
          <w:sz w:val="24"/>
        </w:rPr>
        <w:t xml:space="preserve"> </w:t>
      </w:r>
      <w:commentRangeEnd w:id="2"/>
      <w:r>
        <w:rPr>
          <w:rStyle w:val="CommentReference"/>
        </w:rPr>
        <w:commentReference w:id="2"/>
      </w:r>
      <w:r>
        <w:rPr>
          <w:rFonts w:ascii="Times New Roman" w:hAnsi="Times New Roman" w:cs="Times New Roman"/>
          <w:sz w:val="24"/>
        </w:rPr>
        <w:t xml:space="preserve">Coronavirus Google searches </w:t>
      </w:r>
      <w:r w:rsidRPr="000D3D9B">
        <w:rPr>
          <w:rFonts w:ascii="Times New Roman" w:hAnsi="Times New Roman" w:cs="Times New Roman"/>
          <w:sz w:val="24"/>
        </w:rPr>
        <w:t>tend to</w:t>
      </w:r>
      <w:r>
        <w:rPr>
          <w:rFonts w:ascii="Times New Roman" w:hAnsi="Times New Roman" w:cs="Times New Roman"/>
          <w:sz w:val="24"/>
        </w:rPr>
        <w:t xml:space="preserve"> maintain higher levels of minimal demand </w:t>
      </w:r>
      <w:r w:rsidRPr="000D3D9B">
        <w:rPr>
          <w:rFonts w:ascii="Times New Roman" w:hAnsi="Times New Roman" w:cs="Times New Roman"/>
          <w:sz w:val="24"/>
        </w:rPr>
        <w:t>during COVID-19</w:t>
      </w:r>
      <w:r>
        <w:rPr>
          <w:rFonts w:ascii="Times New Roman" w:hAnsi="Times New Roman" w:cs="Times New Roman"/>
          <w:sz w:val="24"/>
        </w:rPr>
        <w:t xml:space="preserve">. </w:t>
      </w:r>
      <w:r w:rsidRPr="007D4AA6">
        <w:rPr>
          <w:rFonts w:ascii="Times New Roman" w:hAnsi="Times New Roman" w:cs="Times New Roman"/>
          <w:sz w:val="24"/>
        </w:rPr>
        <w:t>Additionally, approximately half of the agencies experienced their decline before the local spread of COVID-19 likely began</w:t>
      </w:r>
      <w:r>
        <w:rPr>
          <w:rFonts w:ascii="Times New Roman" w:hAnsi="Times New Roman" w:cs="Times New Roman"/>
          <w:sz w:val="24"/>
        </w:rPr>
        <w:t xml:space="preserve"> and most of them are concentrated in Midwest; however, almost no transit systems finished the decline process before the local community spread. We also compare hourly demand profiles for each system before and during COVID-19 using ordinary Procrustes distance analysis. The results show substantial departures from typical weekday hourly demand profiles. We also find that COVID-19 shifted morning rush hours differently for various cities, but shifted afternoon rush hours</w:t>
      </w:r>
      <w:r>
        <w:rPr>
          <w:rFonts w:ascii="Times New Roman" w:hAnsi="Times New Roman" w:cs="Times New Roman" w:hint="eastAsia"/>
          <w:sz w:val="24"/>
        </w:rPr>
        <w:t xml:space="preserve"> </w:t>
      </w:r>
      <w:r>
        <w:rPr>
          <w:rFonts w:ascii="Times New Roman" w:hAnsi="Times New Roman" w:cs="Times New Roman"/>
          <w:sz w:val="24"/>
        </w:rPr>
        <w:t>generally earlier.</w:t>
      </w:r>
      <w:r w:rsidRPr="00E4128B">
        <w:rPr>
          <w:rFonts w:ascii="Times New Roman" w:hAnsi="Times New Roman" w:cs="Times New Roman"/>
          <w:sz w:val="24"/>
        </w:rPr>
        <w:t xml:space="preserve"> </w:t>
      </w:r>
      <w:r>
        <w:rPr>
          <w:rFonts w:ascii="Times New Roman" w:hAnsi="Times New Roman" w:cs="Times New Roman"/>
          <w:sz w:val="24"/>
        </w:rPr>
        <w:t xml:space="preserve">Our results provide insights into public transit as an essential service during a pandemic. </w:t>
      </w:r>
    </w:p>
    <w:p w14:paraId="5290D06B" w14:textId="77777777" w:rsidR="00500CFC" w:rsidRDefault="00500CFC" w:rsidP="00617FE4">
      <w:pPr>
        <w:spacing w:line="480" w:lineRule="auto"/>
        <w:rPr>
          <w:rFonts w:ascii="Times New Roman" w:hAnsi="Times New Roman" w:cs="Times New Roman"/>
          <w:sz w:val="24"/>
        </w:rPr>
      </w:pPr>
    </w:p>
    <w:p w14:paraId="18988944" w14:textId="77777777" w:rsidR="00500CFC" w:rsidRDefault="00500CFC" w:rsidP="00617FE4">
      <w:pPr>
        <w:spacing w:line="480" w:lineRule="auto"/>
        <w:rPr>
          <w:rFonts w:ascii="Times New Roman" w:hAnsi="Times New Roman" w:cs="Times New Roman"/>
          <w:sz w:val="24"/>
        </w:rPr>
      </w:pPr>
      <w:r>
        <w:rPr>
          <w:rFonts w:ascii="Times New Roman" w:hAnsi="Times New Roman" w:cs="Times New Roman"/>
          <w:sz w:val="24"/>
        </w:rPr>
        <w:t>Keywords: COVID-19, public transit, transit dependence, essential jobs.</w:t>
      </w:r>
    </w:p>
    <w:p w14:paraId="2ED6BADD" w14:textId="77777777" w:rsidR="00500CFC" w:rsidRDefault="00500CFC" w:rsidP="00617FE4">
      <w:pPr>
        <w:spacing w:line="480" w:lineRule="auto"/>
        <w:rPr>
          <w:rFonts w:ascii="Times New Roman" w:hAnsi="Times New Roman" w:cs="Times New Roman"/>
          <w:sz w:val="24"/>
        </w:rPr>
      </w:pPr>
    </w:p>
    <w:p w14:paraId="7ECB7CDC" w14:textId="77777777" w:rsidR="00500CFC" w:rsidRPr="009457DC" w:rsidRDefault="00500CFC" w:rsidP="00617FE4">
      <w:pPr>
        <w:pStyle w:val="ListParagraph"/>
        <w:numPr>
          <w:ilvl w:val="0"/>
          <w:numId w:val="2"/>
        </w:numPr>
        <w:spacing w:line="480" w:lineRule="auto"/>
        <w:rPr>
          <w:rFonts w:ascii="Times New Roman" w:hAnsi="Times New Roman" w:cs="Times New Roman"/>
          <w:b/>
          <w:sz w:val="24"/>
        </w:rPr>
      </w:pPr>
      <w:r w:rsidRPr="009457DC">
        <w:rPr>
          <w:rFonts w:ascii="Times New Roman" w:hAnsi="Times New Roman" w:cs="Times New Roman"/>
          <w:b/>
          <w:sz w:val="24"/>
        </w:rPr>
        <w:t>Introduction</w:t>
      </w:r>
    </w:p>
    <w:p w14:paraId="5F81F630" w14:textId="5A496183" w:rsidR="00500CFC" w:rsidRDefault="00500CFC" w:rsidP="00617FE4">
      <w:pPr>
        <w:spacing w:line="480" w:lineRule="auto"/>
        <w:jc w:val="both"/>
        <w:rPr>
          <w:rFonts w:ascii="Times New Roman" w:hAnsi="Times New Roman" w:cs="Times New Roman"/>
          <w:sz w:val="24"/>
        </w:rPr>
      </w:pPr>
      <w:r>
        <w:rPr>
          <w:rFonts w:ascii="Times New Roman" w:hAnsi="Times New Roman" w:cs="Times New Roman"/>
          <w:sz w:val="24"/>
        </w:rPr>
        <w:lastRenderedPageBreak/>
        <w:t xml:space="preserve">COVID-19, a novel coronavirus disease, emerged in December 2019 to become a global health crisis due to its high contagiousness, fatality rate, and lack of known vaccines or treatments. To deal with the pandemic, from early February 2020 the U.S. </w:t>
      </w:r>
      <w:r w:rsidRPr="000A6EA2">
        <w:rPr>
          <w:rFonts w:ascii="Times New Roman" w:hAnsi="Times New Roman" w:cs="Times New Roman"/>
          <w:sz w:val="24"/>
        </w:rPr>
        <w:t>Centers for Disease Control and Prevention</w:t>
      </w:r>
      <w:r>
        <w:rPr>
          <w:rFonts w:ascii="Times New Roman" w:hAnsi="Times New Roman" w:cs="Times New Roman"/>
          <w:sz w:val="24"/>
        </w:rPr>
        <w:t xml:space="preserve"> (CDC) recommended social distancing, self-quarantine, and working from home to stop the spread of the virus; states and cities followed these and similar guidelines, closing schools and businesses, and issuing calls to </w:t>
      </w:r>
      <w:commentRangeStart w:id="3"/>
      <w:r>
        <w:rPr>
          <w:rFonts w:ascii="Times New Roman" w:hAnsi="Times New Roman" w:cs="Times New Roman"/>
          <w:sz w:val="24"/>
        </w:rPr>
        <w:t>stay at home</w:t>
      </w:r>
      <w:commentRangeEnd w:id="3"/>
      <w:r>
        <w:rPr>
          <w:rStyle w:val="CommentReference"/>
        </w:rPr>
        <w:commentReference w:id="3"/>
      </w:r>
      <w:r>
        <w:rPr>
          <w:rFonts w:ascii="Times New Roman" w:hAnsi="Times New Roman" w:cs="Times New Roman"/>
          <w:sz w:val="24"/>
        </w:rPr>
        <w:t xml:space="preserve">. These sudden and unprecedented shutdowns led to declines in travel demand at all geographic scales and all modes </w:t>
      </w:r>
      <w:r>
        <w:rPr>
          <w:rFonts w:ascii="Times New Roman" w:hAnsi="Times New Roman" w:cs="Times New Roman"/>
          <w:sz w:val="24"/>
        </w:rPr>
        <w:fldChar w:fldCharType="begin" w:fldLock="1"/>
      </w:r>
      <w:r w:rsidR="00FE6168">
        <w:rPr>
          <w:rFonts w:ascii="Times New Roman" w:hAnsi="Times New Roman" w:cs="Times New Roman"/>
          <w:sz w:val="24"/>
        </w:rPr>
        <w:instrText>ADDIN CSL_CITATION {"citationItems":[{"id":"ITEM-1","itemData":{"URL":"https://www.fastcompany.com/90485186/its-time-to-cancel-rent","accessed":{"date-parts":[["2020","4","2"]]},"author":[{"dropping-particle":"","family":"Weber","given":"Harrison","non-dropping-particle":"","parse-names":false,"suffix":""}],"id":"ITEM-1","issued":{"date-parts":[["2020"]]},"title":"Air traffic data shows less crowded skies since the coronavirus spread","type":"webpage"},"uris":["http://www.mendeley.com/documents/?uuid=0ccd90b3-e436-4437-9824-d7863598c2df"]},{"id":"ITEM-2","itemData":{"URL":"https://www.citylab.com/transportation/2020/03/coronavirus-impact-public-transit-street-traffic-data-trains/607915/","accessed":{"date-parts":[["2020","5","20"]]},"author":[{"dropping-particle":"","family":"Bliss","given":"Laura","non-dropping-particle":"","parse-names":false,"suffix":""}],"id":"ITEM-2","issued":{"date-parts":[["2020"]]},"title":"When the World Stops Moving","type":"webpage"},"uris":["http://www.mendeley.com/documents/?uuid=dfe1f4ad-1f1c-45b0-ae7c-a98808a02a6d"]}],"mendeley":{"formattedCitation":"[1,2]","plainTextFormattedCitation":"[1,2]","previouslyFormattedCitation":"[1,2]"},"properties":{"noteIndex":0},"schema":"https://github.com/citation-style-language/schema/raw/master/csl-citation.json"}</w:instrText>
      </w:r>
      <w:r>
        <w:rPr>
          <w:rFonts w:ascii="Times New Roman" w:hAnsi="Times New Roman" w:cs="Times New Roman"/>
          <w:sz w:val="24"/>
        </w:rPr>
        <w:fldChar w:fldCharType="separate"/>
      </w:r>
      <w:r w:rsidRPr="00423D84">
        <w:rPr>
          <w:rFonts w:ascii="Times New Roman" w:hAnsi="Times New Roman" w:cs="Times New Roman"/>
          <w:noProof/>
          <w:sz w:val="24"/>
        </w:rPr>
        <w:t>[1,2]</w:t>
      </w:r>
      <w:r>
        <w:rPr>
          <w:rFonts w:ascii="Times New Roman" w:hAnsi="Times New Roman" w:cs="Times New Roman"/>
          <w:sz w:val="24"/>
        </w:rPr>
        <w:fldChar w:fldCharType="end"/>
      </w:r>
      <w:r>
        <w:rPr>
          <w:rFonts w:ascii="Times New Roman" w:hAnsi="Times New Roman" w:cs="Times New Roman"/>
          <w:sz w:val="24"/>
        </w:rPr>
        <w:t>.</w:t>
      </w:r>
    </w:p>
    <w:p w14:paraId="17CE696E" w14:textId="4506499A" w:rsidR="00500CFC" w:rsidRDefault="00500CFC" w:rsidP="00617FE4">
      <w:pPr>
        <w:spacing w:line="480" w:lineRule="auto"/>
        <w:jc w:val="both"/>
        <w:rPr>
          <w:rFonts w:ascii="Times New Roman" w:hAnsi="Times New Roman" w:cs="Times New Roman"/>
          <w:sz w:val="24"/>
        </w:rPr>
      </w:pPr>
      <w:r>
        <w:rPr>
          <w:rFonts w:ascii="Times New Roman" w:hAnsi="Times New Roman" w:cs="Times New Roman"/>
          <w:sz w:val="24"/>
        </w:rPr>
        <w:tab/>
        <w:t xml:space="preserve">Public transit systems in the US experienced dramatic drops in demand and ridership due to COVID-19. In </w:t>
      </w:r>
      <w:r w:rsidRPr="00F34A9D">
        <w:rPr>
          <w:rFonts w:ascii="Times New Roman" w:hAnsi="Times New Roman" w:cs="Times New Roman"/>
          <w:sz w:val="24"/>
        </w:rPr>
        <w:t>Washington DC</w:t>
      </w:r>
      <w:r>
        <w:rPr>
          <w:rFonts w:ascii="Times New Roman" w:hAnsi="Times New Roman" w:cs="Times New Roman"/>
          <w:sz w:val="24"/>
        </w:rPr>
        <w:t xml:space="preserve">, Metrorail ridership declined by 90% and bus ridership declined by 75% by the end of March 2020 </w:t>
      </w:r>
      <w:r>
        <w:rPr>
          <w:rFonts w:ascii="Times New Roman" w:hAnsi="Times New Roman" w:cs="Times New Roman"/>
          <w:sz w:val="24"/>
        </w:rPr>
        <w:fldChar w:fldCharType="begin" w:fldLock="1"/>
      </w:r>
      <w:r w:rsidR="00FE6168">
        <w:rPr>
          <w:rFonts w:ascii="Times New Roman" w:hAnsi="Times New Roman" w:cs="Times New Roman"/>
          <w:sz w:val="24"/>
        </w:rPr>
        <w:instrText>ADDIN CSL_CITATION {"citationItems":[{"id":"ITEM-1","itemData":{"URL":"https://www.wmata.com/service/status/details/COVID-19.cfm","accessed":{"date-parts":[["2020","4","2"]]},"author":[{"dropping-particle":"","family":"WMATA","given":"","non-dropping-particle":"","parse-names":false,"suffix":""}],"id":"ITEM-1","issued":{"date-parts":[["2020"]]},"title":"Metro and Covid-19: Steps we've taken","type":"webpage"},"uris":["http://www.mendeley.com/documents/?uuid=752bc9f1-cf63-4941-b41a-88146c03ad12"]}],"mendeley":{"formattedCitation":"[3]","plainTextFormattedCitation":"[3]","previouslyFormattedCitation":"[3]"},"properties":{"noteIndex":0},"schema":"https://github.com/citation-style-language/schema/raw/master/csl-citation.json"}</w:instrText>
      </w:r>
      <w:r>
        <w:rPr>
          <w:rFonts w:ascii="Times New Roman" w:hAnsi="Times New Roman" w:cs="Times New Roman"/>
          <w:sz w:val="24"/>
        </w:rPr>
        <w:fldChar w:fldCharType="separate"/>
      </w:r>
      <w:r w:rsidRPr="00423D84">
        <w:rPr>
          <w:rFonts w:ascii="Times New Roman" w:hAnsi="Times New Roman" w:cs="Times New Roman"/>
          <w:noProof/>
          <w:sz w:val="24"/>
        </w:rPr>
        <w:t>[3]</w:t>
      </w:r>
      <w:r>
        <w:rPr>
          <w:rFonts w:ascii="Times New Roman" w:hAnsi="Times New Roman" w:cs="Times New Roman"/>
          <w:sz w:val="24"/>
        </w:rPr>
        <w:fldChar w:fldCharType="end"/>
      </w:r>
      <w:r>
        <w:rPr>
          <w:rFonts w:ascii="Times New Roman" w:hAnsi="Times New Roman" w:cs="Times New Roman"/>
          <w:sz w:val="24"/>
        </w:rPr>
        <w:t xml:space="preserve">. Smaller transit system also experienced major declines; for example, El Dorado Transit (California) experienced a ridership decline of 75% </w:t>
      </w:r>
      <w:r>
        <w:rPr>
          <w:rFonts w:ascii="Times New Roman" w:hAnsi="Times New Roman" w:cs="Times New Roman"/>
          <w:sz w:val="24"/>
        </w:rPr>
        <w:fldChar w:fldCharType="begin" w:fldLock="1"/>
      </w:r>
      <w:r w:rsidR="00FE6168">
        <w:rPr>
          <w:rFonts w:ascii="Times New Roman" w:hAnsi="Times New Roman" w:cs="Times New Roman"/>
          <w:sz w:val="24"/>
        </w:rPr>
        <w:instrText>ADDIN CSL_CITATION {"citationItems":[{"id":"ITEM-1","itemData":{"URL":"https://www.mtdemocrat.com/news/covid-19-drives-down-ridership-as-el-dorado-transit-adapts/","accessed":{"date-parts":[["2020","2","4"]]},"author":[{"dropping-particle":"","family":"Christensen","given":"Kevin","non-dropping-particle":"","parse-names":false,"suffix":""}],"id":"ITEM-1","issued":{"date-parts":[["2020"]]},"title":"COVID-19 drives down ridership as El Dorado Transit adapts","type":"webpage"},"uris":["http://www.mendeley.com/documents/?uuid=c352eb45-621f-4765-a064-e161c809bcb0"]}],"mendeley":{"formattedCitation":"[4]","plainTextFormattedCitation":"[4]","previouslyFormattedCitation":"[4]"},"properties":{"noteIndex":0},"schema":"https://github.com/citation-style-language/schema/raw/master/csl-citation.json"}</w:instrText>
      </w:r>
      <w:r>
        <w:rPr>
          <w:rFonts w:ascii="Times New Roman" w:hAnsi="Times New Roman" w:cs="Times New Roman"/>
          <w:sz w:val="24"/>
        </w:rPr>
        <w:fldChar w:fldCharType="separate"/>
      </w:r>
      <w:r w:rsidRPr="00423D84">
        <w:rPr>
          <w:rFonts w:ascii="Times New Roman" w:hAnsi="Times New Roman" w:cs="Times New Roman"/>
          <w:noProof/>
          <w:sz w:val="24"/>
        </w:rPr>
        <w:t>[4]</w:t>
      </w:r>
      <w:r>
        <w:rPr>
          <w:rFonts w:ascii="Times New Roman" w:hAnsi="Times New Roman" w:cs="Times New Roman"/>
          <w:sz w:val="24"/>
        </w:rPr>
        <w:fldChar w:fldCharType="end"/>
      </w:r>
      <w:commentRangeStart w:id="4"/>
      <w:commentRangeStart w:id="5"/>
      <w:r>
        <w:rPr>
          <w:rFonts w:ascii="Times New Roman" w:hAnsi="Times New Roman" w:cs="Times New Roman"/>
          <w:sz w:val="24"/>
        </w:rPr>
        <w:t xml:space="preserve">. </w:t>
      </w:r>
      <w:commentRangeEnd w:id="4"/>
      <w:r>
        <w:rPr>
          <w:rStyle w:val="CommentReference"/>
        </w:rPr>
        <w:commentReference w:id="4"/>
      </w:r>
      <w:commentRangeEnd w:id="5"/>
      <w:r>
        <w:rPr>
          <w:rStyle w:val="CommentReference"/>
        </w:rPr>
        <w:commentReference w:id="5"/>
      </w:r>
      <w:r>
        <w:rPr>
          <w:rFonts w:ascii="Times New Roman" w:hAnsi="Times New Roman" w:cs="Times New Roman"/>
          <w:sz w:val="24"/>
        </w:rPr>
        <w:t xml:space="preserve">The consequent drop in fare box revenue may lead to subsequent cuts in services, particularly since cash-strapped local governments may not have the ability to increase their support. The decline in ridership is unequal across social dimensions since many information, managerial, tech, and knowledge workers can telecommute while people with jobs that demand physical presence still need to travel to work </w:t>
      </w:r>
      <w:r>
        <w:rPr>
          <w:rFonts w:ascii="Times New Roman" w:hAnsi="Times New Roman" w:cs="Times New Roman"/>
          <w:sz w:val="24"/>
        </w:rPr>
        <w:fldChar w:fldCharType="begin" w:fldLock="1"/>
      </w:r>
      <w:r w:rsidR="00FE6168">
        <w:rPr>
          <w:rFonts w:ascii="Times New Roman" w:hAnsi="Times New Roman" w:cs="Times New Roman"/>
          <w:sz w:val="24"/>
        </w:rPr>
        <w:instrText>ADDIN CSL_CITATION {"citationItems":[{"id":"ITEM-1","itemData":{"URL":"https://www.washingtonpost.com/nation/2020/05/15/amid-pandemic-public-transit-is-highlighting-inequalities-cities/?arc404=true","accessed":{"date-parts":[["2020","5","16"]]},"author":[{"dropping-particle":"","family":"Tan","given":"Shelly","non-dropping-particle":"","parse-names":false,"suffix":""},{"dropping-particle":"","family":"Fowers","given":"Alyssa","non-dropping-particle":"","parse-names":false,"suffix":""},{"dropping-particle":"","family":"And","given":"Dan Keating","non-dropping-particle":"","parse-names":false,"suffix":""},{"dropping-particle":"","family":"Tierney","given":"Lauren","non-dropping-particle":"","parse-names":false,"suffix":""}],"container-title":"Washington Post","id":"ITEM-1","issued":{"date-parts":[["2020"]]},"title":"Amid the pandemic, public transit is highlighting inequalities in cities","type":"webpage"},"uris":["http://www.mendeley.com/documents/?uuid=af16714e-6f06-4421-b740-5da4a101b200"]}],"mendeley":{"formattedCitation":"[5]","plainTextFormattedCitation":"[5]","previouslyFormattedCitation":"[5]"},"properties":{"noteIndex":0},"schema":"https://github.com/citation-style-language/schema/raw/master/csl-citation.json"}</w:instrText>
      </w:r>
      <w:r>
        <w:rPr>
          <w:rFonts w:ascii="Times New Roman" w:hAnsi="Times New Roman" w:cs="Times New Roman"/>
          <w:sz w:val="24"/>
        </w:rPr>
        <w:fldChar w:fldCharType="separate"/>
      </w:r>
      <w:r w:rsidRPr="00423D84">
        <w:rPr>
          <w:rFonts w:ascii="Times New Roman" w:hAnsi="Times New Roman" w:cs="Times New Roman"/>
          <w:noProof/>
          <w:sz w:val="24"/>
        </w:rPr>
        <w:t>[5]</w:t>
      </w:r>
      <w:r>
        <w:rPr>
          <w:rFonts w:ascii="Times New Roman" w:hAnsi="Times New Roman" w:cs="Times New Roman"/>
          <w:sz w:val="24"/>
        </w:rPr>
        <w:fldChar w:fldCharType="end"/>
      </w:r>
      <w:r>
        <w:rPr>
          <w:rFonts w:ascii="Times New Roman" w:hAnsi="Times New Roman" w:cs="Times New Roman"/>
          <w:sz w:val="24"/>
        </w:rPr>
        <w:t xml:space="preserve">. The remaining public transit users during a pandemic such as COVID-19 are likely "captive" riders who depend on public transit for mobility and accessibility to jobs, health care, and services </w:t>
      </w:r>
      <w:r w:rsidRPr="00693884">
        <w:rPr>
          <w:rFonts w:ascii="Times New Roman" w:hAnsi="Times New Roman" w:cs="Times New Roman"/>
          <w:sz w:val="24"/>
        </w:rPr>
        <w:fldChar w:fldCharType="begin" w:fldLock="1"/>
      </w:r>
      <w:r w:rsidR="00FE6168">
        <w:rPr>
          <w:rFonts w:ascii="Times New Roman" w:hAnsi="Times New Roman" w:cs="Times New Roman"/>
          <w:sz w:val="24"/>
        </w:rPr>
        <w:instrText>ADDIN CSL_CITATION {"citationItems":[{"id":"ITEM-1","itemData":{"ISSN":"0361-1981","author":[{"dropping-particle":"","family":"Zhao","given":"Jinhua","non-dropping-particle":"","parse-names":false,"suffix":""},{"dropping-particle":"","family":"Webb","given":"Valerie","non-dropping-particle":"","parse-names":false,"suffix":""},{"dropping-particle":"","family":"Shah","given":"Punit","non-dropping-particle":"","parse-names":false,"suffix":""}],"container-title":"Transportation Research Record","id":"ITEM-1","issue":"1","issued":{"date-parts":[["2014"]]},"page":"80-88","publisher":"SAGE Publications Sage CA: Los Angeles, CA","title":"Customer loyalty differences between captive and choice transit riders","type":"article-journal","volume":"2415"},"uris":["http://www.mendeley.com/documents/?uuid=a30b64a3-49e9-4229-ba6e-a8d99f0a4ebe"]}],"mendeley":{"formattedCitation":"[6]","plainTextFormattedCitation":"[6]","previouslyFormattedCitation":"[6]"},"properties":{"noteIndex":0},"schema":"https://github.com/citation-style-language/schema/raw/master/csl-citation.json"}</w:instrText>
      </w:r>
      <w:r w:rsidRPr="00693884">
        <w:rPr>
          <w:rFonts w:ascii="Times New Roman" w:hAnsi="Times New Roman" w:cs="Times New Roman"/>
          <w:sz w:val="24"/>
        </w:rPr>
        <w:fldChar w:fldCharType="separate"/>
      </w:r>
      <w:r w:rsidRPr="00423D84">
        <w:rPr>
          <w:rFonts w:ascii="Times New Roman" w:hAnsi="Times New Roman" w:cs="Times New Roman"/>
          <w:noProof/>
          <w:sz w:val="24"/>
        </w:rPr>
        <w:t>[6]</w:t>
      </w:r>
      <w:r w:rsidRPr="00693884">
        <w:rPr>
          <w:rFonts w:ascii="Times New Roman" w:hAnsi="Times New Roman" w:cs="Times New Roman"/>
          <w:sz w:val="24"/>
        </w:rPr>
        <w:fldChar w:fldCharType="end"/>
      </w:r>
      <w:r>
        <w:rPr>
          <w:rFonts w:ascii="Times New Roman" w:hAnsi="Times New Roman" w:cs="Times New Roman"/>
          <w:sz w:val="24"/>
        </w:rPr>
        <w:t xml:space="preserve">. Since only essential businesses and services were open during this period, these captive riders were also likely performing necessary activities for themselves or society, highlighting the nature of public transit as a critical infrastructure </w:t>
      </w:r>
      <w:r>
        <w:rPr>
          <w:rFonts w:ascii="Times New Roman" w:hAnsi="Times New Roman" w:cs="Times New Roman"/>
          <w:sz w:val="24"/>
        </w:rPr>
        <w:fldChar w:fldCharType="begin" w:fldLock="1"/>
      </w:r>
      <w:r w:rsidR="00FE6168">
        <w:rPr>
          <w:rFonts w:ascii="Times New Roman" w:hAnsi="Times New Roman" w:cs="Times New Roman"/>
          <w:sz w:val="24"/>
        </w:rPr>
        <w:instrText>ADDIN CSL_CITATION {"citationItems":[{"id":"ITEM-1","itemData":{"ISSN":"1099-3460","author":[{"dropping-particle":"","family":"Zimmerman","given":"Rae","non-dropping-particle":"","parse-names":false,"suffix":""}],"container-title":"Journal of Urban Health","id":"ITEM-1","issue":"1","issued":{"date-parts":[["2005"]]},"page":"21-32","publisher":"Springer","title":"Mass transit infrastructure and urban health","type":"article-journal","volume":"82"},"uris":["http://www.mendeley.com/documents/?uuid=75271dbc-3640-4a78-9ce8-1b28d7039d22"]}],"mendeley":{"formattedCitation":"[7]","plainTextFormattedCitation":"[7]","previouslyFormattedCitation":"[7]"},"properties":{"noteIndex":0},"schema":"https://github.com/citation-style-language/schema/raw/master/csl-citation.json"}</w:instrText>
      </w:r>
      <w:r>
        <w:rPr>
          <w:rFonts w:ascii="Times New Roman" w:hAnsi="Times New Roman" w:cs="Times New Roman"/>
          <w:sz w:val="24"/>
        </w:rPr>
        <w:fldChar w:fldCharType="separate"/>
      </w:r>
      <w:r w:rsidRPr="00423D84">
        <w:rPr>
          <w:rFonts w:ascii="Times New Roman" w:hAnsi="Times New Roman" w:cs="Times New Roman"/>
          <w:noProof/>
          <w:sz w:val="24"/>
        </w:rPr>
        <w:t>[7]</w:t>
      </w:r>
      <w:r>
        <w:rPr>
          <w:rFonts w:ascii="Times New Roman" w:hAnsi="Times New Roman" w:cs="Times New Roman"/>
          <w:sz w:val="24"/>
        </w:rPr>
        <w:fldChar w:fldCharType="end"/>
      </w:r>
      <w:r>
        <w:rPr>
          <w:rFonts w:ascii="Times New Roman" w:hAnsi="Times New Roman" w:cs="Times New Roman"/>
          <w:sz w:val="24"/>
        </w:rPr>
        <w:t xml:space="preserve">. </w:t>
      </w:r>
    </w:p>
    <w:p w14:paraId="64AF5A34" w14:textId="7C2A591A" w:rsidR="00500CFC" w:rsidRDefault="00500CFC" w:rsidP="00617FE4">
      <w:pPr>
        <w:spacing w:line="480" w:lineRule="auto"/>
        <w:jc w:val="both"/>
        <w:rPr>
          <w:rFonts w:ascii="Times New Roman" w:hAnsi="Times New Roman" w:cs="Times New Roman"/>
          <w:sz w:val="24"/>
        </w:rPr>
      </w:pPr>
      <w:r>
        <w:rPr>
          <w:rFonts w:ascii="Times New Roman" w:hAnsi="Times New Roman" w:cs="Times New Roman"/>
          <w:sz w:val="24"/>
        </w:rPr>
        <w:tab/>
        <w:t xml:space="preserve">In addition to the closing of businesses, and substitution of telework for onsite work, another factor affecting the decline of public transit demand during a pandemic is fear. According to an online survey, about 48% of Americans and 40% of Canadians feel that using transit poses a </w:t>
      </w:r>
      <w:r>
        <w:rPr>
          <w:rFonts w:ascii="Times New Roman" w:hAnsi="Times New Roman" w:cs="Times New Roman"/>
          <w:sz w:val="24"/>
        </w:rPr>
        <w:lastRenderedPageBreak/>
        <w:t xml:space="preserve">high health risk due to the </w:t>
      </w:r>
      <w:commentRangeStart w:id="6"/>
      <w:r>
        <w:rPr>
          <w:rFonts w:ascii="Times New Roman" w:hAnsi="Times New Roman" w:cs="Times New Roman"/>
          <w:sz w:val="24"/>
        </w:rPr>
        <w:t>coronavirus</w:t>
      </w:r>
      <w:commentRangeEnd w:id="6"/>
      <w:r>
        <w:rPr>
          <w:rStyle w:val="CommentReference"/>
        </w:rPr>
        <w:commentReference w:id="6"/>
      </w:r>
      <w:r>
        <w:rPr>
          <w:rFonts w:ascii="Times New Roman" w:hAnsi="Times New Roman" w:cs="Times New Roman"/>
          <w:sz w:val="24"/>
        </w:rPr>
        <w:t xml:space="preserve"> </w:t>
      </w:r>
      <w:r>
        <w:rPr>
          <w:rFonts w:ascii="Times New Roman" w:hAnsi="Times New Roman" w:cs="Times New Roman"/>
          <w:sz w:val="24"/>
        </w:rPr>
        <w:fldChar w:fldCharType="begin" w:fldLock="1"/>
      </w:r>
      <w:r w:rsidR="00FE6168">
        <w:rPr>
          <w:rFonts w:ascii="Times New Roman" w:hAnsi="Times New Roman" w:cs="Times New Roman"/>
          <w:sz w:val="24"/>
        </w:rPr>
        <w:instrText>ADDIN CSL_CITATION {"citationItems":[{"id":"ITEM-1","itemData":{"URL":"https://www.northstarhub.com/posts/north-americans-turning-away-from-public-transit-as-direct-result-of-covid-19","accessed":{"date-parts":[["2020","2","4"]]},"author":[{"dropping-particle":"","family":"Yellin","given":"Jennifer","non-dropping-particle":"","parse-names":false,"suffix":""}],"id":"ITEM-1","issued":{"date-parts":[["2020"]]},"title":"North Americans Turning Away From Public Transit As Direct Result Of COVID-19","type":"webpage"},"uris":["http://www.mendeley.com/documents/?uuid=1909b1bc-ffb2-4c44-94a0-667de59b7507"]}],"mendeley":{"formattedCitation":"[8]","plainTextFormattedCitation":"[8]","previouslyFormattedCitation":"[8]"},"properties":{"noteIndex":0},"schema":"https://github.com/citation-style-language/schema/raw/master/csl-citation.json"}</w:instrText>
      </w:r>
      <w:r>
        <w:rPr>
          <w:rFonts w:ascii="Times New Roman" w:hAnsi="Times New Roman" w:cs="Times New Roman"/>
          <w:sz w:val="24"/>
        </w:rPr>
        <w:fldChar w:fldCharType="separate"/>
      </w:r>
      <w:r w:rsidRPr="00423D84">
        <w:rPr>
          <w:rFonts w:ascii="Times New Roman" w:hAnsi="Times New Roman" w:cs="Times New Roman"/>
          <w:noProof/>
          <w:sz w:val="24"/>
        </w:rPr>
        <w:t>[8]</w:t>
      </w:r>
      <w:r>
        <w:rPr>
          <w:rFonts w:ascii="Times New Roman" w:hAnsi="Times New Roman" w:cs="Times New Roman"/>
          <w:sz w:val="24"/>
        </w:rPr>
        <w:fldChar w:fldCharType="end"/>
      </w:r>
      <w:r>
        <w:rPr>
          <w:rFonts w:ascii="Times New Roman" w:hAnsi="Times New Roman" w:cs="Times New Roman"/>
          <w:sz w:val="24"/>
        </w:rPr>
        <w:t xml:space="preserve">. In an analysis of public transit ridership in Taipei during the 2003 SARS pandemic, </w:t>
      </w:r>
      <w:commentRangeStart w:id="7"/>
      <w:commentRangeStart w:id="8"/>
      <w:commentRangeStart w:id="9"/>
      <w:commentRangeStart w:id="10"/>
      <w:commentRangeStart w:id="11"/>
      <w:commentRangeStart w:id="12"/>
      <w:r>
        <w:rPr>
          <w:rFonts w:ascii="Times New Roman" w:hAnsi="Times New Roman" w:cs="Times New Roman"/>
          <w:sz w:val="24"/>
        </w:rPr>
        <w:t xml:space="preserve">Taipei underground lost almost 50% of daily ridership during the peak of the SARS pandemic </w:t>
      </w:r>
      <w:commentRangeEnd w:id="7"/>
      <w:r>
        <w:rPr>
          <w:rStyle w:val="CommentReference"/>
        </w:rPr>
        <w:commentReference w:id="7"/>
      </w:r>
      <w:commentRangeEnd w:id="8"/>
      <w:r>
        <w:rPr>
          <w:rStyle w:val="CommentReference"/>
        </w:rPr>
        <w:commentReference w:id="8"/>
      </w:r>
      <w:commentRangeEnd w:id="9"/>
      <w:r>
        <w:rPr>
          <w:rStyle w:val="CommentReference"/>
        </w:rPr>
        <w:commentReference w:id="9"/>
      </w:r>
      <w:commentRangeEnd w:id="10"/>
      <w:r>
        <w:rPr>
          <w:rStyle w:val="CommentReference"/>
        </w:rPr>
        <w:commentReference w:id="10"/>
      </w:r>
      <w:commentRangeEnd w:id="11"/>
      <w:r>
        <w:rPr>
          <w:rStyle w:val="CommentReference"/>
        </w:rPr>
        <w:commentReference w:id="11"/>
      </w:r>
      <w:commentRangeEnd w:id="12"/>
      <w:r>
        <w:rPr>
          <w:rStyle w:val="CommentReference"/>
        </w:rPr>
        <w:commentReference w:id="12"/>
      </w:r>
      <w:r>
        <w:rPr>
          <w:rFonts w:ascii="Times New Roman" w:hAnsi="Times New Roman" w:cs="Times New Roman"/>
          <w:sz w:val="24"/>
        </w:rPr>
        <w:fldChar w:fldCharType="begin" w:fldLock="1"/>
      </w:r>
      <w:r w:rsidR="00FE6168">
        <w:rPr>
          <w:rFonts w:ascii="Times New Roman" w:hAnsi="Times New Roman" w:cs="Times New Roman"/>
          <w:sz w:val="24"/>
        </w:rPr>
        <w:instrText>ADDIN CSL_CITATION {"citationItems":[{"id":"ITEM-1","itemData":{"author":[{"dropping-particle":"","family":"Wang","given":"Kuo-Ying","non-dropping-particle":"","parse-names":false,"suffix":""}],"container-title":"PloS one","id":"ITEM-1","issue":"3","issued":{"date-parts":[["2014"]]},"publisher":"Public Library of Science","title":"How change of public transportation usage reveals fear of the SARS virus in a city","type":"article-journal","volume":"9"},"uris":["http://www.mendeley.com/documents/?uuid=9a4ed46d-7513-4c37-8bbb-ac17db746998"]}],"mendeley":{"formattedCitation":"[9]","plainTextFormattedCitation":"[9]","previouslyFormattedCitation":"[9]"},"properties":{"noteIndex":0},"schema":"https://github.com/citation-style-language/schema/raw/master/csl-citation.json"}</w:instrText>
      </w:r>
      <w:r>
        <w:rPr>
          <w:rFonts w:ascii="Times New Roman" w:hAnsi="Times New Roman" w:cs="Times New Roman"/>
          <w:sz w:val="24"/>
        </w:rPr>
        <w:fldChar w:fldCharType="separate"/>
      </w:r>
      <w:r w:rsidRPr="00423D84">
        <w:rPr>
          <w:rFonts w:ascii="Times New Roman" w:hAnsi="Times New Roman" w:cs="Times New Roman"/>
          <w:noProof/>
          <w:sz w:val="24"/>
        </w:rPr>
        <w:t>[9]</w:t>
      </w:r>
      <w:r>
        <w:rPr>
          <w:rFonts w:ascii="Times New Roman" w:hAnsi="Times New Roman" w:cs="Times New Roman"/>
          <w:sz w:val="24"/>
        </w:rPr>
        <w:fldChar w:fldCharType="end"/>
      </w:r>
      <w:r>
        <w:rPr>
          <w:rFonts w:ascii="Times New Roman" w:hAnsi="Times New Roman" w:cs="Times New Roman"/>
          <w:sz w:val="24"/>
        </w:rPr>
        <w:t xml:space="preserve">. </w:t>
      </w:r>
      <w:commentRangeStart w:id="13"/>
      <w:commentRangeStart w:id="14"/>
      <w:r>
        <w:rPr>
          <w:rFonts w:ascii="Times New Roman" w:hAnsi="Times New Roman" w:cs="Times New Roman"/>
          <w:sz w:val="24"/>
        </w:rPr>
        <w:t xml:space="preserve">An analysis of Seoul transit system smart card transaction data during the 2015 MERS outbreak shows variations in the decline in trip frequencies across different public transit modes, different populations, and neighborhoods. The study finds that fear of the pandemic significantly influenced travel behavior. The ability for people to change their daily routine measured by land value and regional characteristics are the two primary determinants of shifted travel behavior </w:t>
      </w:r>
      <w:r w:rsidRPr="00CA0699">
        <w:rPr>
          <w:rFonts w:ascii="Times New Roman" w:hAnsi="Times New Roman" w:cs="Times New Roman"/>
          <w:sz w:val="24"/>
        </w:rPr>
        <w:fldChar w:fldCharType="begin" w:fldLock="1"/>
      </w:r>
      <w:r w:rsidR="00FE6168">
        <w:rPr>
          <w:rFonts w:ascii="Times New Roman" w:hAnsi="Times New Roman" w:cs="Times New Roman"/>
          <w:sz w:val="24"/>
        </w:rPr>
        <w:instrText>ADDIN CSL_CITATION {"citationItems":[{"id":"ITEM-1","itemData":{"ISSN":"1226-7988","author":[{"dropping-particle":"","family":"Kim","given":"Chansung","non-dropping-particle":"","parse-names":false,"suffix":""},{"dropping-particle":"","family":"Cheon","given":"Seung Hoon","non-dropping-particle":"","parse-names":false,"suffix":""},{"dropping-particle":"","family":"Choi","given":"Keechoo","non-dropping-particle":"","parse-names":false,"suffix":""},{"dropping-particle":"","family":"Joh","given":"Chang-Hyeon","non-dropping-particle":"","parse-names":false,"suffix":""},{"dropping-particle":"","family":"Lee","given":"Hyuk-Jin","non-dropping-particle":"","parse-names":false,"suffix":""}],"container-title":"KSCE Journal of Civil Engineering","id":"ITEM-1","issue":"7","issued":{"date-parts":[["2017"]]},"page":"2888-2895","publisher":"Springer","title":"Exposure to fear: Changes in travel behavior during MERS outbreak in Seoul","type":"article-journal","volume":"21"},"uris":["http://www.mendeley.com/documents/?uuid=1154e497-109b-4678-824e-38c4d104736f"]}],"mendeley":{"formattedCitation":"[10]","plainTextFormattedCitation":"[10]","previouslyFormattedCitation":"[10]"},"properties":{"noteIndex":0},"schema":"https://github.com/citation-style-language/schema/raw/master/csl-citation.json"}</w:instrText>
      </w:r>
      <w:r w:rsidRPr="00CA0699">
        <w:rPr>
          <w:rFonts w:ascii="Times New Roman" w:hAnsi="Times New Roman" w:cs="Times New Roman"/>
          <w:sz w:val="24"/>
        </w:rPr>
        <w:fldChar w:fldCharType="separate"/>
      </w:r>
      <w:r w:rsidRPr="00423D84">
        <w:rPr>
          <w:rFonts w:ascii="Times New Roman" w:hAnsi="Times New Roman" w:cs="Times New Roman"/>
          <w:noProof/>
          <w:sz w:val="24"/>
        </w:rPr>
        <w:t>[10]</w:t>
      </w:r>
      <w:r w:rsidRPr="00CA0699">
        <w:rPr>
          <w:rFonts w:ascii="Times New Roman" w:hAnsi="Times New Roman" w:cs="Times New Roman"/>
          <w:sz w:val="24"/>
        </w:rPr>
        <w:fldChar w:fldCharType="end"/>
      </w:r>
      <w:r>
        <w:rPr>
          <w:rFonts w:ascii="Times New Roman" w:hAnsi="Times New Roman" w:cs="Times New Roman"/>
          <w:sz w:val="24"/>
        </w:rPr>
        <w:t>.</w:t>
      </w:r>
      <w:commentRangeEnd w:id="13"/>
      <w:commentRangeEnd w:id="14"/>
      <w:r>
        <w:rPr>
          <w:rFonts w:ascii="Times New Roman" w:hAnsi="Times New Roman" w:cs="Times New Roman"/>
          <w:sz w:val="24"/>
        </w:rPr>
        <w:t xml:space="preserve"> </w:t>
      </w:r>
      <w:r>
        <w:rPr>
          <w:rStyle w:val="CommentReference"/>
        </w:rPr>
        <w:commentReference w:id="13"/>
      </w:r>
      <w:r>
        <w:rPr>
          <w:rStyle w:val="CommentReference"/>
        </w:rPr>
        <w:commentReference w:id="14"/>
      </w:r>
    </w:p>
    <w:p w14:paraId="36247467" w14:textId="77777777" w:rsidR="00500CFC" w:rsidRPr="00292C3D" w:rsidRDefault="00500CFC" w:rsidP="00617FE4">
      <w:pPr>
        <w:spacing w:line="480" w:lineRule="auto"/>
        <w:ind w:firstLine="720"/>
        <w:jc w:val="both"/>
        <w:rPr>
          <w:rFonts w:ascii="Times New Roman" w:hAnsi="Times New Roman" w:cs="Times New Roman"/>
          <w:sz w:val="24"/>
        </w:rPr>
      </w:pPr>
      <w:r>
        <w:rPr>
          <w:rFonts w:ascii="Times New Roman" w:hAnsi="Times New Roman" w:cs="Times New Roman"/>
          <w:sz w:val="24"/>
        </w:rPr>
        <w:t xml:space="preserve">COVID-19 provides </w:t>
      </w:r>
      <w:commentRangeStart w:id="15"/>
      <w:commentRangeStart w:id="16"/>
      <w:commentRangeStart w:id="17"/>
      <w:commentRangeStart w:id="18"/>
      <w:r>
        <w:rPr>
          <w:rFonts w:ascii="Times New Roman" w:hAnsi="Times New Roman" w:cs="Times New Roman"/>
          <w:sz w:val="24"/>
        </w:rPr>
        <w:t xml:space="preserve">an unfortunate but imperative juncture </w:t>
      </w:r>
      <w:commentRangeEnd w:id="15"/>
      <w:r>
        <w:rPr>
          <w:rStyle w:val="CommentReference"/>
        </w:rPr>
        <w:commentReference w:id="15"/>
      </w:r>
      <w:commentRangeEnd w:id="16"/>
      <w:r>
        <w:rPr>
          <w:rStyle w:val="CommentReference"/>
        </w:rPr>
        <w:commentReference w:id="16"/>
      </w:r>
      <w:commentRangeEnd w:id="17"/>
      <w:r>
        <w:rPr>
          <w:rStyle w:val="CommentReference"/>
        </w:rPr>
        <w:commentReference w:id="17"/>
      </w:r>
      <w:commentRangeEnd w:id="18"/>
      <w:r>
        <w:rPr>
          <w:rStyle w:val="CommentReference"/>
        </w:rPr>
        <w:commentReference w:id="18"/>
      </w:r>
      <w:r>
        <w:rPr>
          <w:rFonts w:ascii="Times New Roman" w:hAnsi="Times New Roman" w:cs="Times New Roman"/>
          <w:sz w:val="24"/>
        </w:rPr>
        <w:t>to understand the differential impacts of a major shock such as a pandemic on public transit</w:t>
      </w:r>
      <w:proofErr w:type="gramStart"/>
      <w:r>
        <w:rPr>
          <w:rFonts w:ascii="Times New Roman" w:hAnsi="Times New Roman" w:cs="Times New Roman"/>
          <w:sz w:val="24"/>
        </w:rPr>
        <w:t>..</w:t>
      </w:r>
      <w:proofErr w:type="gramEnd"/>
      <w:r>
        <w:rPr>
          <w:rFonts w:ascii="Times New Roman" w:hAnsi="Times New Roman" w:cs="Times New Roman"/>
          <w:sz w:val="24"/>
        </w:rPr>
        <w:t xml:space="preserve"> In this study, we </w:t>
      </w:r>
      <w:r w:rsidRPr="00292C3D">
        <w:rPr>
          <w:rFonts w:ascii="Times New Roman" w:hAnsi="Times New Roman" w:cs="Times New Roman"/>
          <w:sz w:val="24"/>
        </w:rPr>
        <w:t xml:space="preserve">use the data from </w:t>
      </w:r>
      <w:r>
        <w:rPr>
          <w:rFonts w:ascii="Times New Roman" w:hAnsi="Times New Roman" w:cs="Times New Roman"/>
          <w:sz w:val="24"/>
        </w:rPr>
        <w:t xml:space="preserve">the Transit app, a widely used mobile phone-based transit planning app, to </w:t>
      </w:r>
      <w:r w:rsidRPr="00292C3D">
        <w:rPr>
          <w:rFonts w:ascii="Times New Roman" w:hAnsi="Times New Roman" w:cs="Times New Roman"/>
          <w:sz w:val="24"/>
        </w:rPr>
        <w:t xml:space="preserve">conduct </w:t>
      </w:r>
      <w:r>
        <w:rPr>
          <w:rFonts w:ascii="Times New Roman" w:hAnsi="Times New Roman" w:cs="Times New Roman"/>
          <w:sz w:val="24"/>
        </w:rPr>
        <w:t xml:space="preserve">a </w:t>
      </w:r>
      <w:r w:rsidRPr="00292C3D">
        <w:rPr>
          <w:rFonts w:ascii="Times New Roman" w:hAnsi="Times New Roman" w:cs="Times New Roman"/>
          <w:sz w:val="24"/>
        </w:rPr>
        <w:t xml:space="preserve">comprehensive analyses </w:t>
      </w:r>
      <w:r>
        <w:rPr>
          <w:rFonts w:ascii="Times New Roman" w:hAnsi="Times New Roman" w:cs="Times New Roman"/>
          <w:sz w:val="24"/>
        </w:rPr>
        <w:t xml:space="preserve">of the impacts of </w:t>
      </w:r>
      <w:r w:rsidRPr="00292C3D">
        <w:rPr>
          <w:rFonts w:ascii="Times New Roman" w:hAnsi="Times New Roman" w:cs="Times New Roman"/>
          <w:sz w:val="24"/>
        </w:rPr>
        <w:t>COVID</w:t>
      </w:r>
      <w:r>
        <w:rPr>
          <w:rFonts w:ascii="Times New Roman" w:hAnsi="Times New Roman" w:cs="Times New Roman"/>
          <w:sz w:val="24"/>
        </w:rPr>
        <w:t xml:space="preserve">-19 on US public transit systems. </w:t>
      </w:r>
      <w:r w:rsidRPr="00292C3D">
        <w:rPr>
          <w:rFonts w:ascii="Times New Roman" w:hAnsi="Times New Roman" w:cs="Times New Roman"/>
          <w:sz w:val="24"/>
        </w:rPr>
        <w:t xml:space="preserve">We </w:t>
      </w:r>
      <w:r>
        <w:rPr>
          <w:rFonts w:ascii="Times New Roman" w:hAnsi="Times New Roman" w:cs="Times New Roman"/>
          <w:sz w:val="24"/>
        </w:rPr>
        <w:t xml:space="preserve">fit </w:t>
      </w:r>
      <w:r w:rsidRPr="00292C3D">
        <w:rPr>
          <w:rFonts w:ascii="Times New Roman" w:hAnsi="Times New Roman" w:cs="Times New Roman"/>
          <w:sz w:val="24"/>
        </w:rPr>
        <w:t>logistic</w:t>
      </w:r>
      <w:r>
        <w:rPr>
          <w:rFonts w:ascii="Times New Roman" w:hAnsi="Times New Roman" w:cs="Times New Roman"/>
          <w:sz w:val="24"/>
        </w:rPr>
        <w:t xml:space="preserve"> curves to describe the decline in daily transit demand across public transit systems, extracting key </w:t>
      </w:r>
      <w:r w:rsidRPr="00292C3D">
        <w:rPr>
          <w:rFonts w:ascii="Times New Roman" w:hAnsi="Times New Roman" w:cs="Times New Roman"/>
          <w:sz w:val="24"/>
        </w:rPr>
        <w:t>parameters</w:t>
      </w:r>
      <w:r>
        <w:rPr>
          <w:rFonts w:ascii="Times New Roman" w:hAnsi="Times New Roman" w:cs="Times New Roman"/>
          <w:sz w:val="24"/>
        </w:rPr>
        <w:t xml:space="preserve">: i) </w:t>
      </w:r>
      <w:r w:rsidRPr="009457DC">
        <w:rPr>
          <w:rFonts w:ascii="Times New Roman" w:hAnsi="Times New Roman" w:cs="Times New Roman"/>
          <w:i/>
          <w:sz w:val="24"/>
        </w:rPr>
        <w:t>floor value</w:t>
      </w:r>
      <w:r w:rsidRPr="00292C3D">
        <w:rPr>
          <w:rFonts w:ascii="Times New Roman" w:hAnsi="Times New Roman" w:cs="Times New Roman"/>
          <w:sz w:val="24"/>
        </w:rPr>
        <w:t>,</w:t>
      </w:r>
      <w:r>
        <w:rPr>
          <w:rFonts w:ascii="Times New Roman" w:hAnsi="Times New Roman" w:cs="Times New Roman"/>
          <w:sz w:val="24"/>
        </w:rPr>
        <w:t xml:space="preserve"> the apparent minimal level of demand; ii) </w:t>
      </w:r>
      <w:r>
        <w:rPr>
          <w:rFonts w:ascii="Times New Roman" w:hAnsi="Times New Roman" w:cs="Times New Roman"/>
          <w:i/>
          <w:sz w:val="24"/>
        </w:rPr>
        <w:t>cliff</w:t>
      </w:r>
      <w:r w:rsidRPr="009457DC">
        <w:rPr>
          <w:rFonts w:ascii="Times New Roman" w:hAnsi="Times New Roman" w:cs="Times New Roman"/>
          <w:i/>
          <w:sz w:val="24"/>
        </w:rPr>
        <w:t xml:space="preserve"> and </w:t>
      </w:r>
      <w:r>
        <w:rPr>
          <w:rFonts w:ascii="Times New Roman" w:hAnsi="Times New Roman" w:cs="Times New Roman"/>
          <w:i/>
          <w:sz w:val="24"/>
        </w:rPr>
        <w:t>floor</w:t>
      </w:r>
      <w:r w:rsidRPr="009457DC">
        <w:rPr>
          <w:rFonts w:ascii="Times New Roman" w:hAnsi="Times New Roman" w:cs="Times New Roman"/>
          <w:i/>
          <w:sz w:val="24"/>
        </w:rPr>
        <w:t xml:space="preserve"> point</w:t>
      </w:r>
      <w:r w:rsidRPr="00292C3D">
        <w:rPr>
          <w:rFonts w:ascii="Times New Roman" w:hAnsi="Times New Roman" w:cs="Times New Roman"/>
          <w:sz w:val="24"/>
        </w:rPr>
        <w:t>, represent</w:t>
      </w:r>
      <w:r>
        <w:rPr>
          <w:rFonts w:ascii="Times New Roman" w:hAnsi="Times New Roman" w:cs="Times New Roman"/>
          <w:sz w:val="24"/>
        </w:rPr>
        <w:t>ing</w:t>
      </w:r>
      <w:r w:rsidRPr="00292C3D">
        <w:rPr>
          <w:rFonts w:ascii="Times New Roman" w:hAnsi="Times New Roman" w:cs="Times New Roman"/>
          <w:sz w:val="24"/>
        </w:rPr>
        <w:t xml:space="preserve"> the initial date when transit demand began </w:t>
      </w:r>
      <w:r>
        <w:rPr>
          <w:rFonts w:ascii="Times New Roman" w:hAnsi="Times New Roman" w:cs="Times New Roman"/>
          <w:sz w:val="24"/>
        </w:rPr>
        <w:t xml:space="preserve">and the final date when decline decreased; and iii) </w:t>
      </w:r>
      <w:r w:rsidRPr="00351FFE">
        <w:rPr>
          <w:rFonts w:ascii="Times New Roman" w:hAnsi="Times New Roman" w:cs="Times New Roman"/>
          <w:i/>
          <w:sz w:val="24"/>
        </w:rPr>
        <w:t>decay rate</w:t>
      </w:r>
      <w:r w:rsidRPr="00292C3D">
        <w:rPr>
          <w:rFonts w:ascii="Times New Roman" w:hAnsi="Times New Roman" w:cs="Times New Roman"/>
          <w:sz w:val="24"/>
        </w:rPr>
        <w:t>, represent</w:t>
      </w:r>
      <w:r>
        <w:rPr>
          <w:rFonts w:ascii="Times New Roman" w:hAnsi="Times New Roman" w:cs="Times New Roman"/>
          <w:sz w:val="24"/>
        </w:rPr>
        <w:t>ing</w:t>
      </w:r>
      <w:r w:rsidRPr="00292C3D">
        <w:rPr>
          <w:rFonts w:ascii="Times New Roman" w:hAnsi="Times New Roman" w:cs="Times New Roman"/>
          <w:sz w:val="24"/>
        </w:rPr>
        <w:t xml:space="preserve"> the speed </w:t>
      </w:r>
      <w:r>
        <w:rPr>
          <w:rFonts w:ascii="Times New Roman" w:hAnsi="Times New Roman" w:cs="Times New Roman"/>
          <w:sz w:val="24"/>
        </w:rPr>
        <w:t xml:space="preserve">of the demand decline. We conduct regression and correlation analyses relating the floor values and decay rates to socioeconomic and demographic factors in each community. We also compare the distance between the cliff/floor points and the first date of local community spread to measure whether public transit users in different metro areas reacted at different speeds to the unfolding pandemic. Finally, we use hourly transit demand data to capture COVID-19’s impact on daily patterns of transit demand; we measure the similarity of hourly demand profiles during the COVID-19 pandemic compared to the adjusted normal demand profiles. We conclude that COVID-19 had major impacts on transit systems in different </w:t>
      </w:r>
      <w:r>
        <w:rPr>
          <w:rFonts w:ascii="Times New Roman" w:hAnsi="Times New Roman" w:cs="Times New Roman"/>
          <w:sz w:val="24"/>
        </w:rPr>
        <w:lastRenderedPageBreak/>
        <w:t>dimensions and demonstrate the social equity issue of transit usage during the pandemic; we propose some future directions for transit studies in the context of pandemics.</w:t>
      </w:r>
    </w:p>
    <w:p w14:paraId="2F926265" w14:textId="77777777" w:rsidR="00500CFC" w:rsidRDefault="00500CFC" w:rsidP="00617FE4">
      <w:pPr>
        <w:spacing w:line="480" w:lineRule="auto"/>
        <w:rPr>
          <w:rFonts w:ascii="Times New Roman" w:hAnsi="Times New Roman" w:cs="Times New Roman"/>
          <w:sz w:val="24"/>
        </w:rPr>
      </w:pPr>
    </w:p>
    <w:p w14:paraId="1DD58167" w14:textId="77777777" w:rsidR="00500CFC" w:rsidRDefault="00500CFC" w:rsidP="00617FE4">
      <w:pPr>
        <w:pStyle w:val="ListParagraph"/>
        <w:numPr>
          <w:ilvl w:val="0"/>
          <w:numId w:val="2"/>
        </w:numPr>
        <w:spacing w:line="480" w:lineRule="auto"/>
        <w:rPr>
          <w:rFonts w:ascii="Times New Roman" w:hAnsi="Times New Roman" w:cs="Times New Roman"/>
          <w:b/>
          <w:sz w:val="24"/>
        </w:rPr>
      </w:pPr>
      <w:r w:rsidRPr="009457DC">
        <w:rPr>
          <w:rFonts w:ascii="Times New Roman" w:hAnsi="Times New Roman" w:cs="Times New Roman"/>
          <w:b/>
          <w:sz w:val="24"/>
        </w:rPr>
        <w:t>Data and methods</w:t>
      </w:r>
    </w:p>
    <w:p w14:paraId="22D2158D" w14:textId="77777777" w:rsidR="00500CFC" w:rsidRPr="009457DC" w:rsidRDefault="00500CFC" w:rsidP="00617FE4">
      <w:pPr>
        <w:spacing w:line="480" w:lineRule="auto"/>
        <w:jc w:val="both"/>
        <w:rPr>
          <w:rFonts w:ascii="Times New Roman" w:hAnsi="Times New Roman" w:cs="Times New Roman"/>
          <w:sz w:val="24"/>
        </w:rPr>
      </w:pPr>
      <w:r>
        <w:rPr>
          <w:rFonts w:ascii="Times New Roman" w:hAnsi="Times New Roman" w:cs="Times New Roman"/>
          <w:sz w:val="24"/>
        </w:rPr>
        <w:t xml:space="preserve">In this section, we describe the primary data sources in our study, namely, Transit app demand data and COVID-19 case numbers. We also describe our model of daily transit demand decline, the logistic curve. From these fitted curves, we derive several parameters describing the declines in daily transit demands: i) </w:t>
      </w:r>
      <w:r>
        <w:rPr>
          <w:rFonts w:ascii="Times New Roman" w:hAnsi="Times New Roman" w:cs="Times New Roman"/>
          <w:i/>
          <w:sz w:val="24"/>
        </w:rPr>
        <w:t>floor values</w:t>
      </w:r>
      <w:r>
        <w:rPr>
          <w:rFonts w:ascii="Times New Roman" w:hAnsi="Times New Roman" w:cs="Times New Roman"/>
          <w:sz w:val="24"/>
        </w:rPr>
        <w:t xml:space="preserve"> measuring the base levels of transit demand; ii) </w:t>
      </w:r>
      <w:r>
        <w:rPr>
          <w:rFonts w:ascii="Times New Roman" w:hAnsi="Times New Roman" w:cs="Times New Roman"/>
          <w:i/>
          <w:sz w:val="24"/>
        </w:rPr>
        <w:t xml:space="preserve">cliff and floor points </w:t>
      </w:r>
      <w:r>
        <w:rPr>
          <w:rFonts w:ascii="Times New Roman" w:hAnsi="Times New Roman" w:cs="Times New Roman"/>
          <w:sz w:val="24"/>
        </w:rPr>
        <w:t xml:space="preserve">indicating when demand decline started and stopped; iii) the </w:t>
      </w:r>
      <w:r>
        <w:rPr>
          <w:rFonts w:ascii="Times New Roman" w:hAnsi="Times New Roman" w:cs="Times New Roman"/>
          <w:i/>
          <w:sz w:val="24"/>
        </w:rPr>
        <w:t xml:space="preserve">decay rate </w:t>
      </w:r>
      <w:r>
        <w:rPr>
          <w:rFonts w:ascii="Times New Roman" w:hAnsi="Times New Roman" w:cs="Times New Roman"/>
          <w:sz w:val="24"/>
        </w:rPr>
        <w:t xml:space="preserve">measuring the speed of transit demand decline, and; iv) </w:t>
      </w:r>
      <w:r>
        <w:rPr>
          <w:rFonts w:ascii="Times New Roman" w:hAnsi="Times New Roman" w:cs="Times New Roman"/>
          <w:i/>
          <w:sz w:val="24"/>
        </w:rPr>
        <w:t xml:space="preserve">response intervals </w:t>
      </w:r>
      <w:r>
        <w:rPr>
          <w:rFonts w:ascii="Times New Roman" w:hAnsi="Times New Roman" w:cs="Times New Roman"/>
          <w:sz w:val="24"/>
        </w:rPr>
        <w:t xml:space="preserve">capturing the time lags between the first reported case in a community with respect to when decline started and stopped. Moreover, we describe </w:t>
      </w:r>
      <w:r w:rsidRPr="009457DC">
        <w:rPr>
          <w:rFonts w:ascii="Times New Roman" w:hAnsi="Times New Roman" w:cs="Times New Roman"/>
          <w:i/>
          <w:sz w:val="24"/>
        </w:rPr>
        <w:t>ordinary Procrustes analysis</w:t>
      </w:r>
      <w:r>
        <w:rPr>
          <w:rFonts w:ascii="Times New Roman" w:hAnsi="Times New Roman" w:cs="Times New Roman"/>
          <w:sz w:val="24"/>
        </w:rPr>
        <w:t xml:space="preserve"> for measuring differences in </w:t>
      </w:r>
      <w:r w:rsidRPr="00A92F0E">
        <w:rPr>
          <w:rFonts w:ascii="Times New Roman" w:hAnsi="Times New Roman" w:cs="Times New Roman"/>
          <w:sz w:val="24"/>
        </w:rPr>
        <w:t>hourly travel demand during and before the COVID</w:t>
      </w:r>
      <w:r>
        <w:rPr>
          <w:rFonts w:ascii="Times New Roman" w:hAnsi="Times New Roman" w:cs="Times New Roman"/>
          <w:sz w:val="24"/>
        </w:rPr>
        <w:t>-19</w:t>
      </w:r>
      <w:r w:rsidRPr="00A92F0E">
        <w:rPr>
          <w:rFonts w:ascii="Times New Roman" w:hAnsi="Times New Roman" w:cs="Times New Roman"/>
          <w:sz w:val="24"/>
        </w:rPr>
        <w:t xml:space="preserve"> pandemic, and weekday versus weekend demand during the pandemic</w:t>
      </w:r>
      <w:r>
        <w:rPr>
          <w:rFonts w:ascii="Times New Roman" w:hAnsi="Times New Roman" w:cs="Times New Roman"/>
          <w:sz w:val="24"/>
        </w:rPr>
        <w:t xml:space="preserve">. Finally, we investigate the morning and afternoon rush hour’s shift due to COVID-19. </w:t>
      </w:r>
    </w:p>
    <w:p w14:paraId="7091807C" w14:textId="77777777" w:rsidR="00500CFC" w:rsidRPr="009457DC" w:rsidRDefault="00500CFC" w:rsidP="00617FE4">
      <w:pPr>
        <w:pStyle w:val="ListParagraph"/>
        <w:spacing w:line="480" w:lineRule="auto"/>
        <w:ind w:left="360"/>
        <w:rPr>
          <w:rFonts w:ascii="Times New Roman" w:hAnsi="Times New Roman" w:cs="Times New Roman"/>
          <w:b/>
          <w:sz w:val="24"/>
        </w:rPr>
      </w:pPr>
    </w:p>
    <w:p w14:paraId="18FB1314" w14:textId="77777777" w:rsidR="00500CFC" w:rsidRDefault="00500CFC" w:rsidP="00617FE4">
      <w:pPr>
        <w:pStyle w:val="ListParagraph"/>
        <w:numPr>
          <w:ilvl w:val="1"/>
          <w:numId w:val="2"/>
        </w:numPr>
        <w:spacing w:line="480" w:lineRule="auto"/>
        <w:rPr>
          <w:rFonts w:ascii="Times New Roman" w:hAnsi="Times New Roman" w:cs="Times New Roman"/>
          <w:b/>
          <w:sz w:val="24"/>
        </w:rPr>
      </w:pPr>
      <w:r>
        <w:rPr>
          <w:rFonts w:ascii="Times New Roman" w:hAnsi="Times New Roman" w:cs="Times New Roman"/>
          <w:sz w:val="24"/>
        </w:rPr>
        <w:t xml:space="preserve"> </w:t>
      </w:r>
      <w:r w:rsidRPr="009457DC">
        <w:rPr>
          <w:rFonts w:ascii="Times New Roman" w:hAnsi="Times New Roman" w:cs="Times New Roman"/>
          <w:b/>
          <w:sz w:val="24"/>
        </w:rPr>
        <w:t>Data sources</w:t>
      </w:r>
    </w:p>
    <w:p w14:paraId="7317ADD2" w14:textId="77777777" w:rsidR="00500CFC" w:rsidRPr="009457DC" w:rsidRDefault="00500CFC" w:rsidP="00617FE4">
      <w:pPr>
        <w:pStyle w:val="ListParagraph"/>
        <w:spacing w:line="480" w:lineRule="auto"/>
        <w:ind w:left="360"/>
        <w:rPr>
          <w:rFonts w:ascii="Times New Roman" w:hAnsi="Times New Roman" w:cs="Times New Roman"/>
          <w:b/>
          <w:sz w:val="24"/>
        </w:rPr>
      </w:pPr>
    </w:p>
    <w:p w14:paraId="6E743D09" w14:textId="77777777" w:rsidR="00500CFC" w:rsidRPr="009457DC" w:rsidRDefault="00500CFC" w:rsidP="00617FE4">
      <w:pPr>
        <w:pStyle w:val="ListParagraph"/>
        <w:numPr>
          <w:ilvl w:val="2"/>
          <w:numId w:val="2"/>
        </w:numPr>
        <w:spacing w:line="480" w:lineRule="auto"/>
        <w:jc w:val="both"/>
        <w:rPr>
          <w:rFonts w:ascii="Times New Roman" w:hAnsi="Times New Roman" w:cs="Times New Roman"/>
          <w:sz w:val="24"/>
        </w:rPr>
      </w:pPr>
      <w:r w:rsidRPr="009457DC">
        <w:rPr>
          <w:rFonts w:ascii="Times New Roman" w:hAnsi="Times New Roman" w:cs="Times New Roman"/>
          <w:sz w:val="24"/>
        </w:rPr>
        <w:t>Transit demand</w:t>
      </w:r>
    </w:p>
    <w:p w14:paraId="7C5663E6" w14:textId="1A2F2006" w:rsidR="00500CFC" w:rsidRPr="009457DC" w:rsidRDefault="00500CFC" w:rsidP="00617FE4">
      <w:pPr>
        <w:spacing w:line="480" w:lineRule="auto"/>
        <w:jc w:val="both"/>
        <w:rPr>
          <w:rFonts w:ascii="Times New Roman" w:hAnsi="Times New Roman" w:cs="Times New Roman"/>
          <w:sz w:val="24"/>
        </w:rPr>
      </w:pPr>
      <w:r w:rsidRPr="009457DC">
        <w:rPr>
          <w:rFonts w:ascii="Times New Roman" w:hAnsi="Times New Roman" w:cs="Times New Roman"/>
          <w:sz w:val="24"/>
        </w:rPr>
        <w:t>Since it is difficult to obtain comprehensive public transit ridership data at a national-scale, we use data from the Transit mobile phone app (transitapp.com) as an indicator of changes in daily and hourly transit demand.</w:t>
      </w:r>
      <w:r>
        <w:rPr>
          <w:rFonts w:ascii="Times New Roman" w:hAnsi="Times New Roman" w:cs="Times New Roman"/>
          <w:sz w:val="24"/>
        </w:rPr>
        <w:t xml:space="preserve"> </w:t>
      </w:r>
      <w:r w:rsidRPr="009457DC">
        <w:rPr>
          <w:rFonts w:ascii="Times New Roman" w:hAnsi="Times New Roman" w:cs="Times New Roman"/>
          <w:sz w:val="24"/>
        </w:rPr>
        <w:t xml:space="preserve">Transit is a popular mobile phone app providing real-time public transit data and trip planning. The app covers over 200 cities around the world with more than </w:t>
      </w:r>
      <w:del w:id="19" w:author="Liu, Luyu" w:date="2020-06-02T13:25:00Z">
        <w:r w:rsidRPr="009457DC" w:rsidDel="00E0745B">
          <w:rPr>
            <w:rFonts w:ascii="Times New Roman" w:hAnsi="Times New Roman" w:cs="Times New Roman"/>
            <w:sz w:val="24"/>
          </w:rPr>
          <w:delText xml:space="preserve">5 </w:delText>
        </w:r>
      </w:del>
      <w:ins w:id="20" w:author="Liu, Luyu" w:date="2020-06-02T13:25:00Z">
        <w:r w:rsidR="00E0745B">
          <w:rPr>
            <w:rFonts w:ascii="Times New Roman" w:hAnsi="Times New Roman" w:cs="Times New Roman"/>
            <w:sz w:val="24"/>
          </w:rPr>
          <w:t>five</w:t>
        </w:r>
        <w:r w:rsidR="00E0745B" w:rsidRPr="009457DC">
          <w:rPr>
            <w:rFonts w:ascii="Times New Roman" w:hAnsi="Times New Roman" w:cs="Times New Roman"/>
            <w:sz w:val="24"/>
          </w:rPr>
          <w:t xml:space="preserve"> </w:t>
        </w:r>
      </w:ins>
      <w:r w:rsidRPr="009457DC">
        <w:rPr>
          <w:rFonts w:ascii="Times New Roman" w:hAnsi="Times New Roman" w:cs="Times New Roman"/>
          <w:sz w:val="24"/>
        </w:rPr>
        <w:t xml:space="preserve">million </w:t>
      </w:r>
      <w:r w:rsidRPr="009457DC">
        <w:rPr>
          <w:rFonts w:ascii="Times New Roman" w:hAnsi="Times New Roman" w:cs="Times New Roman"/>
          <w:sz w:val="24"/>
        </w:rPr>
        <w:lastRenderedPageBreak/>
        <w:t xml:space="preserve">download on Android platform </w:t>
      </w:r>
      <w:r w:rsidRPr="009457DC">
        <w:rPr>
          <w:rFonts w:ascii="Times New Roman" w:hAnsi="Times New Roman" w:cs="Times New Roman"/>
          <w:sz w:val="24"/>
        </w:rPr>
        <w:fldChar w:fldCharType="begin" w:fldLock="1"/>
      </w:r>
      <w:r w:rsidR="00FE6168">
        <w:rPr>
          <w:rFonts w:ascii="Times New Roman" w:hAnsi="Times New Roman" w:cs="Times New Roman"/>
          <w:sz w:val="24"/>
        </w:rPr>
        <w:instrText>ADDIN CSL_CITATION {"citationItems":[{"id":"ITEM-1","itemData":{"URL":"https://play.google.com/store/apps/details?id=com.thetransitapp.droid&amp;hl=en_US","accessed":{"date-parts":[["2020","2","4"]]},"author":[{"dropping-particle":"","family":"Transit app","given":"","non-dropping-particle":"","parse-names":false,"suffix":""}],"id":"ITEM-1","issued":{"date-parts":[["2020"]]},"title":"Transit • Bus &amp; Subway Times","type":"webpage"},"uris":["http://www.mendeley.com/documents/?uuid=bc974582-5fc6-4907-b37e-b1904cc85928"]}],"mendeley":{"formattedCitation":"[11]","plainTextFormattedCitation":"[11]","previouslyFormattedCitation":"[11]"},"properties":{"noteIndex":0},"schema":"https://github.com/citation-style-language/schema/raw/master/csl-citation.json"}</w:instrText>
      </w:r>
      <w:r w:rsidRPr="009457DC">
        <w:rPr>
          <w:rFonts w:ascii="Times New Roman" w:hAnsi="Times New Roman" w:cs="Times New Roman"/>
          <w:sz w:val="24"/>
        </w:rPr>
        <w:fldChar w:fldCharType="separate"/>
      </w:r>
      <w:r w:rsidRPr="00423D84">
        <w:rPr>
          <w:rFonts w:ascii="Times New Roman" w:hAnsi="Times New Roman" w:cs="Times New Roman"/>
          <w:noProof/>
          <w:sz w:val="24"/>
        </w:rPr>
        <w:t>[11]</w:t>
      </w:r>
      <w:r w:rsidRPr="009457DC">
        <w:rPr>
          <w:rFonts w:ascii="Times New Roman" w:hAnsi="Times New Roman" w:cs="Times New Roman"/>
          <w:sz w:val="24"/>
        </w:rPr>
        <w:fldChar w:fldCharType="end"/>
      </w:r>
      <w:r w:rsidRPr="009457DC">
        <w:rPr>
          <w:rFonts w:ascii="Times New Roman" w:hAnsi="Times New Roman" w:cs="Times New Roman"/>
          <w:sz w:val="24"/>
        </w:rPr>
        <w:t xml:space="preserve"> and 73.5 thousand ratings on Apple App store </w:t>
      </w:r>
      <w:r w:rsidRPr="009457DC">
        <w:rPr>
          <w:rFonts w:ascii="Times New Roman" w:hAnsi="Times New Roman" w:cs="Times New Roman"/>
          <w:sz w:val="24"/>
        </w:rPr>
        <w:fldChar w:fldCharType="begin" w:fldLock="1"/>
      </w:r>
      <w:r w:rsidR="00FE6168">
        <w:rPr>
          <w:rFonts w:ascii="Times New Roman" w:hAnsi="Times New Roman" w:cs="Times New Roman"/>
          <w:sz w:val="24"/>
        </w:rPr>
        <w:instrText>ADDIN CSL_CITATION {"citationItems":[{"id":"ITEM-1","itemData":{"URL":"https://apps.apple.com/app/apple-store/id498151501","accessed":{"date-parts":[["2020","5","23"]]},"id":"ITEM-1","issued":{"date-parts":[["2020"]]},"title":"App Store Preview - Transit • Subway &amp; Bus Times","type":"webpage"},"uris":["http://www.mendeley.com/documents/?uuid=be2aa01b-36a2-4488-a507-884c0a5f6c15"]}],"mendeley":{"formattedCitation":"[12]","plainTextFormattedCitation":"[12]","previouslyFormattedCitation":"[12]"},"properties":{"noteIndex":0},"schema":"https://github.com/citation-style-language/schema/raw/master/csl-citation.json"}</w:instrText>
      </w:r>
      <w:r w:rsidRPr="009457DC">
        <w:rPr>
          <w:rFonts w:ascii="Times New Roman" w:hAnsi="Times New Roman" w:cs="Times New Roman"/>
          <w:sz w:val="24"/>
        </w:rPr>
        <w:fldChar w:fldCharType="separate"/>
      </w:r>
      <w:r w:rsidRPr="00423D84">
        <w:rPr>
          <w:rFonts w:ascii="Times New Roman" w:hAnsi="Times New Roman" w:cs="Times New Roman"/>
          <w:noProof/>
          <w:sz w:val="24"/>
        </w:rPr>
        <w:t>[12]</w:t>
      </w:r>
      <w:r w:rsidRPr="009457DC">
        <w:rPr>
          <w:rFonts w:ascii="Times New Roman" w:hAnsi="Times New Roman" w:cs="Times New Roman"/>
          <w:sz w:val="24"/>
        </w:rPr>
        <w:fldChar w:fldCharType="end"/>
      </w:r>
      <w:r w:rsidRPr="009457DC">
        <w:rPr>
          <w:rFonts w:ascii="Times New Roman" w:hAnsi="Times New Roman" w:cs="Times New Roman"/>
          <w:sz w:val="24"/>
        </w:rPr>
        <w:t xml:space="preserve">. We treat app usage as an indicator of real-time demand and an approximation of general public transit demand </w:t>
      </w:r>
      <w:r w:rsidRPr="009457DC">
        <w:rPr>
          <w:rFonts w:ascii="Times New Roman" w:hAnsi="Times New Roman" w:cs="Times New Roman"/>
          <w:sz w:val="24"/>
        </w:rPr>
        <w:fldChar w:fldCharType="begin" w:fldLock="1"/>
      </w:r>
      <w:r w:rsidR="00FE6168">
        <w:rPr>
          <w:rFonts w:ascii="Times New Roman" w:hAnsi="Times New Roman" w:cs="Times New Roman"/>
          <w:sz w:val="24"/>
        </w:rPr>
        <w:instrText>ADDIN CSL_CITATION {"citationItems":[{"id":"ITEM-1","itemData":{"URL":"https://transitapp.com/coronavirus#monitor","author":[{"dropping-particle":"","family":"Transit app","given":"","non-dropping-particle":"","parse-names":false,"suffix":""}],"id":"ITEM-1","issued":{"date-parts":[["2020"]]},"title":"How coronavirus is disrupting public transit","type":"webpage"},"uris":["http://www.mendeley.com/documents/?uuid=b14b5b65-125c-499a-a989-82ec91f0e551"]}],"mendeley":{"formattedCitation":"[13]","plainTextFormattedCitation":"[13]","previouslyFormattedCitation":"[13]"},"properties":{"noteIndex":0},"schema":"https://github.com/citation-style-language/schema/raw/master/csl-citation.json"}</w:instrText>
      </w:r>
      <w:r w:rsidRPr="009457DC">
        <w:rPr>
          <w:rFonts w:ascii="Times New Roman" w:hAnsi="Times New Roman" w:cs="Times New Roman"/>
          <w:sz w:val="24"/>
        </w:rPr>
        <w:fldChar w:fldCharType="separate"/>
      </w:r>
      <w:r w:rsidRPr="00423D84">
        <w:rPr>
          <w:rFonts w:ascii="Times New Roman" w:hAnsi="Times New Roman" w:cs="Times New Roman"/>
          <w:noProof/>
          <w:sz w:val="24"/>
        </w:rPr>
        <w:t>[13]</w:t>
      </w:r>
      <w:r w:rsidRPr="009457DC">
        <w:rPr>
          <w:rFonts w:ascii="Times New Roman" w:hAnsi="Times New Roman" w:cs="Times New Roman"/>
          <w:sz w:val="24"/>
        </w:rPr>
        <w:fldChar w:fldCharType="end"/>
      </w:r>
      <w:r w:rsidRPr="009457DC">
        <w:rPr>
          <w:rFonts w:ascii="Times New Roman" w:hAnsi="Times New Roman" w:cs="Times New Roman"/>
          <w:sz w:val="24"/>
        </w:rPr>
        <w:t>; we also examine this empirically (below).</w:t>
      </w:r>
      <w:r>
        <w:rPr>
          <w:rFonts w:ascii="Times New Roman" w:hAnsi="Times New Roman" w:cs="Times New Roman"/>
          <w:sz w:val="24"/>
        </w:rPr>
        <w:t xml:space="preserve"> </w:t>
      </w:r>
      <w:r w:rsidRPr="009457DC">
        <w:rPr>
          <w:rFonts w:ascii="Times New Roman" w:hAnsi="Times New Roman" w:cs="Times New Roman"/>
          <w:sz w:val="24"/>
        </w:rPr>
        <w:t xml:space="preserve">The data provided by Transit via their daily updated webpage are change values expressed as a set of percentage of app usage relative to the same date last year, adjusted for annual growth </w:t>
      </w:r>
      <w:r w:rsidRPr="009457DC">
        <w:rPr>
          <w:rFonts w:ascii="Times New Roman" w:hAnsi="Times New Roman" w:cs="Times New Roman"/>
          <w:sz w:val="24"/>
        </w:rPr>
        <w:fldChar w:fldCharType="begin" w:fldLock="1"/>
      </w:r>
      <w:r w:rsidR="00FE6168">
        <w:rPr>
          <w:rFonts w:ascii="Times New Roman" w:hAnsi="Times New Roman" w:cs="Times New Roman"/>
          <w:sz w:val="24"/>
        </w:rPr>
        <w:instrText>ADDIN CSL_CITATION {"citationItems":[{"id":"ITEM-1","itemData":{"URL":"https://transitapp.com/coronavirus#monitor","author":[{"dropping-particle":"","family":"Transit app","given":"","non-dropping-particle":"","parse-names":false,"suffix":""}],"id":"ITEM-1","issued":{"date-parts":[["2020"]]},"title":"How coronavirus is disrupting public transit","type":"webpage"},"uris":["http://www.mendeley.com/documents/?uuid=b14b5b65-125c-499a-a989-82ec91f0e551"]}],"mendeley":{"formattedCitation":"[13]","plainTextFormattedCitation":"[13]","previouslyFormattedCitation":"[13]"},"properties":{"noteIndex":0},"schema":"https://github.com/citation-style-language/schema/raw/master/csl-citation.json"}</w:instrText>
      </w:r>
      <w:r w:rsidRPr="009457DC">
        <w:rPr>
          <w:rFonts w:ascii="Times New Roman" w:hAnsi="Times New Roman" w:cs="Times New Roman"/>
          <w:sz w:val="24"/>
        </w:rPr>
        <w:fldChar w:fldCharType="separate"/>
      </w:r>
      <w:r w:rsidRPr="00423D84">
        <w:rPr>
          <w:rFonts w:ascii="Times New Roman" w:hAnsi="Times New Roman" w:cs="Times New Roman"/>
          <w:noProof/>
          <w:sz w:val="24"/>
        </w:rPr>
        <w:t>[13]</w:t>
      </w:r>
      <w:r w:rsidRPr="009457DC">
        <w:rPr>
          <w:rFonts w:ascii="Times New Roman" w:hAnsi="Times New Roman" w:cs="Times New Roman"/>
          <w:sz w:val="24"/>
        </w:rPr>
        <w:fldChar w:fldCharType="end"/>
      </w:r>
      <w:r w:rsidRPr="009457DC">
        <w:rPr>
          <w:rFonts w:ascii="Times New Roman" w:hAnsi="Times New Roman" w:cs="Times New Roman"/>
          <w:sz w:val="24"/>
        </w:rPr>
        <w:t xml:space="preserve">. </w:t>
      </w:r>
    </w:p>
    <w:p w14:paraId="19436279" w14:textId="5241A4ED" w:rsidR="00500CFC" w:rsidRDefault="00500CFC" w:rsidP="00617FE4">
      <w:pPr>
        <w:spacing w:line="480" w:lineRule="auto"/>
        <w:ind w:firstLine="720"/>
        <w:jc w:val="both"/>
        <w:rPr>
          <w:rFonts w:ascii="Times New Roman" w:hAnsi="Times New Roman" w:cs="Times New Roman"/>
          <w:sz w:val="24"/>
        </w:rPr>
        <w:pPrChange w:id="21" w:author="Liu, Luyu" w:date="2020-06-02T13:32:00Z">
          <w:pPr>
            <w:spacing w:line="480" w:lineRule="auto"/>
            <w:ind w:firstLine="720"/>
            <w:jc w:val="both"/>
          </w:pPr>
        </w:pPrChange>
      </w:pPr>
      <w:commentRangeStart w:id="22"/>
      <w:r>
        <w:rPr>
          <w:rFonts w:ascii="Times New Roman" w:hAnsi="Times New Roman" w:cs="Times New Roman"/>
          <w:sz w:val="24"/>
        </w:rPr>
        <w:t>To assess the authenticity of the T</w:t>
      </w:r>
      <w:r>
        <w:rPr>
          <w:rFonts w:ascii="Times New Roman" w:hAnsi="Times New Roman" w:cs="Times New Roman" w:hint="eastAsia"/>
          <w:sz w:val="24"/>
        </w:rPr>
        <w:t>ran</w:t>
      </w:r>
      <w:r>
        <w:rPr>
          <w:rFonts w:ascii="Times New Roman" w:hAnsi="Times New Roman" w:cs="Times New Roman"/>
          <w:sz w:val="24"/>
        </w:rPr>
        <w:t>sit app usage data as a measure of transit demand, we compare ridership decrease reports derived from individual transit systems' websites and local news outlets. Most transit system</w:t>
      </w:r>
      <w:r>
        <w:rPr>
          <w:rFonts w:ascii="Times New Roman" w:hAnsi="Times New Roman" w:cs="Times New Roman" w:hint="eastAsia"/>
          <w:sz w:val="24"/>
        </w:rPr>
        <w:t>s</w:t>
      </w:r>
      <w:r>
        <w:rPr>
          <w:rFonts w:ascii="Times New Roman" w:hAnsi="Times New Roman" w:cs="Times New Roman"/>
          <w:sz w:val="24"/>
        </w:rPr>
        <w:t xml:space="preserve"> do not release estimates for every date; instead, many report single estimates for a given date. We compare these ridership decrease reports with the corresponding estimates from the Transit app data on the same date for 40 transit systems that we could trace the actual ridership decrease value. The average difference between the Transit app estimate and agency reported value is 3.7%; </w:t>
      </w:r>
      <w:commentRangeStart w:id="23"/>
      <w:r>
        <w:rPr>
          <w:rFonts w:ascii="Times New Roman" w:hAnsi="Times New Roman" w:cs="Times New Roman"/>
          <w:sz w:val="24"/>
        </w:rPr>
        <w:t>a paired T-test indicates that we cannot reject the null hypothesis that the mean difference is zero (p = 0.14 &gt; 0.05). However, the standard deviation of the differences is 15.96%</w:t>
      </w:r>
      <w:commentRangeEnd w:id="23"/>
      <w:r>
        <w:rPr>
          <w:rStyle w:val="CommentReference"/>
        </w:rPr>
        <w:commentReference w:id="23"/>
      </w:r>
      <w:r>
        <w:rPr>
          <w:rFonts w:ascii="Times New Roman" w:hAnsi="Times New Roman" w:cs="Times New Roman"/>
          <w:sz w:val="24"/>
        </w:rPr>
        <w:t xml:space="preserve">; </w:t>
      </w:r>
      <w:commentRangeStart w:id="24"/>
      <w:commentRangeStart w:id="25"/>
      <w:commentRangeStart w:id="26"/>
      <w:r>
        <w:rPr>
          <w:rFonts w:ascii="Times New Roman" w:hAnsi="Times New Roman" w:cs="Times New Roman"/>
          <w:sz w:val="24"/>
        </w:rPr>
        <w:t>this may be due to the varying definitions of normal ridership level among agencies</w:t>
      </w:r>
      <w:commentRangeEnd w:id="24"/>
      <w:r>
        <w:rPr>
          <w:rStyle w:val="CommentReference"/>
        </w:rPr>
        <w:commentReference w:id="24"/>
      </w:r>
      <w:commentRangeEnd w:id="25"/>
      <w:r>
        <w:rPr>
          <w:rStyle w:val="CommentReference"/>
        </w:rPr>
        <w:commentReference w:id="25"/>
      </w:r>
      <w:commentRangeEnd w:id="26"/>
      <w:r>
        <w:rPr>
          <w:rStyle w:val="CommentReference"/>
        </w:rPr>
        <w:commentReference w:id="26"/>
      </w:r>
      <w:r>
        <w:rPr>
          <w:rFonts w:ascii="Times New Roman" w:hAnsi="Times New Roman" w:cs="Times New Roman"/>
          <w:sz w:val="24"/>
        </w:rPr>
        <w:t xml:space="preserve">. Although the test suggests the Transit app data </w:t>
      </w:r>
      <w:del w:id="27" w:author="Liu, Luyu" w:date="2020-06-02T12:09:00Z">
        <w:r w:rsidDel="00CE72F4">
          <w:rPr>
            <w:rFonts w:ascii="Times New Roman" w:hAnsi="Times New Roman" w:cs="Times New Roman"/>
            <w:sz w:val="24"/>
          </w:rPr>
          <w:delText xml:space="preserve">is </w:delText>
        </w:r>
      </w:del>
      <w:ins w:id="28" w:author="Liu, Luyu" w:date="2020-06-02T12:09:00Z">
        <w:r w:rsidR="00CE72F4">
          <w:rPr>
            <w:rFonts w:ascii="Times New Roman" w:hAnsi="Times New Roman" w:cs="Times New Roman"/>
            <w:sz w:val="24"/>
          </w:rPr>
          <w:t xml:space="preserve">are </w:t>
        </w:r>
      </w:ins>
      <w:r>
        <w:rPr>
          <w:rFonts w:ascii="Times New Roman" w:hAnsi="Times New Roman" w:cs="Times New Roman"/>
          <w:sz w:val="24"/>
        </w:rPr>
        <w:t xml:space="preserve">a good overall approximation of public transit demand, it is important to note that the Transit app decline values as well as the agency values are both inferential estimates. Ridership counts from agencies, especially daily ridership counts (as opposed to monthly) vary greatly in methodology, and agency counts during COVID-19 are particularly prone to error when back-door boarding, fare-free service, and other changes affect the accuracy and precision of ridership estimates. Regarding Transit, its estimates are based on app activity as a proxy for ridership, and its sampling frame will not include individuals who cannot afford a smart phone and data plan, cannot use the app due to different </w:t>
      </w:r>
      <w:r>
        <w:rPr>
          <w:rFonts w:ascii="Times New Roman" w:hAnsi="Times New Roman" w:cs="Times New Roman"/>
          <w:sz w:val="24"/>
        </w:rPr>
        <w:lastRenderedPageBreak/>
        <w:t>abilities, or choose not to use it. However, these disadvantages are compensated by the large Transit app user base that allows comparison across transit systems.</w:t>
      </w:r>
      <w:commentRangeEnd w:id="22"/>
      <w:r>
        <w:rPr>
          <w:rStyle w:val="CommentReference"/>
        </w:rPr>
        <w:commentReference w:id="22"/>
      </w:r>
    </w:p>
    <w:p w14:paraId="49256F6F" w14:textId="77777777" w:rsidR="00500CFC" w:rsidRDefault="00500CFC" w:rsidP="00617FE4">
      <w:pPr>
        <w:spacing w:line="480" w:lineRule="auto"/>
        <w:ind w:firstLine="720"/>
        <w:jc w:val="both"/>
        <w:rPr>
          <w:rFonts w:ascii="Times New Roman" w:hAnsi="Times New Roman" w:cs="Times New Roman"/>
          <w:sz w:val="24"/>
        </w:rPr>
        <w:pPrChange w:id="29" w:author="Liu, Luyu" w:date="2020-06-02T13:32:00Z">
          <w:pPr>
            <w:spacing w:line="480" w:lineRule="auto"/>
            <w:ind w:firstLine="720"/>
            <w:jc w:val="both"/>
          </w:pPr>
        </w:pPrChange>
      </w:pPr>
      <w:r>
        <w:rPr>
          <w:rFonts w:ascii="Times New Roman" w:hAnsi="Times New Roman" w:cs="Times New Roman"/>
          <w:sz w:val="24"/>
        </w:rPr>
        <w:t>The daily Transit data include</w:t>
      </w:r>
      <w:del w:id="30" w:author="Liu, Luyu" w:date="2020-06-02T12:09:00Z">
        <w:r w:rsidDel="00CE72F4">
          <w:rPr>
            <w:rFonts w:ascii="Times New Roman" w:hAnsi="Times New Roman" w:cs="Times New Roman"/>
            <w:sz w:val="24"/>
          </w:rPr>
          <w:delText>s</w:delText>
        </w:r>
      </w:del>
      <w:r>
        <w:rPr>
          <w:rFonts w:ascii="Times New Roman" w:hAnsi="Times New Roman" w:cs="Times New Roman"/>
          <w:sz w:val="24"/>
        </w:rPr>
        <w:t xml:space="preserve"> demand decrease estimates for 182 public transit systems across the United States, Canada, Australia, New Zealand, and France. We select 113 county-level transit systems in 63 metro areas, 52 counties, and 28 states across the United States. We exclude 7 state-level or cross-county systems if their ridership could draw from large and geographically diverse areas, such as </w:t>
      </w:r>
      <w:r w:rsidRPr="00A43FD6">
        <w:rPr>
          <w:rFonts w:ascii="Times New Roman" w:hAnsi="Times New Roman" w:cs="Times New Roman"/>
          <w:sz w:val="24"/>
        </w:rPr>
        <w:t xml:space="preserve">Pacific </w:t>
      </w:r>
      <w:proofErr w:type="spellStart"/>
      <w:r w:rsidRPr="00A43FD6">
        <w:rPr>
          <w:rFonts w:ascii="Times New Roman" w:hAnsi="Times New Roman" w:cs="Times New Roman"/>
          <w:sz w:val="24"/>
        </w:rPr>
        <w:t>Surfliner</w:t>
      </w:r>
      <w:proofErr w:type="spellEnd"/>
      <w:r>
        <w:rPr>
          <w:rFonts w:ascii="Times New Roman" w:hAnsi="Times New Roman" w:cs="Times New Roman"/>
          <w:sz w:val="24"/>
        </w:rPr>
        <w:t xml:space="preserve">, which extends to the whole South California coast and </w:t>
      </w:r>
      <w:r w:rsidRPr="00A43FD6">
        <w:rPr>
          <w:rFonts w:ascii="Times New Roman" w:hAnsi="Times New Roman" w:cs="Times New Roman"/>
          <w:sz w:val="24"/>
        </w:rPr>
        <w:t>Metro-North Railroad</w:t>
      </w:r>
      <w:r>
        <w:rPr>
          <w:rFonts w:ascii="Times New Roman" w:hAnsi="Times New Roman" w:cs="Times New Roman"/>
          <w:sz w:val="24"/>
        </w:rPr>
        <w:t>, which crosses multiple counties and states in the Northeast United States. The time period of daily data is from February 15</w:t>
      </w:r>
      <w:r w:rsidRPr="001212F0">
        <w:rPr>
          <w:rFonts w:ascii="Times New Roman" w:hAnsi="Times New Roman" w:cs="Times New Roman"/>
          <w:sz w:val="24"/>
          <w:vertAlign w:val="superscript"/>
        </w:rPr>
        <w:t>th</w:t>
      </w:r>
      <w:r>
        <w:rPr>
          <w:rFonts w:ascii="Times New Roman" w:hAnsi="Times New Roman" w:cs="Times New Roman"/>
          <w:sz w:val="24"/>
        </w:rPr>
        <w:t xml:space="preserve"> to May 17</w:t>
      </w:r>
      <w:r w:rsidRPr="001212F0">
        <w:rPr>
          <w:rFonts w:ascii="Times New Roman" w:hAnsi="Times New Roman" w:cs="Times New Roman"/>
          <w:sz w:val="24"/>
          <w:vertAlign w:val="superscript"/>
        </w:rPr>
        <w:t>th</w:t>
      </w:r>
      <w:r>
        <w:rPr>
          <w:rFonts w:ascii="Times New Roman" w:hAnsi="Times New Roman" w:cs="Times New Roman"/>
          <w:sz w:val="24"/>
        </w:rPr>
        <w:t>. We also use hourly demand decrease for 93 public transit systems across the United States.</w:t>
      </w:r>
      <w:r w:rsidRPr="00E17374">
        <w:rPr>
          <w:rFonts w:ascii="Times New Roman" w:hAnsi="Times New Roman" w:cs="Times New Roman"/>
          <w:sz w:val="24"/>
        </w:rPr>
        <w:t xml:space="preserve"> </w:t>
      </w:r>
      <w:r>
        <w:rPr>
          <w:rFonts w:ascii="Times New Roman" w:hAnsi="Times New Roman" w:cs="Times New Roman"/>
          <w:sz w:val="24"/>
        </w:rPr>
        <w:t>Hourly data’s time period is from March 16</w:t>
      </w:r>
      <w:r w:rsidRPr="009457DC">
        <w:rPr>
          <w:rFonts w:ascii="Times New Roman" w:hAnsi="Times New Roman" w:cs="Times New Roman"/>
          <w:sz w:val="24"/>
          <w:vertAlign w:val="superscript"/>
        </w:rPr>
        <w:t>th</w:t>
      </w:r>
      <w:r>
        <w:rPr>
          <w:rFonts w:ascii="Times New Roman" w:hAnsi="Times New Roman" w:cs="Times New Roman"/>
          <w:sz w:val="24"/>
        </w:rPr>
        <w:t xml:space="preserve"> to May 10</w:t>
      </w:r>
      <w:r w:rsidRPr="009457DC">
        <w:rPr>
          <w:rFonts w:ascii="Times New Roman" w:hAnsi="Times New Roman" w:cs="Times New Roman"/>
          <w:sz w:val="24"/>
          <w:vertAlign w:val="superscript"/>
        </w:rPr>
        <w:t>th</w:t>
      </w:r>
      <w:r>
        <w:rPr>
          <w:rFonts w:ascii="Times New Roman" w:hAnsi="Times New Roman" w:cs="Times New Roman"/>
          <w:sz w:val="24"/>
        </w:rPr>
        <w:t>.</w:t>
      </w:r>
    </w:p>
    <w:p w14:paraId="3C30C6FF" w14:textId="77777777" w:rsidR="00500CFC" w:rsidRDefault="00500CFC" w:rsidP="00617FE4">
      <w:pPr>
        <w:spacing w:line="480" w:lineRule="auto"/>
        <w:rPr>
          <w:rFonts w:ascii="Times New Roman" w:hAnsi="Times New Roman" w:cs="Times New Roman"/>
          <w:sz w:val="24"/>
        </w:rPr>
        <w:pPrChange w:id="31" w:author="Liu, Luyu" w:date="2020-06-02T13:32:00Z">
          <w:pPr>
            <w:spacing w:line="480" w:lineRule="auto"/>
          </w:pPr>
        </w:pPrChange>
      </w:pPr>
    </w:p>
    <w:p w14:paraId="364EFE07" w14:textId="77777777" w:rsidR="00500CFC" w:rsidRPr="00423D84" w:rsidRDefault="00500CFC" w:rsidP="00617FE4">
      <w:pPr>
        <w:pStyle w:val="ListParagraph"/>
        <w:numPr>
          <w:ilvl w:val="2"/>
          <w:numId w:val="2"/>
        </w:numPr>
        <w:spacing w:line="480" w:lineRule="auto"/>
        <w:jc w:val="both"/>
        <w:rPr>
          <w:rFonts w:ascii="Times New Roman" w:hAnsi="Times New Roman" w:cs="Times New Roman"/>
          <w:sz w:val="24"/>
        </w:rPr>
        <w:pPrChange w:id="32" w:author="Liu, Luyu" w:date="2020-06-02T13:32:00Z">
          <w:pPr>
            <w:pStyle w:val="ListParagraph"/>
            <w:numPr>
              <w:ilvl w:val="2"/>
              <w:numId w:val="2"/>
            </w:numPr>
            <w:spacing w:line="480" w:lineRule="auto"/>
            <w:ind w:hanging="720"/>
            <w:jc w:val="both"/>
          </w:pPr>
        </w:pPrChange>
      </w:pPr>
      <w:r w:rsidRPr="009457DC">
        <w:rPr>
          <w:rFonts w:ascii="Times New Roman" w:hAnsi="Times New Roman" w:cs="Times New Roman"/>
          <w:sz w:val="24"/>
        </w:rPr>
        <w:t>COVID-19 case numbers</w:t>
      </w:r>
    </w:p>
    <w:p w14:paraId="0F7420C5" w14:textId="7553A6ED" w:rsidR="00500CFC" w:rsidRPr="009457DC" w:rsidRDefault="00500CFC" w:rsidP="00617FE4">
      <w:pPr>
        <w:spacing w:line="480" w:lineRule="auto"/>
        <w:jc w:val="both"/>
        <w:rPr>
          <w:rFonts w:ascii="Times New Roman" w:hAnsi="Times New Roman" w:cs="Times New Roman"/>
          <w:sz w:val="24"/>
        </w:rPr>
        <w:pPrChange w:id="33" w:author="Liu, Luyu" w:date="2020-06-02T13:32:00Z">
          <w:pPr>
            <w:spacing w:line="480" w:lineRule="auto"/>
            <w:jc w:val="both"/>
          </w:pPr>
        </w:pPrChange>
      </w:pPr>
      <w:r w:rsidRPr="009457DC">
        <w:rPr>
          <w:rFonts w:ascii="Times New Roman" w:hAnsi="Times New Roman" w:cs="Times New Roman"/>
          <w:sz w:val="24"/>
        </w:rPr>
        <w:t xml:space="preserve">We use the daily case numbers for each county from the COVID-19 Surveillance Dashboard produced by University of Virginia </w:t>
      </w:r>
      <w:r w:rsidRPr="009457DC">
        <w:rPr>
          <w:rFonts w:ascii="Times New Roman" w:hAnsi="Times New Roman" w:cs="Times New Roman"/>
          <w:sz w:val="24"/>
        </w:rPr>
        <w:fldChar w:fldCharType="begin" w:fldLock="1"/>
      </w:r>
      <w:r w:rsidR="00FE6168">
        <w:rPr>
          <w:rFonts w:ascii="Times New Roman" w:hAnsi="Times New Roman" w:cs="Times New Roman"/>
          <w:sz w:val="24"/>
        </w:rPr>
        <w:instrText>ADDIN CSL_CITATION {"citationItems":[{"id":"ITEM-1","itemData":{"URL":"https://nssac.bii.virginia.edu/covid-19/dashboard/","author":[{"dropping-particle":"","family":"Biocomplexity Institute","given":"University of Virginia","non-dropping-particle":"","parse-names":false,"suffix":""}],"id":"ITEM-1","issued":{"date-parts":[["2020"]]},"title":"COVID-19 Surveillance Dashboard","type":"webpage"},"uris":["http://www.mendeley.com/documents/?uuid=1ff409ff-12c2-42c4-9d22-1c55287db45c"]}],"mendeley":{"formattedCitation":"[14]","plainTextFormattedCitation":"[14]","previouslyFormattedCitation":"[14]"},"properties":{"noteIndex":0},"schema":"https://github.com/citation-style-language/schema/raw/master/csl-citation.json"}</w:instrText>
      </w:r>
      <w:r w:rsidRPr="009457DC">
        <w:rPr>
          <w:rFonts w:ascii="Times New Roman" w:hAnsi="Times New Roman" w:cs="Times New Roman"/>
          <w:sz w:val="24"/>
        </w:rPr>
        <w:fldChar w:fldCharType="separate"/>
      </w:r>
      <w:r w:rsidRPr="00423D84">
        <w:rPr>
          <w:rFonts w:ascii="Times New Roman" w:hAnsi="Times New Roman" w:cs="Times New Roman"/>
          <w:noProof/>
          <w:sz w:val="24"/>
        </w:rPr>
        <w:t>[14]</w:t>
      </w:r>
      <w:r w:rsidRPr="009457DC">
        <w:rPr>
          <w:rFonts w:ascii="Times New Roman" w:hAnsi="Times New Roman" w:cs="Times New Roman"/>
          <w:sz w:val="24"/>
        </w:rPr>
        <w:fldChar w:fldCharType="end"/>
      </w:r>
      <w:r w:rsidRPr="009457DC">
        <w:rPr>
          <w:rFonts w:ascii="Times New Roman" w:hAnsi="Times New Roman" w:cs="Times New Roman"/>
          <w:sz w:val="24"/>
        </w:rPr>
        <w:t xml:space="preserve">, the COVID-19 Dashboard produced by John Hopkins University </w:t>
      </w:r>
      <w:r w:rsidRPr="009457DC">
        <w:rPr>
          <w:rFonts w:ascii="Times New Roman" w:hAnsi="Times New Roman" w:cs="Times New Roman"/>
          <w:sz w:val="24"/>
        </w:rPr>
        <w:fldChar w:fldCharType="begin" w:fldLock="1"/>
      </w:r>
      <w:r w:rsidR="00FE6168">
        <w:rPr>
          <w:rFonts w:ascii="Times New Roman" w:hAnsi="Times New Roman" w:cs="Times New Roman"/>
          <w:sz w:val="24"/>
        </w:rPr>
        <w:instrText>ADDIN CSL_CITATION {"citationItems":[{"id":"ITEM-1","itemData":{"URL":"https://github.com/CSSEGISandData/COVID-19/","accessed":{"date-parts":[["2020","5","15"]]},"author":[{"dropping-particle":"","family":"JHU CSSE","given":"","non-dropping-particle":"","parse-names":false,"suffix":""}],"id":"ITEM-1","issued":{"date-parts":[["2020"]]},"title":"2019 Novel Coronavirus COVID-19 (2019-nCoV) Data Repository by Johns Hopkins CSSE","type":"webpage"},"uris":["http://www.mendeley.com/documents/?uuid=b5415129-1fdb-4b14-8563-a783945f6fa8"]}],"mendeley":{"formattedCitation":"[15]","plainTextFormattedCitation":"[15]","previouslyFormattedCitation":"[15]"},"properties":{"noteIndex":0},"schema":"https://github.com/citation-style-language/schema/raw/master/csl-citation.json"}</w:instrText>
      </w:r>
      <w:r w:rsidRPr="009457DC">
        <w:rPr>
          <w:rFonts w:ascii="Times New Roman" w:hAnsi="Times New Roman" w:cs="Times New Roman"/>
          <w:sz w:val="24"/>
        </w:rPr>
        <w:fldChar w:fldCharType="separate"/>
      </w:r>
      <w:r w:rsidRPr="00423D84">
        <w:rPr>
          <w:rFonts w:ascii="Times New Roman" w:hAnsi="Times New Roman" w:cs="Times New Roman"/>
          <w:noProof/>
          <w:sz w:val="24"/>
        </w:rPr>
        <w:t>[15]</w:t>
      </w:r>
      <w:r w:rsidRPr="009457DC">
        <w:rPr>
          <w:rFonts w:ascii="Times New Roman" w:hAnsi="Times New Roman" w:cs="Times New Roman"/>
          <w:sz w:val="24"/>
        </w:rPr>
        <w:fldChar w:fldCharType="end"/>
      </w:r>
      <w:r w:rsidRPr="009457DC">
        <w:rPr>
          <w:rFonts w:ascii="Times New Roman" w:hAnsi="Times New Roman" w:cs="Times New Roman"/>
          <w:sz w:val="24"/>
        </w:rPr>
        <w:t xml:space="preserve">, and COVID-19 maps and county-level dataset produced by </w:t>
      </w:r>
      <w:proofErr w:type="spellStart"/>
      <w:r w:rsidRPr="009457DC">
        <w:rPr>
          <w:rFonts w:ascii="Times New Roman" w:hAnsi="Times New Roman" w:cs="Times New Roman"/>
          <w:sz w:val="24"/>
        </w:rPr>
        <w:t>USAFacts</w:t>
      </w:r>
      <w:proofErr w:type="spellEnd"/>
      <w:r w:rsidRPr="009457DC">
        <w:rPr>
          <w:rFonts w:ascii="Times New Roman" w:hAnsi="Times New Roman" w:cs="Times New Roman"/>
          <w:sz w:val="24"/>
        </w:rPr>
        <w:t xml:space="preserve"> </w:t>
      </w:r>
      <w:r w:rsidRPr="009457DC">
        <w:rPr>
          <w:rFonts w:ascii="Times New Roman" w:hAnsi="Times New Roman" w:cs="Times New Roman"/>
          <w:sz w:val="24"/>
        </w:rPr>
        <w:fldChar w:fldCharType="begin" w:fldLock="1"/>
      </w:r>
      <w:r w:rsidR="00FE6168">
        <w:rPr>
          <w:rFonts w:ascii="Times New Roman" w:hAnsi="Times New Roman" w:cs="Times New Roman"/>
          <w:sz w:val="24"/>
        </w:rPr>
        <w:instrText>ADDIN CSL_CITATION {"citationItems":[{"id":"ITEM-1","itemData":{"URL":"https://usafacts.org/visualizations/coronavirus-covid-19-spread-map/","accessed":{"date-parts":[["2020","5","15"]]},"author":[{"dropping-particle":"","family":"USAFacts","given":"","non-dropping-particle":"","parse-names":false,"suffix":""}],"id":"ITEM-1","issued":{"date-parts":[["2020"]]},"title":"Coronavirus Locations: COVID-19 Map by County and State","type":"webpage"},"uris":["http://www.mendeley.com/documents/?uuid=f8029dfd-8998-4e45-948a-ceb6e0339ef2"]}],"mendeley":{"formattedCitation":"[16]","plainTextFormattedCitation":"[16]","previouslyFormattedCitation":"[16]"},"properties":{"noteIndex":0},"schema":"https://github.com/citation-style-language/schema/raw/master/csl-citation.json"}</w:instrText>
      </w:r>
      <w:r w:rsidRPr="009457DC">
        <w:rPr>
          <w:rFonts w:ascii="Times New Roman" w:hAnsi="Times New Roman" w:cs="Times New Roman"/>
          <w:sz w:val="24"/>
        </w:rPr>
        <w:fldChar w:fldCharType="separate"/>
      </w:r>
      <w:r w:rsidRPr="00423D84">
        <w:rPr>
          <w:rFonts w:ascii="Times New Roman" w:hAnsi="Times New Roman" w:cs="Times New Roman"/>
          <w:noProof/>
          <w:sz w:val="24"/>
        </w:rPr>
        <w:t>[16]</w:t>
      </w:r>
      <w:r w:rsidRPr="009457DC">
        <w:rPr>
          <w:rFonts w:ascii="Times New Roman" w:hAnsi="Times New Roman" w:cs="Times New Roman"/>
          <w:sz w:val="24"/>
        </w:rPr>
        <w:fldChar w:fldCharType="end"/>
      </w:r>
      <w:r w:rsidRPr="009457DC">
        <w:rPr>
          <w:rFonts w:ascii="Times New Roman" w:hAnsi="Times New Roman" w:cs="Times New Roman"/>
          <w:sz w:val="24"/>
        </w:rPr>
        <w:t>. The data include</w:t>
      </w:r>
      <w:del w:id="34" w:author="Liu, Luyu" w:date="2020-06-02T12:10:00Z">
        <w:r w:rsidRPr="009457DC" w:rsidDel="00CE72F4">
          <w:rPr>
            <w:rFonts w:ascii="Times New Roman" w:hAnsi="Times New Roman" w:cs="Times New Roman"/>
            <w:sz w:val="24"/>
          </w:rPr>
          <w:delText>s</w:delText>
        </w:r>
      </w:del>
      <w:r w:rsidRPr="009457DC">
        <w:rPr>
          <w:rFonts w:ascii="Times New Roman" w:hAnsi="Times New Roman" w:cs="Times New Roman"/>
          <w:sz w:val="24"/>
        </w:rPr>
        <w:t xml:space="preserve"> all county-equivalents’ confirmed cases in the US for every day. To find the linkage between the case numbers and the demand decrease, we geocode</w:t>
      </w:r>
      <w:r>
        <w:rPr>
          <w:rFonts w:ascii="Times New Roman" w:hAnsi="Times New Roman" w:cs="Times New Roman"/>
          <w:sz w:val="24"/>
        </w:rPr>
        <w:t>d</w:t>
      </w:r>
      <w:r w:rsidRPr="009457DC">
        <w:rPr>
          <w:rFonts w:ascii="Times New Roman" w:hAnsi="Times New Roman" w:cs="Times New Roman"/>
          <w:sz w:val="24"/>
        </w:rPr>
        <w:t xml:space="preserve"> each transit system to its corresponding county-equivalent.</w:t>
      </w:r>
    </w:p>
    <w:p w14:paraId="7519F151" w14:textId="77777777" w:rsidR="00500CFC" w:rsidRDefault="00500CFC" w:rsidP="00617FE4">
      <w:pPr>
        <w:spacing w:line="480" w:lineRule="auto"/>
        <w:rPr>
          <w:rFonts w:ascii="Times New Roman" w:hAnsi="Times New Roman" w:cs="Times New Roman"/>
          <w:sz w:val="24"/>
        </w:rPr>
        <w:pPrChange w:id="35" w:author="Liu, Luyu" w:date="2020-06-02T13:32:00Z">
          <w:pPr>
            <w:spacing w:line="480" w:lineRule="auto"/>
          </w:pPr>
        </w:pPrChange>
      </w:pPr>
    </w:p>
    <w:p w14:paraId="7F4BA2C3" w14:textId="77777777" w:rsidR="00500CFC" w:rsidRDefault="00500CFC" w:rsidP="00617FE4">
      <w:pPr>
        <w:pStyle w:val="ListParagraph"/>
        <w:numPr>
          <w:ilvl w:val="1"/>
          <w:numId w:val="2"/>
        </w:numPr>
        <w:spacing w:line="480" w:lineRule="auto"/>
        <w:rPr>
          <w:rFonts w:ascii="Times New Roman" w:hAnsi="Times New Roman" w:cs="Times New Roman"/>
          <w:b/>
          <w:sz w:val="24"/>
        </w:rPr>
        <w:pPrChange w:id="36" w:author="Liu, Luyu" w:date="2020-06-02T13:32:00Z">
          <w:pPr>
            <w:pStyle w:val="ListParagraph"/>
            <w:numPr>
              <w:ilvl w:val="1"/>
              <w:numId w:val="2"/>
            </w:numPr>
            <w:spacing w:line="480" w:lineRule="auto"/>
            <w:ind w:left="360" w:hanging="360"/>
          </w:pPr>
        </w:pPrChange>
      </w:pPr>
      <w:r>
        <w:rPr>
          <w:rFonts w:ascii="Times New Roman" w:hAnsi="Times New Roman" w:cs="Times New Roman"/>
          <w:b/>
          <w:sz w:val="24"/>
        </w:rPr>
        <w:t xml:space="preserve"> Logistic model </w:t>
      </w:r>
      <w:r w:rsidRPr="00F34C83">
        <w:rPr>
          <w:rFonts w:ascii="Times New Roman" w:hAnsi="Times New Roman" w:cs="Times New Roman"/>
          <w:b/>
          <w:sz w:val="24"/>
        </w:rPr>
        <w:t>for daily transit demand change</w:t>
      </w:r>
      <w:r>
        <w:rPr>
          <w:rFonts w:ascii="Times New Roman" w:hAnsi="Times New Roman" w:cs="Times New Roman"/>
          <w:b/>
          <w:sz w:val="24"/>
        </w:rPr>
        <w:t xml:space="preserve"> </w:t>
      </w:r>
    </w:p>
    <w:p w14:paraId="13B01A3D" w14:textId="77777777" w:rsidR="00500CFC" w:rsidRDefault="00500CFC" w:rsidP="00617FE4">
      <w:pPr>
        <w:spacing w:line="480" w:lineRule="auto"/>
        <w:jc w:val="both"/>
        <w:rPr>
          <w:rFonts w:ascii="Times New Roman" w:hAnsi="Times New Roman" w:cs="Times New Roman"/>
          <w:sz w:val="24"/>
        </w:rPr>
        <w:pPrChange w:id="37" w:author="Liu, Luyu" w:date="2020-06-02T13:32:00Z">
          <w:pPr>
            <w:spacing w:line="480" w:lineRule="auto"/>
            <w:jc w:val="both"/>
          </w:pPr>
        </w:pPrChange>
      </w:pPr>
      <w:r>
        <w:rPr>
          <w:rFonts w:ascii="Times New Roman" w:hAnsi="Times New Roman" w:cs="Times New Roman"/>
          <w:sz w:val="24"/>
        </w:rPr>
        <w:lastRenderedPageBreak/>
        <w:t>Based on a visual examination of the data, we note a pattern of stable demand before the COVID-19 crisis, a period of decline, followed by re-stabilization at a lower demand level. This is a pattern described well as a logistic (anti-) growth process, expressed using a logistic or sigmoid function:</w:t>
      </w:r>
    </w:p>
    <w:tbl>
      <w:tblPr>
        <w:tblW w:w="5100" w:type="pct"/>
        <w:jc w:val="center"/>
        <w:tblLook w:val="04A0" w:firstRow="1" w:lastRow="0" w:firstColumn="1" w:lastColumn="0" w:noHBand="0" w:noVBand="1"/>
      </w:tblPr>
      <w:tblGrid>
        <w:gridCol w:w="492"/>
        <w:gridCol w:w="8520"/>
        <w:gridCol w:w="535"/>
      </w:tblGrid>
      <w:tr w:rsidR="00500CFC" w:rsidRPr="00E714F0" w14:paraId="793A5B4D" w14:textId="77777777" w:rsidTr="00497A43">
        <w:trPr>
          <w:trHeight w:val="820"/>
          <w:jc w:val="center"/>
        </w:trPr>
        <w:tc>
          <w:tcPr>
            <w:tcW w:w="258" w:type="pct"/>
            <w:vAlign w:val="center"/>
          </w:tcPr>
          <w:p w14:paraId="65EB5253" w14:textId="77777777" w:rsidR="00500CFC" w:rsidRPr="00E714F0" w:rsidRDefault="00500CFC" w:rsidP="00617FE4">
            <w:pPr>
              <w:spacing w:line="480" w:lineRule="auto"/>
              <w:jc w:val="center"/>
              <w:rPr>
                <w:rFonts w:ascii="Times New Roman" w:eastAsia="Yu Mincho" w:hAnsi="Times New Roman" w:cs="Times New Roman"/>
                <w:sz w:val="24"/>
                <w:szCs w:val="24"/>
                <w:lang w:eastAsia="ja-JP"/>
              </w:rPr>
              <w:pPrChange w:id="38" w:author="Liu, Luyu" w:date="2020-06-02T13:32:00Z">
                <w:pPr>
                  <w:spacing w:line="480" w:lineRule="auto"/>
                  <w:jc w:val="center"/>
                </w:pPr>
              </w:pPrChange>
            </w:pPr>
          </w:p>
        </w:tc>
        <w:tc>
          <w:tcPr>
            <w:tcW w:w="4462" w:type="pct"/>
            <w:vAlign w:val="center"/>
            <w:hideMark/>
          </w:tcPr>
          <w:p w14:paraId="0FC234E3" w14:textId="77777777" w:rsidR="00500CFC" w:rsidRPr="003309FC" w:rsidRDefault="00500CFC" w:rsidP="00617FE4">
            <w:pPr>
              <w:spacing w:line="480" w:lineRule="auto"/>
              <w:jc w:val="both"/>
              <w:rPr>
                <w:rFonts w:ascii="Times New Roman" w:hAnsi="Times New Roman" w:cs="Times New Roman"/>
                <w:i/>
                <w:sz w:val="24"/>
                <w:szCs w:val="24"/>
              </w:rPr>
              <w:pPrChange w:id="39" w:author="Liu, Luyu" w:date="2020-06-02T13:32:00Z">
                <w:pPr>
                  <w:spacing w:line="480" w:lineRule="auto"/>
                  <w:jc w:val="both"/>
                </w:pPr>
              </w:pPrChange>
            </w:pPr>
            <m:oMathPara>
              <m:oMath>
                <m:r>
                  <w:rPr>
                    <w:rFonts w:ascii="Cambria Math" w:eastAsia="Yu Mincho" w:hAnsi="Cambria Math" w:cs="Times New Roman"/>
                    <w:sz w:val="24"/>
                    <w:szCs w:val="24"/>
                    <w:lang w:eastAsia="ja-JP"/>
                  </w:rPr>
                  <m:t>f</m:t>
                </m:r>
                <m:d>
                  <m:dPr>
                    <m:ctrlPr>
                      <w:rPr>
                        <w:rFonts w:ascii="Cambria Math" w:eastAsia="Yu Mincho" w:hAnsi="Cambria Math" w:cs="Times New Roman"/>
                        <w:i/>
                        <w:sz w:val="24"/>
                        <w:szCs w:val="24"/>
                        <w:lang w:eastAsia="ja-JP"/>
                      </w:rPr>
                    </m:ctrlPr>
                  </m:dPr>
                  <m:e>
                    <m:r>
                      <w:rPr>
                        <w:rFonts w:ascii="Cambria Math" w:eastAsia="Yu Mincho" w:hAnsi="Cambria Math" w:cs="Times New Roman"/>
                        <w:sz w:val="24"/>
                        <w:szCs w:val="24"/>
                        <w:lang w:eastAsia="ja-JP"/>
                      </w:rPr>
                      <m:t>x</m:t>
                    </m:r>
                  </m:e>
                </m:d>
                <m:r>
                  <w:rPr>
                    <w:rFonts w:ascii="Cambria Math" w:eastAsia="Yu Mincho" w:hAnsi="Cambria Math" w:cs="Times New Roman"/>
                    <w:sz w:val="24"/>
                    <w:szCs w:val="24"/>
                    <w:lang w:eastAsia="ja-JP"/>
                  </w:rPr>
                  <m:t xml:space="preserve">= </m:t>
                </m:r>
                <m:f>
                  <m:fPr>
                    <m:ctrlPr>
                      <w:rPr>
                        <w:rFonts w:ascii="Cambria Math" w:eastAsia="Yu Mincho" w:hAnsi="Cambria Math" w:cs="Times New Roman"/>
                        <w:i/>
                        <w:sz w:val="24"/>
                        <w:szCs w:val="24"/>
                        <w:lang w:eastAsia="ja-JP"/>
                      </w:rPr>
                    </m:ctrlPr>
                  </m:fPr>
                  <m:num>
                    <m:r>
                      <w:rPr>
                        <w:rFonts w:ascii="Cambria Math" w:eastAsia="Yu Mincho" w:hAnsi="Cambria Math" w:cs="Times New Roman"/>
                        <w:sz w:val="24"/>
                        <w:szCs w:val="24"/>
                        <w:lang w:eastAsia="ja-JP"/>
                      </w:rPr>
                      <m:t>B</m:t>
                    </m:r>
                  </m:num>
                  <m:den>
                    <m:r>
                      <w:rPr>
                        <w:rFonts w:ascii="Cambria Math" w:eastAsia="Yu Mincho" w:hAnsi="Cambria Math" w:cs="Times New Roman"/>
                        <w:sz w:val="24"/>
                        <w:szCs w:val="24"/>
                        <w:lang w:eastAsia="ja-JP"/>
                      </w:rPr>
                      <m:t>1+</m:t>
                    </m:r>
                    <m:sSup>
                      <m:sSupPr>
                        <m:ctrlPr>
                          <w:rPr>
                            <w:rFonts w:ascii="Cambria Math" w:eastAsia="Yu Mincho" w:hAnsi="Cambria Math" w:cs="Times New Roman"/>
                            <w:i/>
                            <w:sz w:val="24"/>
                            <w:szCs w:val="24"/>
                            <w:lang w:eastAsia="ja-JP"/>
                          </w:rPr>
                        </m:ctrlPr>
                      </m:sSupPr>
                      <m:e>
                        <m:r>
                          <w:rPr>
                            <w:rFonts w:ascii="Cambria Math" w:eastAsia="Yu Mincho" w:hAnsi="Cambria Math" w:cs="Times New Roman"/>
                            <w:sz w:val="24"/>
                            <w:szCs w:val="24"/>
                            <w:lang w:eastAsia="ja-JP"/>
                          </w:rPr>
                          <m:t>e</m:t>
                        </m:r>
                      </m:e>
                      <m:sup>
                        <m:r>
                          <w:rPr>
                            <w:rFonts w:ascii="Cambria Math" w:eastAsia="Yu Mincho" w:hAnsi="Cambria Math" w:cs="Times New Roman"/>
                            <w:sz w:val="24"/>
                            <w:szCs w:val="24"/>
                            <w:lang w:eastAsia="ja-JP"/>
                          </w:rPr>
                          <m:t>-k(t-</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0</m:t>
                            </m:r>
                          </m:sub>
                        </m:sSub>
                        <m:r>
                          <w:rPr>
                            <w:rFonts w:ascii="Cambria Math" w:eastAsia="Yu Mincho" w:hAnsi="Cambria Math" w:cs="Times New Roman"/>
                            <w:sz w:val="24"/>
                            <w:szCs w:val="24"/>
                            <w:lang w:eastAsia="ja-JP"/>
                          </w:rPr>
                          <m:t>)</m:t>
                        </m:r>
                      </m:sup>
                    </m:sSup>
                  </m:den>
                </m:f>
                <m:r>
                  <w:rPr>
                    <w:rFonts w:ascii="Cambria Math" w:eastAsia="Yu Mincho" w:hAnsi="Cambria Math" w:cs="Times New Roman"/>
                    <w:sz w:val="24"/>
                    <w:szCs w:val="24"/>
                    <w:lang w:eastAsia="ja-JP"/>
                  </w:rPr>
                  <m:t>+b</m:t>
                </m:r>
              </m:oMath>
            </m:oMathPara>
          </w:p>
        </w:tc>
        <w:tc>
          <w:tcPr>
            <w:tcW w:w="280" w:type="pct"/>
            <w:vAlign w:val="center"/>
            <w:hideMark/>
          </w:tcPr>
          <w:p w14:paraId="2873B02C" w14:textId="77777777" w:rsidR="00500CFC" w:rsidRPr="00E714F0" w:rsidRDefault="00500CFC" w:rsidP="00617FE4">
            <w:pPr>
              <w:spacing w:line="480" w:lineRule="auto"/>
              <w:jc w:val="center"/>
              <w:rPr>
                <w:rFonts w:ascii="Times New Roman" w:eastAsia="Yu Mincho" w:hAnsi="Times New Roman" w:cs="Times New Roman"/>
                <w:sz w:val="24"/>
                <w:szCs w:val="24"/>
                <w:lang w:eastAsia="ja-JP"/>
              </w:rPr>
              <w:pPrChange w:id="40" w:author="Liu, Luyu" w:date="2020-06-02T13:32:00Z">
                <w:pPr>
                  <w:spacing w:line="480" w:lineRule="auto"/>
                  <w:jc w:val="center"/>
                </w:pPr>
              </w:pPrChange>
            </w:pPr>
            <w:bookmarkStart w:id="41" w:name="_Ref19453714"/>
            <w:r w:rsidRPr="00E714F0">
              <w:rPr>
                <w:rFonts w:ascii="Times New Roman" w:eastAsia="Yu Mincho" w:hAnsi="Times New Roman" w:cs="Times New Roman"/>
                <w:sz w:val="24"/>
                <w:szCs w:val="24"/>
                <w:lang w:eastAsia="ja-JP"/>
              </w:rPr>
              <w:t>(</w:t>
            </w:r>
            <w:r w:rsidRPr="00E714F0">
              <w:rPr>
                <w:rFonts w:ascii="Times New Roman" w:hAnsi="Times New Roman" w:cs="Times New Roman"/>
                <w:sz w:val="24"/>
                <w:szCs w:val="24"/>
              </w:rPr>
              <w:fldChar w:fldCharType="begin"/>
            </w:r>
            <w:r w:rsidRPr="00E714F0">
              <w:rPr>
                <w:rFonts w:ascii="Times New Roman" w:hAnsi="Times New Roman" w:cs="Times New Roman"/>
                <w:sz w:val="24"/>
                <w:szCs w:val="24"/>
              </w:rPr>
              <w:instrText xml:space="preserve"> SEQ Equation \* ARABIC </w:instrText>
            </w:r>
            <w:r w:rsidRPr="00E714F0">
              <w:rPr>
                <w:rFonts w:ascii="Times New Roman" w:hAnsi="Times New Roman" w:cs="Times New Roman"/>
                <w:sz w:val="24"/>
                <w:szCs w:val="24"/>
              </w:rPr>
              <w:fldChar w:fldCharType="separate"/>
            </w:r>
            <w:r>
              <w:rPr>
                <w:rFonts w:ascii="Times New Roman" w:hAnsi="Times New Roman" w:cs="Times New Roman"/>
                <w:noProof/>
                <w:sz w:val="24"/>
                <w:szCs w:val="24"/>
              </w:rPr>
              <w:t>1</w:t>
            </w:r>
            <w:r w:rsidRPr="00E714F0">
              <w:rPr>
                <w:rFonts w:ascii="Times New Roman" w:hAnsi="Times New Roman" w:cs="Times New Roman"/>
                <w:sz w:val="24"/>
                <w:szCs w:val="24"/>
              </w:rPr>
              <w:fldChar w:fldCharType="end"/>
            </w:r>
            <w:r w:rsidRPr="00E714F0">
              <w:rPr>
                <w:rFonts w:ascii="Times New Roman" w:eastAsia="Yu Mincho" w:hAnsi="Times New Roman" w:cs="Times New Roman"/>
                <w:sz w:val="24"/>
                <w:szCs w:val="24"/>
                <w:lang w:eastAsia="ja-JP"/>
              </w:rPr>
              <w:t>)</w:t>
            </w:r>
            <w:bookmarkEnd w:id="41"/>
          </w:p>
        </w:tc>
      </w:tr>
    </w:tbl>
    <w:p w14:paraId="4ECD9893" w14:textId="77777777" w:rsidR="00500CFC" w:rsidRDefault="00500CFC" w:rsidP="00617FE4">
      <w:pPr>
        <w:spacing w:line="480" w:lineRule="auto"/>
        <w:jc w:val="both"/>
        <w:rPr>
          <w:rFonts w:ascii="Times New Roman" w:hAnsi="Times New Roman" w:cs="Times New Roman"/>
          <w:sz w:val="24"/>
        </w:rPr>
        <w:pPrChange w:id="42" w:author="Liu, Luyu" w:date="2020-06-02T13:32:00Z">
          <w:pPr>
            <w:spacing w:line="480" w:lineRule="auto"/>
            <w:jc w:val="both"/>
          </w:pPr>
        </w:pPrChange>
      </w:pPr>
      <w:proofErr w:type="gramStart"/>
      <w:r>
        <w:rPr>
          <w:rFonts w:ascii="Times New Roman" w:hAnsi="Times New Roman" w:cs="Times New Roman"/>
          <w:sz w:val="24"/>
        </w:rPr>
        <w:t>where</w:t>
      </w:r>
      <w:proofErr w:type="gramEnd"/>
      <w:r>
        <w:rPr>
          <w:rFonts w:ascii="Times New Roman" w:hAnsi="Times New Roman" w:cs="Times New Roman"/>
          <w:sz w:val="24"/>
        </w:rPr>
        <w:t xml:space="preserve"> </w:t>
      </w:r>
      <w:r w:rsidRPr="009457DC">
        <w:rPr>
          <w:rFonts w:ascii="Times New Roman" w:hAnsi="Times New Roman" w:cs="Times New Roman"/>
          <w:i/>
          <w:sz w:val="24"/>
        </w:rPr>
        <w:t>B</w:t>
      </w:r>
      <w:r>
        <w:rPr>
          <w:rFonts w:ascii="Times New Roman" w:hAnsi="Times New Roman" w:cs="Times New Roman"/>
          <w:sz w:val="24"/>
        </w:rPr>
        <w:t xml:space="preserve"> is the minimum value for the decline, </w:t>
      </w:r>
      <w:r w:rsidRPr="009457DC">
        <w:rPr>
          <w:rFonts w:ascii="Times New Roman" w:hAnsi="Times New Roman" w:cs="Times New Roman"/>
          <w:i/>
          <w:sz w:val="24"/>
        </w:rPr>
        <w:t>b</w:t>
      </w:r>
      <w:r>
        <w:rPr>
          <w:rFonts w:ascii="Times New Roman" w:hAnsi="Times New Roman" w:cs="Times New Roman"/>
          <w:sz w:val="24"/>
        </w:rPr>
        <w:t xml:space="preserve"> is the pre-COVID baseline value, </w:t>
      </w:r>
      <w:r w:rsidRPr="009457DC">
        <w:rPr>
          <w:rFonts w:ascii="Times New Roman" w:hAnsi="Times New Roman" w:cs="Times New Roman"/>
          <w:i/>
          <w:sz w:val="24"/>
        </w:rPr>
        <w:t>k</w:t>
      </w:r>
      <w:r>
        <w:rPr>
          <w:rFonts w:ascii="Times New Roman" w:hAnsi="Times New Roman" w:cs="Times New Roman"/>
          <w:sz w:val="24"/>
        </w:rPr>
        <w:t xml:space="preserve"> is the decline rate; </w:t>
      </w:r>
      <w:r w:rsidRPr="009457DC">
        <w:rPr>
          <w:rFonts w:ascii="Times New Roman" w:hAnsi="Times New Roman" w:cs="Times New Roman"/>
          <w:i/>
          <w:sz w:val="24"/>
        </w:rPr>
        <w:t xml:space="preserve">t </w:t>
      </w:r>
      <w:r>
        <w:rPr>
          <w:rFonts w:ascii="Times New Roman" w:hAnsi="Times New Roman" w:cs="Times New Roman"/>
          <w:sz w:val="24"/>
        </w:rPr>
        <w:t xml:space="preserve">is time (day) and </w:t>
      </w:r>
      <w:r w:rsidRPr="009457DC">
        <w:rPr>
          <w:rFonts w:ascii="Times New Roman" w:hAnsi="Times New Roman" w:cs="Times New Roman"/>
          <w:i/>
          <w:sz w:val="24"/>
        </w:rPr>
        <w:t>t</w:t>
      </w:r>
      <w:r w:rsidRPr="009457DC">
        <w:rPr>
          <w:rFonts w:ascii="Times New Roman" w:hAnsi="Times New Roman" w:cs="Times New Roman"/>
          <w:i/>
          <w:sz w:val="24"/>
          <w:vertAlign w:val="subscript"/>
        </w:rPr>
        <w:t>0</w:t>
      </w:r>
      <w:r w:rsidRPr="009457DC">
        <w:rPr>
          <w:rFonts w:ascii="Times New Roman" w:hAnsi="Times New Roman" w:cs="Times New Roman"/>
          <w:sz w:val="24"/>
        </w:rPr>
        <w:t xml:space="preserve"> </w:t>
      </w:r>
      <w:r>
        <w:rPr>
          <w:rFonts w:ascii="Times New Roman" w:hAnsi="Times New Roman" w:cs="Times New Roman"/>
          <w:sz w:val="24"/>
        </w:rPr>
        <w:t xml:space="preserve">is the time when the function reaches the midpoint. We fit each </w:t>
      </w:r>
      <w:r>
        <w:rPr>
          <w:rFonts w:ascii="Times New Roman" w:hAnsi="Times New Roman" w:cs="Times New Roman" w:hint="eastAsia"/>
          <w:sz w:val="24"/>
        </w:rPr>
        <w:t>transit</w:t>
      </w:r>
      <w:r>
        <w:rPr>
          <w:rFonts w:ascii="Times New Roman" w:hAnsi="Times New Roman" w:cs="Times New Roman"/>
          <w:sz w:val="24"/>
        </w:rPr>
        <w:t xml:space="preserve"> system’s demand data using logistic model individually and calculate key parameters that describe the process for each transit system.</w:t>
      </w:r>
    </w:p>
    <w:p w14:paraId="40632621" w14:textId="77777777" w:rsidR="00500CFC" w:rsidRPr="009457DC" w:rsidRDefault="00500CFC" w:rsidP="00617FE4">
      <w:pPr>
        <w:pStyle w:val="ListParagraph"/>
        <w:numPr>
          <w:ilvl w:val="2"/>
          <w:numId w:val="2"/>
        </w:numPr>
        <w:spacing w:line="480" w:lineRule="auto"/>
        <w:rPr>
          <w:rFonts w:ascii="Times New Roman" w:hAnsi="Times New Roman" w:cs="Times New Roman"/>
          <w:sz w:val="24"/>
        </w:rPr>
        <w:pPrChange w:id="43" w:author="Liu, Luyu" w:date="2020-06-02T13:32:00Z">
          <w:pPr>
            <w:pStyle w:val="ListParagraph"/>
            <w:numPr>
              <w:ilvl w:val="2"/>
              <w:numId w:val="2"/>
            </w:numPr>
            <w:spacing w:line="480" w:lineRule="auto"/>
            <w:ind w:hanging="720"/>
          </w:pPr>
        </w:pPrChange>
      </w:pPr>
      <w:r w:rsidRPr="009457DC">
        <w:rPr>
          <w:rFonts w:ascii="Times New Roman" w:hAnsi="Times New Roman" w:cs="Times New Roman"/>
          <w:sz w:val="24"/>
        </w:rPr>
        <w:t>Floor value</w:t>
      </w:r>
    </w:p>
    <w:p w14:paraId="36BA9AF4" w14:textId="77777777" w:rsidR="00500CFC" w:rsidRDefault="00500CFC" w:rsidP="00617FE4">
      <w:pPr>
        <w:spacing w:line="480" w:lineRule="auto"/>
        <w:jc w:val="both"/>
        <w:rPr>
          <w:rFonts w:ascii="Times New Roman" w:hAnsi="Times New Roman" w:cs="Times New Roman"/>
          <w:sz w:val="24"/>
        </w:rPr>
        <w:pPrChange w:id="44" w:author="Liu, Luyu" w:date="2020-06-02T13:32:00Z">
          <w:pPr>
            <w:spacing w:line="480" w:lineRule="auto"/>
            <w:jc w:val="both"/>
          </w:pPr>
        </w:pPrChange>
      </w:pPr>
      <w:r>
        <w:rPr>
          <w:rFonts w:ascii="Times New Roman" w:hAnsi="Times New Roman" w:cs="Times New Roman"/>
          <w:sz w:val="24"/>
        </w:rPr>
        <w:t>T</w:t>
      </w:r>
      <w:r w:rsidRPr="00986B72">
        <w:rPr>
          <w:rFonts w:ascii="Times New Roman" w:hAnsi="Times New Roman" w:cs="Times New Roman"/>
          <w:sz w:val="24"/>
        </w:rPr>
        <w:t xml:space="preserve">he parameter </w:t>
      </w:r>
      <w:r w:rsidRPr="009457DC">
        <w:rPr>
          <w:rFonts w:ascii="Times New Roman" w:hAnsi="Times New Roman" w:cs="Times New Roman"/>
          <w:i/>
          <w:sz w:val="24"/>
        </w:rPr>
        <w:t>B</w:t>
      </w:r>
      <w:r w:rsidRPr="00986B72">
        <w:rPr>
          <w:rFonts w:ascii="Times New Roman" w:hAnsi="Times New Roman" w:cs="Times New Roman"/>
          <w:sz w:val="24"/>
        </w:rPr>
        <w:t xml:space="preserve"> represents how far the curve decrease</w:t>
      </w:r>
      <w:r>
        <w:rPr>
          <w:rFonts w:ascii="Times New Roman" w:hAnsi="Times New Roman" w:cs="Times New Roman"/>
          <w:sz w:val="24"/>
        </w:rPr>
        <w:t>s</w:t>
      </w:r>
      <w:r w:rsidRPr="00986B72">
        <w:rPr>
          <w:rFonts w:ascii="Times New Roman" w:hAnsi="Times New Roman" w:cs="Times New Roman"/>
          <w:sz w:val="24"/>
        </w:rPr>
        <w:t xml:space="preserve"> from the </w:t>
      </w:r>
      <w:r>
        <w:rPr>
          <w:rFonts w:ascii="Times New Roman" w:hAnsi="Times New Roman" w:cs="Times New Roman"/>
          <w:sz w:val="24"/>
        </w:rPr>
        <w:t>normal level as demand re-stabilizes at a lower level; w</w:t>
      </w:r>
      <w:r w:rsidRPr="00986B72">
        <w:rPr>
          <w:rFonts w:ascii="Times New Roman" w:hAnsi="Times New Roman" w:cs="Times New Roman"/>
          <w:sz w:val="24"/>
        </w:rPr>
        <w:t xml:space="preserve">e </w:t>
      </w:r>
      <w:r>
        <w:rPr>
          <w:rFonts w:ascii="Times New Roman" w:hAnsi="Times New Roman" w:cs="Times New Roman"/>
          <w:sz w:val="24"/>
        </w:rPr>
        <w:t xml:space="preserve">call this the </w:t>
      </w:r>
      <w:r w:rsidRPr="00986B72">
        <w:rPr>
          <w:rFonts w:ascii="Times New Roman" w:hAnsi="Times New Roman" w:cs="Times New Roman"/>
          <w:i/>
          <w:sz w:val="24"/>
        </w:rPr>
        <w:t>floor value.</w:t>
      </w:r>
      <w:r w:rsidRPr="00986B72">
        <w:rPr>
          <w:rFonts w:ascii="Times New Roman" w:hAnsi="Times New Roman" w:cs="Times New Roman"/>
          <w:sz w:val="24"/>
        </w:rPr>
        <w:t xml:space="preserve"> </w:t>
      </w:r>
      <w:r>
        <w:rPr>
          <w:rFonts w:ascii="Times New Roman" w:hAnsi="Times New Roman" w:cs="Times New Roman"/>
          <w:sz w:val="24"/>
        </w:rPr>
        <w:t xml:space="preserve">This </w:t>
      </w:r>
      <w:r w:rsidRPr="00986B72">
        <w:rPr>
          <w:rFonts w:ascii="Times New Roman" w:hAnsi="Times New Roman" w:cs="Times New Roman"/>
          <w:sz w:val="24"/>
        </w:rPr>
        <w:t xml:space="preserve">represents the ratio of public transit users in </w:t>
      </w:r>
      <w:r>
        <w:rPr>
          <w:rFonts w:ascii="Times New Roman" w:hAnsi="Times New Roman" w:cs="Times New Roman"/>
          <w:sz w:val="24"/>
        </w:rPr>
        <w:t>the</w:t>
      </w:r>
      <w:r w:rsidRPr="00986B72">
        <w:rPr>
          <w:rFonts w:ascii="Times New Roman" w:hAnsi="Times New Roman" w:cs="Times New Roman"/>
          <w:sz w:val="24"/>
        </w:rPr>
        <w:t xml:space="preserve"> system that still </w:t>
      </w:r>
      <w:r>
        <w:rPr>
          <w:rFonts w:ascii="Times New Roman" w:hAnsi="Times New Roman" w:cs="Times New Roman"/>
          <w:sz w:val="24"/>
        </w:rPr>
        <w:t>would</w:t>
      </w:r>
      <w:r w:rsidRPr="00986B72">
        <w:rPr>
          <w:rFonts w:ascii="Times New Roman" w:hAnsi="Times New Roman" w:cs="Times New Roman"/>
          <w:sz w:val="24"/>
        </w:rPr>
        <w:t xml:space="preserve"> not or cannot stop needing it regardless of the pandemic.</w:t>
      </w:r>
      <w:r>
        <w:rPr>
          <w:rFonts w:ascii="Times New Roman" w:hAnsi="Times New Roman" w:cs="Times New Roman"/>
          <w:sz w:val="24"/>
        </w:rPr>
        <w:t xml:space="preserve"> </w:t>
      </w:r>
      <w:r w:rsidRPr="00E66650">
        <w:rPr>
          <w:rFonts w:ascii="Times New Roman" w:hAnsi="Times New Roman" w:cs="Times New Roman"/>
          <w:sz w:val="24"/>
        </w:rPr>
        <w:t xml:space="preserve">This demand level </w:t>
      </w:r>
      <w:r>
        <w:rPr>
          <w:rFonts w:ascii="Times New Roman" w:hAnsi="Times New Roman" w:cs="Times New Roman"/>
          <w:sz w:val="24"/>
        </w:rPr>
        <w:t xml:space="preserve">is not necessarily a persistent state: demand </w:t>
      </w:r>
      <w:r w:rsidRPr="00E66650">
        <w:rPr>
          <w:rFonts w:ascii="Times New Roman" w:hAnsi="Times New Roman" w:cs="Times New Roman"/>
          <w:sz w:val="24"/>
        </w:rPr>
        <w:t xml:space="preserve">may destabilize </w:t>
      </w:r>
      <w:r>
        <w:rPr>
          <w:rFonts w:ascii="Times New Roman" w:hAnsi="Times New Roman" w:cs="Times New Roman"/>
          <w:sz w:val="24"/>
        </w:rPr>
        <w:t xml:space="preserve">and grow </w:t>
      </w:r>
      <w:r w:rsidRPr="00E66650">
        <w:rPr>
          <w:rFonts w:ascii="Times New Roman" w:hAnsi="Times New Roman" w:cs="Times New Roman"/>
          <w:sz w:val="24"/>
        </w:rPr>
        <w:t>again due to external factors, such as re-opening of businesses or stay-at-home fatigue.</w:t>
      </w:r>
      <w:r>
        <w:rPr>
          <w:rFonts w:ascii="Times New Roman" w:hAnsi="Times New Roman" w:cs="Times New Roman"/>
          <w:sz w:val="24"/>
        </w:rPr>
        <w:t xml:space="preserve"> The floor value represents the base level of demand from the initial shock to the system.</w:t>
      </w:r>
    </w:p>
    <w:p w14:paraId="2FD749C0" w14:textId="46662C17" w:rsidR="00500CFC" w:rsidRDefault="00500CFC" w:rsidP="00617FE4">
      <w:pPr>
        <w:spacing w:line="480" w:lineRule="auto"/>
        <w:ind w:firstLine="720"/>
        <w:jc w:val="both"/>
        <w:rPr>
          <w:rFonts w:ascii="Times New Roman" w:hAnsi="Times New Roman" w:cs="Times New Roman"/>
          <w:sz w:val="24"/>
        </w:rPr>
        <w:pPrChange w:id="45" w:author="Liu, Luyu" w:date="2020-06-02T13:32:00Z">
          <w:pPr>
            <w:spacing w:line="480" w:lineRule="auto"/>
            <w:ind w:firstLine="720"/>
            <w:jc w:val="both"/>
          </w:pPr>
        </w:pPrChange>
      </w:pPr>
      <w:r>
        <w:rPr>
          <w:rFonts w:ascii="Times New Roman" w:hAnsi="Times New Roman" w:cs="Times New Roman"/>
          <w:sz w:val="24"/>
        </w:rPr>
        <w:t xml:space="preserve">We examine relationships between the estimated floor values and socioeconomic factors using linear regression analysis. The county-level socioeconomic data are from the latest American Community Survey (ACS) 5-year estimate table (2014 - 2018). We derive several socio-economic indicators. First is the </w:t>
      </w:r>
      <w:r w:rsidRPr="009457DC">
        <w:rPr>
          <w:rFonts w:ascii="Times New Roman" w:hAnsi="Times New Roman" w:cs="Times New Roman"/>
          <w:i/>
          <w:sz w:val="24"/>
        </w:rPr>
        <w:t>ratio of population with non-physical occupations</w:t>
      </w:r>
      <w:r w:rsidRPr="009457DC">
        <w:rPr>
          <w:rFonts w:ascii="Times New Roman" w:hAnsi="Times New Roman" w:cs="Times New Roman"/>
          <w:sz w:val="24"/>
        </w:rPr>
        <w:t>.</w:t>
      </w:r>
      <w:r>
        <w:rPr>
          <w:rFonts w:ascii="Times New Roman" w:hAnsi="Times New Roman" w:cs="Times New Roman"/>
          <w:sz w:val="24"/>
        </w:rPr>
        <w:t xml:space="preserve"> </w:t>
      </w:r>
      <w:r w:rsidRPr="009D4EE1">
        <w:rPr>
          <w:rFonts w:ascii="Times New Roman" w:hAnsi="Times New Roman" w:cs="Times New Roman"/>
          <w:sz w:val="24"/>
        </w:rPr>
        <w:t xml:space="preserve">Similar to </w:t>
      </w:r>
      <w:r w:rsidRPr="009D4EE1">
        <w:rPr>
          <w:rFonts w:ascii="Times New Roman" w:hAnsi="Times New Roman" w:cs="Times New Roman"/>
          <w:i/>
          <w:sz w:val="24"/>
        </w:rPr>
        <w:t>life fixity</w:t>
      </w:r>
      <w:r>
        <w:rPr>
          <w:rFonts w:ascii="Times New Roman" w:hAnsi="Times New Roman" w:cs="Times New Roman"/>
          <w:sz w:val="24"/>
        </w:rPr>
        <w:t xml:space="preserve"> </w:t>
      </w:r>
      <w:r>
        <w:rPr>
          <w:rFonts w:ascii="Times New Roman" w:hAnsi="Times New Roman" w:cs="Times New Roman"/>
          <w:sz w:val="24"/>
        </w:rPr>
        <w:fldChar w:fldCharType="begin" w:fldLock="1"/>
      </w:r>
      <w:r w:rsidR="00FE6168">
        <w:rPr>
          <w:rFonts w:ascii="Times New Roman" w:hAnsi="Times New Roman" w:cs="Times New Roman"/>
          <w:sz w:val="24"/>
        </w:rPr>
        <w:instrText>ADDIN CSL_CITATION {"citationItems":[{"id":"ITEM-1","itemData":{"ISSN":"1226-7988","author":[{"dropping-particle":"","family":"Kim","given":"Chansung","non-dropping-particle":"","parse-names":false,"suffix":""},{"dropping-particle":"","family":"Cheon","given":"Seung Hoon","non-dropping-particle":"","parse-names":false,"suffix":""},{"dropping-particle":"","family":"Choi","given":"Keechoo","non-dropping-particle":"","parse-names":false,"suffix":""},{"dropping-particle":"","family":"Joh","given":"Chang-Hyeon","non-dropping-particle":"","parse-names":false,"suffix":""},{"dropping-particle":"","family":"Lee","given":"Hyuk-Jin","non-dropping-particle":"","parse-names":false,"suffix":""}],"container-title":"KSCE Journal of Civil Engineering","id":"ITEM-1","issue":"7","issued":{"date-parts":[["2017"]]},"page":"2888-2895","publisher":"Springer","title":"Exposure to fear: Changes in travel behavior during MERS outbreak in Seoul","type":"article-journal","volume":"21"},"uris":["http://www.mendeley.com/documents/?uuid=1154e497-109b-4678-824e-38c4d104736f"]}],"mendeley":{"formattedCitation":"[10]","plainTextFormattedCitation":"[10]","previouslyFormattedCitation":"[10]"},"properties":{"noteIndex":0},"schema":"https://github.com/citation-style-language/schema/raw/master/csl-citation.json"}</w:instrText>
      </w:r>
      <w:r>
        <w:rPr>
          <w:rFonts w:ascii="Times New Roman" w:hAnsi="Times New Roman" w:cs="Times New Roman"/>
          <w:sz w:val="24"/>
        </w:rPr>
        <w:fldChar w:fldCharType="separate"/>
      </w:r>
      <w:r w:rsidRPr="00423D84">
        <w:rPr>
          <w:rFonts w:ascii="Times New Roman" w:hAnsi="Times New Roman" w:cs="Times New Roman"/>
          <w:noProof/>
          <w:sz w:val="24"/>
        </w:rPr>
        <w:t>[10]</w:t>
      </w:r>
      <w:r>
        <w:rPr>
          <w:rFonts w:ascii="Times New Roman" w:hAnsi="Times New Roman" w:cs="Times New Roman"/>
          <w:sz w:val="24"/>
        </w:rPr>
        <w:fldChar w:fldCharType="end"/>
      </w:r>
      <w:r w:rsidRPr="009D4EE1">
        <w:rPr>
          <w:rFonts w:ascii="Times New Roman" w:hAnsi="Times New Roman" w:cs="Times New Roman"/>
          <w:sz w:val="24"/>
        </w:rPr>
        <w:t xml:space="preserve">, </w:t>
      </w:r>
      <w:r>
        <w:rPr>
          <w:rFonts w:ascii="Times New Roman" w:hAnsi="Times New Roman" w:cs="Times New Roman"/>
          <w:sz w:val="24"/>
        </w:rPr>
        <w:t xml:space="preserve">this </w:t>
      </w:r>
      <w:r w:rsidRPr="009D4EE1">
        <w:rPr>
          <w:rFonts w:ascii="Times New Roman" w:hAnsi="Times New Roman" w:cs="Times New Roman"/>
          <w:sz w:val="24"/>
        </w:rPr>
        <w:t>measures the population’s degree of freedom to change the routine of their daily life</w:t>
      </w:r>
      <w:r>
        <w:rPr>
          <w:rFonts w:ascii="Times New Roman" w:hAnsi="Times New Roman" w:cs="Times New Roman"/>
          <w:sz w:val="24"/>
        </w:rPr>
        <w:t>: i</w:t>
      </w:r>
      <w:r w:rsidRPr="009D4EE1">
        <w:rPr>
          <w:rFonts w:ascii="Times New Roman" w:hAnsi="Times New Roman" w:cs="Times New Roman"/>
          <w:sz w:val="24"/>
        </w:rPr>
        <w:t>t represents how many people can work from home thus avoid regular transit commuting to reduce contagion risk. If a</w:t>
      </w:r>
      <w:r>
        <w:rPr>
          <w:rFonts w:ascii="Times New Roman" w:hAnsi="Times New Roman" w:cs="Times New Roman"/>
          <w:sz w:val="24"/>
        </w:rPr>
        <w:t xml:space="preserve"> community </w:t>
      </w:r>
      <w:r w:rsidRPr="009D4EE1">
        <w:rPr>
          <w:rFonts w:ascii="Times New Roman" w:hAnsi="Times New Roman" w:cs="Times New Roman"/>
          <w:sz w:val="24"/>
        </w:rPr>
        <w:t xml:space="preserve">has higher ratio of non-physical jobs, more workers may work from </w:t>
      </w:r>
      <w:r w:rsidRPr="009D4EE1">
        <w:rPr>
          <w:rFonts w:ascii="Times New Roman" w:hAnsi="Times New Roman" w:cs="Times New Roman"/>
          <w:sz w:val="24"/>
        </w:rPr>
        <w:lastRenderedPageBreak/>
        <w:t>home</w:t>
      </w:r>
      <w:r>
        <w:rPr>
          <w:rFonts w:ascii="Times New Roman" w:hAnsi="Times New Roman" w:cs="Times New Roman"/>
          <w:sz w:val="24"/>
        </w:rPr>
        <w:t xml:space="preserve">, meaning that </w:t>
      </w:r>
      <w:r w:rsidRPr="009D4EE1">
        <w:rPr>
          <w:rFonts w:ascii="Times New Roman" w:hAnsi="Times New Roman" w:cs="Times New Roman"/>
          <w:sz w:val="24"/>
        </w:rPr>
        <w:t xml:space="preserve">transit demand will decrease </w:t>
      </w:r>
      <w:r>
        <w:rPr>
          <w:rFonts w:ascii="Times New Roman" w:hAnsi="Times New Roman" w:cs="Times New Roman"/>
          <w:sz w:val="24"/>
        </w:rPr>
        <w:t>more</w:t>
      </w:r>
      <w:r w:rsidRPr="009D4EE1">
        <w:rPr>
          <w:rFonts w:ascii="Times New Roman" w:hAnsi="Times New Roman" w:cs="Times New Roman"/>
          <w:sz w:val="24"/>
        </w:rPr>
        <w:t>.</w:t>
      </w:r>
      <w:r>
        <w:rPr>
          <w:rFonts w:ascii="Times New Roman" w:hAnsi="Times New Roman" w:cs="Times New Roman"/>
          <w:sz w:val="24"/>
        </w:rPr>
        <w:t xml:space="preserve"> We use the occupations statistics for employed civilian population 16 years and over from the ACS data. The table contains the number of employed population in different industries. According to the statistics released by US Bureau of Labor Statistics, Information, Financial activities, and professional and business service have the highest percent who can work from home </w:t>
      </w:r>
      <w:r>
        <w:rPr>
          <w:rFonts w:ascii="Times New Roman" w:hAnsi="Times New Roman" w:cs="Times New Roman"/>
          <w:sz w:val="24"/>
        </w:rPr>
        <w:fldChar w:fldCharType="begin" w:fldLock="1"/>
      </w:r>
      <w:r w:rsidR="00FE6168">
        <w:rPr>
          <w:rFonts w:ascii="Times New Roman" w:hAnsi="Times New Roman" w:cs="Times New Roman"/>
          <w:sz w:val="24"/>
        </w:rPr>
        <w:instrText>ADDIN CSL_CITATION {"citationItems":[{"id":"ITEM-1","itemData":{"URL":"https://www.bls.gov/news.release/flex2.t01.htm","accessed":{"date-parts":[["2020","5","16"]]},"author":[{"dropping-particle":"","family":"U.S. Bureau of Labor Statistics","given":"","non-dropping-particle":"","parse-names":false,"suffix":""}],"id":"ITEM-1","issued":{"date-parts":[["2019"]]},"title":"Table 1. Workers who could work at home, did work at home, and were paid for work at home, by selected characteristics, averages for the period 2017-2018","type":"webpage"},"uris":["http://www.mendeley.com/documents/?uuid=db994bb2-f26e-4202-a227-89ed7a319155"]},{"id":"ITEM-2","itemData":{"URL":"https://www.washingtonpost.com/nation/2020/05/15/amid-pandemic-public-transit-is-highlighting-inequalities-cities/?arc404=true","accessed":{"date-parts":[["2020","5","16"]]},"author":[{"dropping-particle":"","family":"Tan","given":"Shelly","non-dropping-particle":"","parse-names":false,"suffix":""},{"dropping-particle":"","family":"Fowers","given":"Alyssa","non-dropping-particle":"","parse-names":false,"suffix":""},{"dropping-particle":"","family":"And","given":"Dan Keating","non-dropping-particle":"","parse-names":false,"suffix":""},{"dropping-particle":"","family":"Tierney","given":"Lauren","non-dropping-particle":"","parse-names":false,"suffix":""}],"container-title":"Washington Post","id":"ITEM-2","issued":{"date-parts":[["2020"]]},"title":"Amid the pandemic, public transit is highlighting inequalities in cities","type":"webpage"},"uris":["http://www.mendeley.com/documents/?uuid=af16714e-6f06-4421-b740-5da4a101b200"]}],"mendeley":{"formattedCitation":"[5,17]","plainTextFormattedCitation":"[5,17]","previouslyFormattedCitation":"[5,17]"},"properties":{"noteIndex":0},"schema":"https://github.com/citation-style-language/schema/raw/master/csl-citation.json"}</w:instrText>
      </w:r>
      <w:r>
        <w:rPr>
          <w:rFonts w:ascii="Times New Roman" w:hAnsi="Times New Roman" w:cs="Times New Roman"/>
          <w:sz w:val="24"/>
        </w:rPr>
        <w:fldChar w:fldCharType="separate"/>
      </w:r>
      <w:r w:rsidRPr="00423D84">
        <w:rPr>
          <w:rFonts w:ascii="Times New Roman" w:hAnsi="Times New Roman" w:cs="Times New Roman"/>
          <w:noProof/>
          <w:sz w:val="24"/>
        </w:rPr>
        <w:t>[5,17]</w:t>
      </w:r>
      <w:r>
        <w:rPr>
          <w:rFonts w:ascii="Times New Roman" w:hAnsi="Times New Roman" w:cs="Times New Roman"/>
          <w:sz w:val="24"/>
        </w:rPr>
        <w:fldChar w:fldCharType="end"/>
      </w:r>
      <w:r>
        <w:rPr>
          <w:rFonts w:ascii="Times New Roman" w:hAnsi="Times New Roman" w:cs="Times New Roman"/>
          <w:sz w:val="24"/>
        </w:rPr>
        <w:t xml:space="preserve">. Among these occupation categories in the ACS table, we assign “management, business, and financial operations occupations”, “professional and related occupations”, and “office and administrative support occupations” as the occupations with which people can work from home remotely. </w:t>
      </w:r>
    </w:p>
    <w:p w14:paraId="71350CAF" w14:textId="77777777" w:rsidR="00500CFC" w:rsidRDefault="00500CFC" w:rsidP="00617FE4">
      <w:pPr>
        <w:spacing w:line="480" w:lineRule="auto"/>
        <w:ind w:firstLine="720"/>
        <w:jc w:val="both"/>
        <w:rPr>
          <w:rFonts w:ascii="Times New Roman" w:hAnsi="Times New Roman" w:cs="Times New Roman"/>
          <w:sz w:val="24"/>
        </w:rPr>
        <w:pPrChange w:id="46" w:author="Liu, Luyu" w:date="2020-06-02T13:32:00Z">
          <w:pPr>
            <w:spacing w:line="480" w:lineRule="auto"/>
            <w:ind w:firstLine="720"/>
            <w:jc w:val="both"/>
          </w:pPr>
        </w:pPrChange>
      </w:pPr>
      <w:r w:rsidRPr="009457DC">
        <w:rPr>
          <w:rFonts w:ascii="Times New Roman" w:hAnsi="Times New Roman" w:cs="Times New Roman"/>
          <w:i/>
          <w:sz w:val="24"/>
        </w:rPr>
        <w:t xml:space="preserve">Income </w:t>
      </w:r>
      <w:r>
        <w:rPr>
          <w:rFonts w:ascii="Times New Roman" w:hAnsi="Times New Roman" w:cs="Times New Roman"/>
          <w:sz w:val="24"/>
        </w:rPr>
        <w:t>is a socioeconomic factor that relates to job composition. Also, transit users tend to skew toward lower incomes in the United States. We use the median income data from ACS.</w:t>
      </w:r>
    </w:p>
    <w:p w14:paraId="1B348FC9" w14:textId="5EC6C38E" w:rsidR="00500CFC" w:rsidRDefault="00500CFC" w:rsidP="00617FE4">
      <w:pPr>
        <w:spacing w:line="480" w:lineRule="auto"/>
        <w:ind w:firstLine="720"/>
        <w:jc w:val="both"/>
        <w:rPr>
          <w:rFonts w:ascii="Times New Roman" w:hAnsi="Times New Roman" w:cs="Times New Roman"/>
          <w:sz w:val="24"/>
        </w:rPr>
        <w:pPrChange w:id="47" w:author="Liu, Luyu" w:date="2020-06-02T13:32:00Z">
          <w:pPr>
            <w:spacing w:line="480" w:lineRule="auto"/>
            <w:ind w:firstLine="720"/>
            <w:jc w:val="both"/>
          </w:pPr>
        </w:pPrChange>
      </w:pPr>
      <w:r>
        <w:rPr>
          <w:rFonts w:ascii="Times New Roman" w:hAnsi="Times New Roman" w:cs="Times New Roman"/>
          <w:sz w:val="24"/>
        </w:rPr>
        <w:t xml:space="preserve">A third set of indicators is the </w:t>
      </w:r>
      <w:r w:rsidRPr="009457DC">
        <w:rPr>
          <w:rFonts w:ascii="Times New Roman" w:hAnsi="Times New Roman" w:cs="Times New Roman"/>
          <w:i/>
          <w:sz w:val="24"/>
        </w:rPr>
        <w:t>ratio</w:t>
      </w:r>
      <w:r>
        <w:rPr>
          <w:rFonts w:ascii="Times New Roman" w:hAnsi="Times New Roman" w:cs="Times New Roman"/>
          <w:i/>
          <w:sz w:val="24"/>
        </w:rPr>
        <w:t>s</w:t>
      </w:r>
      <w:r w:rsidRPr="009457DC">
        <w:rPr>
          <w:rFonts w:ascii="Times New Roman" w:hAnsi="Times New Roman" w:cs="Times New Roman"/>
          <w:i/>
          <w:sz w:val="24"/>
        </w:rPr>
        <w:t xml:space="preserve"> of minority </w:t>
      </w:r>
      <w:r>
        <w:rPr>
          <w:rFonts w:ascii="Times New Roman" w:hAnsi="Times New Roman" w:cs="Times New Roman"/>
          <w:i/>
          <w:sz w:val="24"/>
        </w:rPr>
        <w:t xml:space="preserve">and female </w:t>
      </w:r>
      <w:r w:rsidRPr="009457DC">
        <w:rPr>
          <w:rFonts w:ascii="Times New Roman" w:hAnsi="Times New Roman" w:cs="Times New Roman"/>
          <w:i/>
          <w:sz w:val="24"/>
        </w:rPr>
        <w:t>population</w:t>
      </w:r>
      <w:r>
        <w:rPr>
          <w:rFonts w:ascii="Times New Roman" w:hAnsi="Times New Roman" w:cs="Times New Roman"/>
          <w:sz w:val="24"/>
        </w:rPr>
        <w:t xml:space="preserve">, including </w:t>
      </w:r>
      <w:r w:rsidRPr="009457DC">
        <w:rPr>
          <w:rFonts w:ascii="Times New Roman" w:hAnsi="Times New Roman" w:cs="Times New Roman"/>
          <w:sz w:val="24"/>
        </w:rPr>
        <w:t>African American</w:t>
      </w:r>
      <w:r>
        <w:rPr>
          <w:rFonts w:ascii="Times New Roman" w:hAnsi="Times New Roman" w:cs="Times New Roman"/>
          <w:sz w:val="24"/>
        </w:rPr>
        <w:t xml:space="preserve"> </w:t>
      </w:r>
      <w:r w:rsidRPr="009457DC">
        <w:rPr>
          <w:rFonts w:ascii="Times New Roman" w:hAnsi="Times New Roman" w:cs="Times New Roman"/>
          <w:sz w:val="24"/>
        </w:rPr>
        <w:t>and Hispanic population</w:t>
      </w:r>
      <w:r>
        <w:rPr>
          <w:rFonts w:ascii="Times New Roman" w:hAnsi="Times New Roman" w:cs="Times New Roman"/>
          <w:sz w:val="24"/>
        </w:rPr>
        <w:t>s</w:t>
      </w:r>
      <w:r w:rsidRPr="009457DC">
        <w:rPr>
          <w:rFonts w:ascii="Times New Roman" w:hAnsi="Times New Roman" w:cs="Times New Roman"/>
          <w:sz w:val="24"/>
        </w:rPr>
        <w:t>.</w:t>
      </w:r>
      <w:r>
        <w:rPr>
          <w:rFonts w:ascii="Times New Roman" w:hAnsi="Times New Roman" w:cs="Times New Roman"/>
          <w:sz w:val="24"/>
        </w:rPr>
        <w:t xml:space="preserve"> </w:t>
      </w:r>
      <w:r w:rsidRPr="009D4EE1">
        <w:rPr>
          <w:rFonts w:ascii="Times New Roman" w:hAnsi="Times New Roman" w:cs="Times New Roman"/>
          <w:sz w:val="24"/>
        </w:rPr>
        <w:t xml:space="preserve">Many studies </w:t>
      </w:r>
      <w:r>
        <w:rPr>
          <w:rFonts w:ascii="Times New Roman" w:hAnsi="Times New Roman" w:cs="Times New Roman"/>
          <w:sz w:val="24"/>
        </w:rPr>
        <w:t>have</w:t>
      </w:r>
      <w:r w:rsidRPr="009D4EE1">
        <w:rPr>
          <w:rFonts w:ascii="Times New Roman" w:hAnsi="Times New Roman" w:cs="Times New Roman"/>
          <w:sz w:val="24"/>
        </w:rPr>
        <w:t xml:space="preserve"> demonstrated the disadvantaged status of African American, female, and Hispanic population</w:t>
      </w:r>
      <w:r>
        <w:rPr>
          <w:rFonts w:ascii="Times New Roman" w:hAnsi="Times New Roman" w:cs="Times New Roman"/>
          <w:sz w:val="24"/>
        </w:rPr>
        <w:t>s</w:t>
      </w:r>
      <w:r w:rsidRPr="009D4EE1">
        <w:rPr>
          <w:rFonts w:ascii="Times New Roman" w:hAnsi="Times New Roman" w:cs="Times New Roman"/>
          <w:sz w:val="24"/>
        </w:rPr>
        <w:t xml:space="preserve"> in mobility and job accessibility across different metro areas in the United States </w:t>
      </w:r>
      <w:r w:rsidRPr="009D4EE1">
        <w:rPr>
          <w:rFonts w:ascii="Times New Roman" w:hAnsi="Times New Roman" w:cs="Times New Roman"/>
          <w:sz w:val="24"/>
        </w:rPr>
        <w:fldChar w:fldCharType="begin" w:fldLock="1"/>
      </w:r>
      <w:r w:rsidR="00FE6168">
        <w:rPr>
          <w:rFonts w:ascii="Times New Roman" w:hAnsi="Times New Roman" w:cs="Times New Roman"/>
          <w:sz w:val="24"/>
        </w:rPr>
        <w:instrText>ADDIN CSL_CITATION {"citationItems":[{"id":"ITEM-1","itemData":{"ISSN":"0272-3638","author":[{"dropping-particle":"","family":"Cooke","given":"Thomas J","non-dropping-particle":"","parse-names":false,"suffix":""}],"container-title":"Urban Geography","id":"ITEM-1","issue":"3","issued":{"date-parts":[["1997"]]},"page":"213-227","publisher":"Taylor &amp; Francis","title":"Geographic access to job opportunities and labor-force participation among women and African Americans in the greater Boston metropolitan area","type":"article-journal","volume":"18"},"uris":["http://www.mendeley.com/documents/?uuid=4365d69a-c558-4d56-9708-f14ee158ab90"]},{"id":"ITEM-2","itemData":{"ISSN":"0272-3638","author":[{"dropping-particle":"","family":"Golub","given":"Aaron","non-dropping-particle":"","parse-names":false,"suffix":""},{"dropping-particle":"","family":"Marcantonio","given":"Richard A","non-dropping-particle":"","parse-names":false,"suffix":""},{"dropping-particle":"","family":"Sanchez","given":"Thomas W","non-dropping-particle":"","parse-names":false,"suffix":""}],"container-title":"Urban Geography","id":"ITEM-2","issue":"5","issued":{"date-parts":[["2013"]]},"page":"699-728","publisher":"Taylor &amp; Francis","title":"Race, space, and struggles for mobility: transportation impacts on African Americans in Oakland and the East Bay","type":"article-journal","volume":"34"},"uris":["http://www.mendeley.com/documents/?uuid=6ebb7fab-db82-479f-be54-543d02996631"]},{"id":"ITEM-3","itemData":{"author":[{"dropping-particle":"","family":"Iseki","given":"Hiroyuki","non-dropping-particle":"","parse-names":false,"suffix":""},{"dropping-particle":"","family":"Taylor","given":"Brian D","non-dropping-particle":"","parse-names":false,"suffix":""}],"id":"ITEM-3","issued":{"date-parts":[["2010"]]},"title":"The demographics of public transit subsidies: a case study of Los Angeles","type":"article-journal"},"uris":["http://www.mendeley.com/documents/?uuid=4447e14b-61ea-42ce-b0b6-893a40d99d4d"]}],"mendeley":{"formattedCitation":"[18–20]","plainTextFormattedCitation":"[18–20]","previouslyFormattedCitation":"[18–20]"},"properties":{"noteIndex":0},"schema":"https://github.com/citation-style-language/schema/raw/master/csl-citation.json"}</w:instrText>
      </w:r>
      <w:r w:rsidRPr="009D4EE1">
        <w:rPr>
          <w:rFonts w:ascii="Times New Roman" w:hAnsi="Times New Roman" w:cs="Times New Roman"/>
          <w:sz w:val="24"/>
        </w:rPr>
        <w:fldChar w:fldCharType="separate"/>
      </w:r>
      <w:r w:rsidRPr="00423D84">
        <w:rPr>
          <w:rFonts w:ascii="Times New Roman" w:hAnsi="Times New Roman" w:cs="Times New Roman"/>
          <w:noProof/>
          <w:sz w:val="24"/>
        </w:rPr>
        <w:t>[18–20]</w:t>
      </w:r>
      <w:r w:rsidRPr="009D4EE1">
        <w:rPr>
          <w:rFonts w:ascii="Times New Roman" w:hAnsi="Times New Roman" w:cs="Times New Roman"/>
          <w:sz w:val="24"/>
        </w:rPr>
        <w:fldChar w:fldCharType="end"/>
      </w:r>
      <w:r w:rsidRPr="009D4EE1">
        <w:rPr>
          <w:rFonts w:ascii="Times New Roman" w:hAnsi="Times New Roman" w:cs="Times New Roman"/>
          <w:sz w:val="24"/>
        </w:rPr>
        <w:t xml:space="preserve">. Therefore, </w:t>
      </w:r>
      <w:r>
        <w:rPr>
          <w:rFonts w:ascii="Times New Roman" w:hAnsi="Times New Roman" w:cs="Times New Roman"/>
          <w:sz w:val="24"/>
        </w:rPr>
        <w:t xml:space="preserve">we </w:t>
      </w:r>
      <w:r w:rsidRPr="009D4EE1">
        <w:rPr>
          <w:rFonts w:ascii="Times New Roman" w:hAnsi="Times New Roman" w:cs="Times New Roman"/>
          <w:sz w:val="24"/>
        </w:rPr>
        <w:t xml:space="preserve">investigate the relationship between floor value and each vulnerable group’s ratio. We </w:t>
      </w:r>
      <w:r>
        <w:rPr>
          <w:rFonts w:ascii="Times New Roman" w:hAnsi="Times New Roman" w:cs="Times New Roman"/>
          <w:sz w:val="24"/>
        </w:rPr>
        <w:t xml:space="preserve">derive the </w:t>
      </w:r>
      <w:r w:rsidRPr="009D4EE1">
        <w:rPr>
          <w:rFonts w:ascii="Times New Roman" w:hAnsi="Times New Roman" w:cs="Times New Roman"/>
          <w:sz w:val="24"/>
        </w:rPr>
        <w:t>sex, race, and Hispanic population data from the ACS</w:t>
      </w:r>
      <w:r>
        <w:rPr>
          <w:rFonts w:ascii="Times New Roman" w:hAnsi="Times New Roman" w:cs="Times New Roman"/>
          <w:sz w:val="24"/>
        </w:rPr>
        <w:t xml:space="preserve"> data.</w:t>
      </w:r>
      <w:r w:rsidRPr="009D4EE1">
        <w:rPr>
          <w:rFonts w:ascii="Times New Roman" w:hAnsi="Times New Roman" w:cs="Times New Roman"/>
          <w:sz w:val="24"/>
        </w:rPr>
        <w:t xml:space="preserve"> </w:t>
      </w:r>
    </w:p>
    <w:p w14:paraId="4A7CCF63" w14:textId="2CC77155" w:rsidR="00500CFC" w:rsidRPr="009D4EE1" w:rsidRDefault="00500CFC" w:rsidP="00617FE4">
      <w:pPr>
        <w:spacing w:line="480" w:lineRule="auto"/>
        <w:ind w:firstLine="720"/>
        <w:jc w:val="both"/>
        <w:rPr>
          <w:rFonts w:ascii="Times New Roman" w:hAnsi="Times New Roman" w:cs="Times New Roman"/>
          <w:sz w:val="24"/>
        </w:rPr>
        <w:pPrChange w:id="48" w:author="Liu, Luyu" w:date="2020-06-02T13:32:00Z">
          <w:pPr>
            <w:spacing w:line="480" w:lineRule="auto"/>
            <w:ind w:firstLine="720"/>
            <w:jc w:val="both"/>
          </w:pPr>
        </w:pPrChange>
      </w:pPr>
      <w:r>
        <w:rPr>
          <w:rFonts w:ascii="Times New Roman" w:hAnsi="Times New Roman" w:cs="Times New Roman"/>
          <w:sz w:val="24"/>
        </w:rPr>
        <w:t xml:space="preserve">A fourth socioeconomic indicator is community </w:t>
      </w:r>
      <w:r w:rsidRPr="009457DC">
        <w:rPr>
          <w:rFonts w:ascii="Times New Roman" w:hAnsi="Times New Roman" w:cs="Times New Roman"/>
          <w:i/>
          <w:sz w:val="24"/>
        </w:rPr>
        <w:t>age structure</w:t>
      </w:r>
      <w:r w:rsidRPr="009457DC">
        <w:rPr>
          <w:rFonts w:ascii="Times New Roman" w:hAnsi="Times New Roman" w:cs="Times New Roman"/>
          <w:sz w:val="24"/>
        </w:rPr>
        <w:t xml:space="preserve">. </w:t>
      </w:r>
      <w:r>
        <w:rPr>
          <w:rFonts w:ascii="Times New Roman" w:hAnsi="Times New Roman" w:cs="Times New Roman"/>
          <w:sz w:val="24"/>
        </w:rPr>
        <w:t xml:space="preserve">Older individuals are more at risk of hospitalization and death from </w:t>
      </w:r>
      <w:r w:rsidRPr="009D4EE1">
        <w:rPr>
          <w:rFonts w:ascii="Times New Roman" w:hAnsi="Times New Roman" w:cs="Times New Roman"/>
          <w:sz w:val="24"/>
        </w:rPr>
        <w:t>COVID-</w:t>
      </w:r>
      <w:r>
        <w:rPr>
          <w:rFonts w:ascii="Times New Roman" w:hAnsi="Times New Roman" w:cs="Times New Roman"/>
          <w:sz w:val="24"/>
        </w:rPr>
        <w:t>19</w:t>
      </w:r>
      <w:r w:rsidRPr="009D4EE1">
        <w:rPr>
          <w:rFonts w:ascii="Times New Roman" w:hAnsi="Times New Roman" w:cs="Times New Roman"/>
          <w:sz w:val="24"/>
        </w:rPr>
        <w:t xml:space="preserve"> </w:t>
      </w:r>
      <w:r w:rsidRPr="009D4EE1">
        <w:rPr>
          <w:rFonts w:ascii="Times New Roman" w:hAnsi="Times New Roman" w:cs="Times New Roman"/>
          <w:sz w:val="24"/>
        </w:rPr>
        <w:fldChar w:fldCharType="begin" w:fldLock="1"/>
      </w:r>
      <w:r w:rsidR="00FE6168">
        <w:rPr>
          <w:rFonts w:ascii="Times New Roman" w:hAnsi="Times New Roman" w:cs="Times New Roman"/>
          <w:sz w:val="24"/>
        </w:rPr>
        <w:instrText>ADDIN CSL_CITATION {"citationItems":[{"id":"ITEM-1","itemData":{"URL":"https://www.cdc.gov/nchs/nvss/vsrr/covid19/index.htm","accessed":{"date-parts":[["2020","4","21"]]},"author":[{"dropping-particle":"","family":"Centers for Disease Control and Prevention","given":"","non-dropping-particle":"","parse-names":false,"suffix":""}],"id":"ITEM-1","issued":{"date-parts":[["2020"]]},"title":"Coronavirus 2019 (COVID-19) Surveillance","type":"webpage"},"uris":["http://www.mendeley.com/documents/?uuid=f7e5e29a-8845-4098-b582-64d2c1462218"]}],"mendeley":{"formattedCitation":"[21]","plainTextFormattedCitation":"[21]","previouslyFormattedCitation":"[21]"},"properties":{"noteIndex":0},"schema":"https://github.com/citation-style-language/schema/raw/master/csl-citation.json"}</w:instrText>
      </w:r>
      <w:r w:rsidRPr="009D4EE1">
        <w:rPr>
          <w:rFonts w:ascii="Times New Roman" w:hAnsi="Times New Roman" w:cs="Times New Roman"/>
          <w:sz w:val="24"/>
        </w:rPr>
        <w:fldChar w:fldCharType="separate"/>
      </w:r>
      <w:r w:rsidRPr="00423D84">
        <w:rPr>
          <w:rFonts w:ascii="Times New Roman" w:hAnsi="Times New Roman" w:cs="Times New Roman"/>
          <w:noProof/>
          <w:sz w:val="24"/>
        </w:rPr>
        <w:t>[21]</w:t>
      </w:r>
      <w:r w:rsidRPr="009D4EE1">
        <w:rPr>
          <w:rFonts w:ascii="Times New Roman" w:hAnsi="Times New Roman" w:cs="Times New Roman"/>
          <w:sz w:val="24"/>
        </w:rPr>
        <w:fldChar w:fldCharType="end"/>
      </w:r>
      <w:r w:rsidRPr="009D4EE1">
        <w:rPr>
          <w:rFonts w:ascii="Times New Roman" w:hAnsi="Times New Roman" w:cs="Times New Roman"/>
          <w:sz w:val="24"/>
        </w:rPr>
        <w:t>.</w:t>
      </w:r>
      <w:r>
        <w:rPr>
          <w:rFonts w:ascii="Times New Roman" w:hAnsi="Times New Roman" w:cs="Times New Roman"/>
          <w:sz w:val="24"/>
        </w:rPr>
        <w:t xml:space="preserve"> We use </w:t>
      </w:r>
      <w:r w:rsidRPr="009D4EE1">
        <w:rPr>
          <w:rFonts w:ascii="Times New Roman" w:hAnsi="Times New Roman" w:cs="Times New Roman"/>
          <w:sz w:val="24"/>
        </w:rPr>
        <w:t xml:space="preserve">45 years as a </w:t>
      </w:r>
      <w:r>
        <w:rPr>
          <w:rFonts w:ascii="Times New Roman" w:hAnsi="Times New Roman" w:cs="Times New Roman"/>
          <w:sz w:val="24"/>
        </w:rPr>
        <w:t xml:space="preserve">threshold </w:t>
      </w:r>
      <w:r w:rsidRPr="009D4EE1">
        <w:rPr>
          <w:rFonts w:ascii="Times New Roman" w:hAnsi="Times New Roman" w:cs="Times New Roman"/>
          <w:sz w:val="24"/>
        </w:rPr>
        <w:t>to identify high-risk population</w:t>
      </w:r>
      <w:r>
        <w:rPr>
          <w:rFonts w:ascii="Times New Roman" w:hAnsi="Times New Roman" w:cs="Times New Roman"/>
          <w:sz w:val="24"/>
        </w:rPr>
        <w:t>s</w:t>
      </w:r>
      <w:r w:rsidRPr="009D4EE1">
        <w:rPr>
          <w:rFonts w:ascii="Times New Roman" w:hAnsi="Times New Roman" w:cs="Times New Roman"/>
          <w:sz w:val="24"/>
        </w:rPr>
        <w:t xml:space="preserve">. We </w:t>
      </w:r>
      <w:r>
        <w:rPr>
          <w:rFonts w:ascii="Times New Roman" w:hAnsi="Times New Roman" w:cs="Times New Roman"/>
          <w:sz w:val="24"/>
        </w:rPr>
        <w:t xml:space="preserve">measure </w:t>
      </w:r>
      <w:r w:rsidRPr="009D4EE1">
        <w:rPr>
          <w:rFonts w:ascii="Times New Roman" w:hAnsi="Times New Roman" w:cs="Times New Roman"/>
          <w:sz w:val="24"/>
        </w:rPr>
        <w:t xml:space="preserve">the ratio of people with age over 45 from the ACS 5-year estimates (2014 - 2018) data. </w:t>
      </w:r>
    </w:p>
    <w:p w14:paraId="312CD9BD" w14:textId="5EDE0839" w:rsidR="00500CFC" w:rsidRDefault="00500CFC" w:rsidP="00617FE4">
      <w:pPr>
        <w:spacing w:line="480" w:lineRule="auto"/>
        <w:ind w:firstLine="720"/>
        <w:jc w:val="both"/>
        <w:rPr>
          <w:rFonts w:ascii="Times New Roman" w:hAnsi="Times New Roman" w:cs="Times New Roman"/>
          <w:sz w:val="24"/>
        </w:rPr>
        <w:pPrChange w:id="49" w:author="Liu, Luyu" w:date="2020-06-02T13:32:00Z">
          <w:pPr>
            <w:spacing w:line="480" w:lineRule="auto"/>
            <w:ind w:firstLine="720"/>
            <w:jc w:val="both"/>
          </w:pPr>
        </w:pPrChange>
      </w:pPr>
      <w:r>
        <w:rPr>
          <w:rFonts w:ascii="Times New Roman" w:hAnsi="Times New Roman" w:cs="Times New Roman"/>
          <w:sz w:val="24"/>
        </w:rPr>
        <w:t xml:space="preserve">Moreover, we use measures of </w:t>
      </w:r>
      <w:r w:rsidRPr="009457DC">
        <w:rPr>
          <w:rFonts w:ascii="Times New Roman" w:hAnsi="Times New Roman" w:cs="Times New Roman"/>
          <w:i/>
          <w:sz w:val="24"/>
        </w:rPr>
        <w:t>awareness</w:t>
      </w:r>
      <w:r w:rsidRPr="009457DC">
        <w:rPr>
          <w:rFonts w:ascii="Times New Roman" w:hAnsi="Times New Roman" w:cs="Times New Roman"/>
          <w:sz w:val="24"/>
        </w:rPr>
        <w:t xml:space="preserve">. </w:t>
      </w:r>
      <w:r w:rsidRPr="009D4EE1">
        <w:rPr>
          <w:rFonts w:ascii="Times New Roman" w:hAnsi="Times New Roman" w:cs="Times New Roman"/>
          <w:sz w:val="24"/>
        </w:rPr>
        <w:t xml:space="preserve">If local residents are aware </w:t>
      </w:r>
      <w:r>
        <w:rPr>
          <w:rFonts w:ascii="Times New Roman" w:hAnsi="Times New Roman" w:cs="Times New Roman"/>
          <w:sz w:val="24"/>
        </w:rPr>
        <w:t xml:space="preserve">and concerned about </w:t>
      </w:r>
      <w:r w:rsidRPr="009D4EE1">
        <w:rPr>
          <w:rFonts w:ascii="Times New Roman" w:hAnsi="Times New Roman" w:cs="Times New Roman"/>
          <w:sz w:val="24"/>
        </w:rPr>
        <w:t xml:space="preserve">COVID-19, the floor value </w:t>
      </w:r>
      <w:r>
        <w:rPr>
          <w:rFonts w:ascii="Times New Roman" w:hAnsi="Times New Roman" w:cs="Times New Roman"/>
          <w:sz w:val="24"/>
        </w:rPr>
        <w:t xml:space="preserve">may be </w:t>
      </w:r>
      <w:r w:rsidRPr="009D4EE1">
        <w:rPr>
          <w:rFonts w:ascii="Times New Roman" w:hAnsi="Times New Roman" w:cs="Times New Roman"/>
          <w:sz w:val="24"/>
        </w:rPr>
        <w:t xml:space="preserve">lower because more people will try to avoid public transit trips. </w:t>
      </w:r>
      <w:r w:rsidRPr="009D4EE1">
        <w:rPr>
          <w:rFonts w:ascii="Times New Roman" w:hAnsi="Times New Roman" w:cs="Times New Roman"/>
          <w:sz w:val="24"/>
        </w:rPr>
        <w:lastRenderedPageBreak/>
        <w:t xml:space="preserve">To </w:t>
      </w:r>
      <w:r>
        <w:rPr>
          <w:rFonts w:ascii="Times New Roman" w:hAnsi="Times New Roman" w:cs="Times New Roman"/>
          <w:sz w:val="24"/>
        </w:rPr>
        <w:t xml:space="preserve">test </w:t>
      </w:r>
      <w:r w:rsidRPr="009D4EE1">
        <w:rPr>
          <w:rFonts w:ascii="Times New Roman" w:hAnsi="Times New Roman" w:cs="Times New Roman"/>
          <w:sz w:val="24"/>
        </w:rPr>
        <w:t xml:space="preserve">this, we </w:t>
      </w:r>
      <w:r>
        <w:rPr>
          <w:rFonts w:ascii="Times New Roman" w:hAnsi="Times New Roman" w:cs="Times New Roman"/>
          <w:sz w:val="24"/>
        </w:rPr>
        <w:t xml:space="preserve">use the </w:t>
      </w:r>
      <w:r w:rsidRPr="009D4EE1">
        <w:rPr>
          <w:rFonts w:ascii="Times New Roman" w:hAnsi="Times New Roman" w:cs="Times New Roman"/>
          <w:sz w:val="24"/>
        </w:rPr>
        <w:t>Google search trend index to represent the awareness of the local people</w:t>
      </w:r>
      <w:r>
        <w:rPr>
          <w:rFonts w:ascii="Times New Roman" w:hAnsi="Times New Roman" w:cs="Times New Roman"/>
          <w:sz w:val="24"/>
        </w:rPr>
        <w:t xml:space="preserve"> </w:t>
      </w:r>
      <w:r w:rsidRPr="009D4EE1">
        <w:rPr>
          <w:rFonts w:ascii="Times New Roman" w:hAnsi="Times New Roman" w:cs="Times New Roman"/>
          <w:sz w:val="24"/>
        </w:rPr>
        <w:fldChar w:fldCharType="begin" w:fldLock="1"/>
      </w:r>
      <w:r w:rsidR="00FE6168">
        <w:rPr>
          <w:rFonts w:ascii="Times New Roman" w:hAnsi="Times New Roman" w:cs="Times New Roman"/>
          <w:sz w:val="24"/>
        </w:rPr>
        <w:instrText>ADDIN CSL_CITATION {"citationItems":[{"id":"ITEM-1","itemData":{"ISSN":"0889-1591","author":[{"dropping-particle":"","family":"Lin","given":"Yu-Hsuan","non-dropping-particle":"","parse-names":false,"suffix":""},{"dropping-particle":"","family":"Liu","given":"Chun-Hao","non-dropping-particle":"","parse-names":false,"suffix":""},{"dropping-particle":"","family":"Chiu","given":"Yu-Chuan","non-dropping-particle":"","parse-names":false,"suffix":""}],"container-title":"Brain, Behavior, and Immunity","id":"ITEM-1","issued":{"date-parts":[["2020"]]},"publisher":"Elsevier","title":"Google searches for the keywords of “wash hands” predict the speed of national spread of COVID-19 outbreak among 21 countries","type":"article-journal"},"uris":["http://www.mendeley.com/documents/?uuid=306d2742-04a0-46af-9d7f-a20b24c844e4"]},{"id":"ITEM-2","itemData":{"ISSN":"1560-7917","author":[{"dropping-particle":"","family":"Li","given":"Cuilian","non-dropping-particle":"","parse-names":false,"suffix":""},{"dropping-particle":"","family":"Chen","given":"Li Jia","non-dropping-particle":"","parse-names":false,"suffix":""},{"dropping-particle":"","family":"Chen","given":"Xueyu","non-dropping-particle":"","parse-names":false,"suffix":""},{"dropping-particle":"","family":"Zhang","given":"Mingzhi","non-dropping-particle":"","parse-names":false,"suffix":""},{"dropping-particle":"","family":"Pang","given":"Chi Pui","non-dropping-particle":"","parse-names":false,"suffix":""},{"dropping-particle":"","family":"Chen","given":"Haoyu","non-dropping-particle":"","parse-names":false,"suffix":""}],"container-title":"Eurosurveillance","id":"ITEM-2","issue":"10","issued":{"date-parts":[["2020"]]},"page":"2000199","publisher":"European Centre for Disease Prevention and Control","title":"Retrospective analysis of the possibility of predicting the COVID-19 outbreak from Internet searches and social media data, China, 2020","type":"article-journal","volume":"25"},"uris":["http://www.mendeley.com/documents/?uuid=6a24d7e1-2484-4bc3-9d42-95530273c2da"]},{"id":"ITEM-3","itemData":{"author":[{"dropping-particle":"","family":"Yuan","given":"George Xianzhi","non-dropping-particle":"","parse-names":false,"suffix":""},{"dropping-particle":"","family":"Di","given":"Lan","non-dropping-particle":"","parse-names":false,"suffix":""},{"dropping-particle":"","family":"Gu","given":"Yudi","non-dropping-particle":"","parse-names":false,"suffix":""},{"dropping-particle":"","family":"Qian","given":"Guoqi","non-dropping-particle":"","parse-names":false,"suffix":""},{"dropping-particle":"","family":"Qian","given":"Xiaosong","non-dropping-particle":"","parse-names":false,"suffix":""}],"container-title":"Available at SSRN 3575002","id":"ITEM-3","issued":{"date-parts":[["2020"]]},"title":"The Prediction for the Outbreak of COVID-19 for 15 States in USA by Using Turning Phase Concepts as of April 10, 2020","type":"article-journal"},"uris":["http://www.mendeley.com/documents/?uuid=788d8f45-db83-43fa-9236-fd835f8ee6a9"]}],"mendeley":{"formattedCitation":"[22–24]","plainTextFormattedCitation":"[22–24]","previouslyFormattedCitation":"[22–24]"},"properties":{"noteIndex":0},"schema":"https://github.com/citation-style-language/schema/raw/master/csl-citation.json"}</w:instrText>
      </w:r>
      <w:r w:rsidRPr="009D4EE1">
        <w:rPr>
          <w:rFonts w:ascii="Times New Roman" w:hAnsi="Times New Roman" w:cs="Times New Roman"/>
          <w:sz w:val="24"/>
        </w:rPr>
        <w:fldChar w:fldCharType="separate"/>
      </w:r>
      <w:r w:rsidRPr="00423D84">
        <w:rPr>
          <w:rFonts w:ascii="Times New Roman" w:hAnsi="Times New Roman" w:cs="Times New Roman"/>
          <w:noProof/>
          <w:sz w:val="24"/>
        </w:rPr>
        <w:t>[22–24]</w:t>
      </w:r>
      <w:r w:rsidRPr="009D4EE1">
        <w:rPr>
          <w:rFonts w:ascii="Times New Roman" w:hAnsi="Times New Roman" w:cs="Times New Roman"/>
          <w:sz w:val="24"/>
        </w:rPr>
        <w:fldChar w:fldCharType="end"/>
      </w:r>
      <w:r>
        <w:rPr>
          <w:rFonts w:ascii="Times New Roman" w:hAnsi="Times New Roman" w:cs="Times New Roman"/>
          <w:sz w:val="24"/>
        </w:rPr>
        <w:t xml:space="preserve">. We </w:t>
      </w:r>
      <w:r w:rsidRPr="009D4EE1">
        <w:rPr>
          <w:rFonts w:ascii="Times New Roman" w:hAnsi="Times New Roman" w:cs="Times New Roman"/>
          <w:sz w:val="24"/>
        </w:rPr>
        <w:t>collected the average Google search trend data for different designated market area that each transit system locates in</w:t>
      </w:r>
      <w:r>
        <w:rPr>
          <w:rFonts w:ascii="Times New Roman" w:hAnsi="Times New Roman" w:cs="Times New Roman"/>
          <w:sz w:val="24"/>
        </w:rPr>
        <w:t xml:space="preserve"> for 90 days</w:t>
      </w:r>
      <w:r w:rsidRPr="009D4EE1">
        <w:rPr>
          <w:rFonts w:ascii="Times New Roman" w:hAnsi="Times New Roman" w:cs="Times New Roman"/>
          <w:sz w:val="24"/>
        </w:rPr>
        <w:t xml:space="preserve"> from January 1</w:t>
      </w:r>
      <w:r>
        <w:rPr>
          <w:rFonts w:ascii="Times New Roman" w:hAnsi="Times New Roman" w:cs="Times New Roman"/>
          <w:sz w:val="24"/>
        </w:rPr>
        <w:t>8</w:t>
      </w:r>
      <w:r w:rsidRPr="009D4EE1">
        <w:rPr>
          <w:rFonts w:ascii="Times New Roman" w:hAnsi="Times New Roman" w:cs="Times New Roman"/>
          <w:sz w:val="24"/>
          <w:vertAlign w:val="superscript"/>
        </w:rPr>
        <w:t>th</w:t>
      </w:r>
      <w:r>
        <w:rPr>
          <w:rFonts w:ascii="Times New Roman" w:hAnsi="Times New Roman" w:cs="Times New Roman"/>
          <w:sz w:val="24"/>
        </w:rPr>
        <w:t xml:space="preserve"> to April 17</w:t>
      </w:r>
      <w:r w:rsidRPr="009D4EE1">
        <w:rPr>
          <w:rFonts w:ascii="Times New Roman" w:hAnsi="Times New Roman" w:cs="Times New Roman"/>
          <w:sz w:val="24"/>
          <w:vertAlign w:val="superscript"/>
        </w:rPr>
        <w:t>th</w:t>
      </w:r>
      <w:r w:rsidRPr="009D4EE1">
        <w:rPr>
          <w:rFonts w:ascii="Times New Roman" w:hAnsi="Times New Roman" w:cs="Times New Roman"/>
          <w:sz w:val="24"/>
        </w:rPr>
        <w:t xml:space="preserve"> 2020</w:t>
      </w:r>
      <w:r>
        <w:rPr>
          <w:rFonts w:ascii="Times New Roman" w:hAnsi="Times New Roman" w:cs="Times New Roman"/>
          <w:sz w:val="24"/>
        </w:rPr>
        <w:t xml:space="preserve"> </w:t>
      </w:r>
      <w:r>
        <w:rPr>
          <w:rFonts w:ascii="Times New Roman" w:hAnsi="Times New Roman" w:cs="Times New Roman"/>
          <w:sz w:val="24"/>
        </w:rPr>
        <w:fldChar w:fldCharType="begin" w:fldLock="1"/>
      </w:r>
      <w:r w:rsidR="00FE6168">
        <w:rPr>
          <w:rFonts w:ascii="Times New Roman" w:hAnsi="Times New Roman" w:cs="Times New Roman"/>
          <w:sz w:val="24"/>
        </w:rPr>
        <w:instrText>ADDIN CSL_CITATION {"citationItems":[{"id":"ITEM-1","itemData":{"URL":"https://trends.google.com/trends/explore?date=today 3-m&amp;geo=US&amp;q=COVID19","accessed":{"date-parts":[["2020","12","5"]]},"author":[{"dropping-particle":"","family":"Google","given":"","non-dropping-particle":"","parse-names":false,"suffix":""}],"id":"ITEM-1","issued":{"date-parts":[["2020"]]},"title":"Google Trends - COVID19","type":"webpage"},"uris":["http://www.mendeley.com/documents/?uuid=680272ab-c19b-446d-b6b2-8a4e650dda1f"]}],"mendeley":{"formattedCitation":"[25]","plainTextFormattedCitation":"[25]","previouslyFormattedCitation":"[25]"},"properties":{"noteIndex":0},"schema":"https://github.com/citation-style-language/schema/raw/master/csl-citation.json"}</w:instrText>
      </w:r>
      <w:r>
        <w:rPr>
          <w:rFonts w:ascii="Times New Roman" w:hAnsi="Times New Roman" w:cs="Times New Roman"/>
          <w:sz w:val="24"/>
        </w:rPr>
        <w:fldChar w:fldCharType="separate"/>
      </w:r>
      <w:r w:rsidRPr="00423D84">
        <w:rPr>
          <w:rFonts w:ascii="Times New Roman" w:hAnsi="Times New Roman" w:cs="Times New Roman"/>
          <w:noProof/>
          <w:sz w:val="24"/>
        </w:rPr>
        <w:t>[25]</w:t>
      </w:r>
      <w:r>
        <w:rPr>
          <w:rFonts w:ascii="Times New Roman" w:hAnsi="Times New Roman" w:cs="Times New Roman"/>
          <w:sz w:val="24"/>
        </w:rPr>
        <w:fldChar w:fldCharType="end"/>
      </w:r>
      <w:r>
        <w:rPr>
          <w:rFonts w:ascii="Times New Roman" w:hAnsi="Times New Roman" w:cs="Times New Roman"/>
          <w:sz w:val="24"/>
        </w:rPr>
        <w:t>, the latter being the latest day we witnessed any system experiencing further significant decline</w:t>
      </w:r>
      <w:r w:rsidRPr="009D4EE1">
        <w:rPr>
          <w:rFonts w:ascii="Times New Roman" w:hAnsi="Times New Roman" w:cs="Times New Roman"/>
          <w:sz w:val="24"/>
        </w:rPr>
        <w:t xml:space="preserve">. </w:t>
      </w:r>
      <w:r>
        <w:rPr>
          <w:rFonts w:ascii="Times New Roman" w:hAnsi="Times New Roman" w:cs="Times New Roman"/>
          <w:sz w:val="24"/>
        </w:rPr>
        <w:t xml:space="preserve">We select “Coronavirus” over “COVID19” as the search keyword for its popularity among the public </w:t>
      </w:r>
      <w:r>
        <w:rPr>
          <w:rFonts w:ascii="Times New Roman" w:hAnsi="Times New Roman" w:cs="Times New Roman"/>
          <w:sz w:val="24"/>
        </w:rPr>
        <w:fldChar w:fldCharType="begin" w:fldLock="1"/>
      </w:r>
      <w:r w:rsidR="00FE6168">
        <w:rPr>
          <w:rFonts w:ascii="Times New Roman" w:hAnsi="Times New Roman" w:cs="Times New Roman"/>
          <w:sz w:val="24"/>
        </w:rPr>
        <w:instrText>ADDIN CSL_CITATION {"citationItems":[{"id":"ITEM-1","itemData":{"URL":"https://trends.google.com/trends/explore?geo=US&amp;q=COVID19,Coronavirus","accessed":{"date-parts":[["2020","5","21"]]},"author":[{"dropping-particle":"","family":"Google","given":"","non-dropping-particle":"","parse-names":false,"suffix":""}],"id":"ITEM-1","issued":{"date-parts":[["2020"]]},"title":"Google Trend Compare (COVID19, Coronavirus)","type":"webpage"},"uris":["http://www.mendeley.com/documents/?uuid=3938d9ec-8676-402e-99d6-4994cf4d5488"]}],"mendeley":{"formattedCitation":"[26]","plainTextFormattedCitation":"[26]","previouslyFormattedCitation":"[26]"},"properties":{"noteIndex":0},"schema":"https://github.com/citation-style-language/schema/raw/master/csl-citation.json"}</w:instrText>
      </w:r>
      <w:r>
        <w:rPr>
          <w:rFonts w:ascii="Times New Roman" w:hAnsi="Times New Roman" w:cs="Times New Roman"/>
          <w:sz w:val="24"/>
        </w:rPr>
        <w:fldChar w:fldCharType="separate"/>
      </w:r>
      <w:r w:rsidRPr="00423D84">
        <w:rPr>
          <w:rFonts w:ascii="Times New Roman" w:hAnsi="Times New Roman" w:cs="Times New Roman"/>
          <w:noProof/>
          <w:sz w:val="24"/>
        </w:rPr>
        <w:t>[26]</w:t>
      </w:r>
      <w:r>
        <w:rPr>
          <w:rFonts w:ascii="Times New Roman" w:hAnsi="Times New Roman" w:cs="Times New Roman"/>
          <w:sz w:val="24"/>
        </w:rPr>
        <w:fldChar w:fldCharType="end"/>
      </w:r>
      <w:r>
        <w:rPr>
          <w:rFonts w:ascii="Times New Roman" w:hAnsi="Times New Roman" w:cs="Times New Roman"/>
          <w:sz w:val="24"/>
        </w:rPr>
        <w:t>.</w:t>
      </w:r>
      <w:r w:rsidDel="002873ED">
        <w:rPr>
          <w:rFonts w:ascii="Times New Roman" w:hAnsi="Times New Roman" w:cs="Times New Roman"/>
          <w:sz w:val="24"/>
        </w:rPr>
        <w:t xml:space="preserve"> </w:t>
      </w:r>
    </w:p>
    <w:p w14:paraId="20A9FA29" w14:textId="77777777" w:rsidR="00500CFC" w:rsidRPr="009D4EE1" w:rsidRDefault="00500CFC" w:rsidP="00617FE4">
      <w:pPr>
        <w:spacing w:line="480" w:lineRule="auto"/>
        <w:ind w:firstLine="720"/>
        <w:jc w:val="both"/>
        <w:rPr>
          <w:rFonts w:ascii="Times New Roman" w:hAnsi="Times New Roman" w:cs="Times New Roman"/>
          <w:sz w:val="24"/>
        </w:rPr>
        <w:pPrChange w:id="50" w:author="Liu, Luyu" w:date="2020-06-02T13:32:00Z">
          <w:pPr>
            <w:spacing w:line="480" w:lineRule="auto"/>
            <w:ind w:firstLine="720"/>
            <w:jc w:val="both"/>
          </w:pPr>
        </w:pPrChange>
      </w:pPr>
      <w:r>
        <w:rPr>
          <w:rFonts w:ascii="Times New Roman" w:hAnsi="Times New Roman" w:cs="Times New Roman"/>
          <w:sz w:val="24"/>
        </w:rPr>
        <w:t xml:space="preserve">Finally, </w:t>
      </w:r>
      <w:r w:rsidRPr="009457DC">
        <w:rPr>
          <w:rFonts w:ascii="Times New Roman" w:hAnsi="Times New Roman" w:cs="Times New Roman"/>
          <w:i/>
          <w:sz w:val="24"/>
        </w:rPr>
        <w:t>transit dependency</w:t>
      </w:r>
      <w:r>
        <w:rPr>
          <w:rFonts w:ascii="Times New Roman" w:hAnsi="Times New Roman" w:cs="Times New Roman"/>
          <w:sz w:val="24"/>
        </w:rPr>
        <w:t xml:space="preserve"> is </w:t>
      </w:r>
      <w:r>
        <w:rPr>
          <w:rFonts w:ascii="Times New Roman" w:hAnsi="Times New Roman" w:cs="Times New Roman" w:hint="eastAsia"/>
          <w:sz w:val="24"/>
        </w:rPr>
        <w:t>also</w:t>
      </w:r>
      <w:r>
        <w:rPr>
          <w:rFonts w:ascii="Times New Roman" w:hAnsi="Times New Roman" w:cs="Times New Roman"/>
          <w:sz w:val="24"/>
        </w:rPr>
        <w:t xml:space="preserve"> a potential factor affecting the transit system's floor value. If an area has more people depending on transit, the usage rate of transit during the pandemic is supposedly higher. We derive the ratio of people who transit to work and the percentage of house units with no vehicle access from ACS data to infer transit dependency.</w:t>
      </w:r>
    </w:p>
    <w:p w14:paraId="33EEA9D9" w14:textId="78777E5F" w:rsidR="00500CFC" w:rsidRDefault="00500CFC" w:rsidP="00617FE4">
      <w:pPr>
        <w:spacing w:line="480" w:lineRule="auto"/>
        <w:ind w:firstLine="720"/>
        <w:jc w:val="both"/>
        <w:rPr>
          <w:rFonts w:ascii="Times New Roman" w:hAnsi="Times New Roman" w:cs="Times New Roman"/>
          <w:sz w:val="24"/>
        </w:rPr>
        <w:pPrChange w:id="51" w:author="Liu, Luyu" w:date="2020-06-02T13:32:00Z">
          <w:pPr>
            <w:spacing w:line="480" w:lineRule="auto"/>
            <w:ind w:firstLine="720"/>
            <w:jc w:val="both"/>
          </w:pPr>
        </w:pPrChange>
      </w:pPr>
      <w:commentRangeStart w:id="52"/>
      <w:r>
        <w:rPr>
          <w:rFonts w:ascii="Times New Roman" w:hAnsi="Times New Roman" w:cs="Times New Roman"/>
          <w:sz w:val="24"/>
        </w:rPr>
        <w:t xml:space="preserve">To supplement the analysis, we also refer to the user survey results conducted by Transit app about the demography of the passengers during the pandemic. The survey was conducted in early April, 2020 across the United States (n = 15000) and Canada (n = 10000) via the Transit app interface. The survey investigated the age, race (including Spanish speakers), gender, trip purpose, occupation composition of the passengers who stick to transit systems during the pandemic </w:t>
      </w:r>
      <w:r>
        <w:rPr>
          <w:rFonts w:ascii="Times New Roman" w:hAnsi="Times New Roman" w:cs="Times New Roman"/>
          <w:sz w:val="24"/>
        </w:rPr>
        <w:fldChar w:fldCharType="begin" w:fldLock="1"/>
      </w:r>
      <w:r w:rsidR="00FE6168">
        <w:rPr>
          <w:rFonts w:ascii="Times New Roman" w:hAnsi="Times New Roman" w:cs="Times New Roman"/>
          <w:sz w:val="24"/>
        </w:rPr>
        <w:instrText>ADDIN CSL_CITATION {"citationItems":[{"id":"ITEM-1","itemData":{"URL":"https://medium.com/transit-app/whos-left-riding-public-transit-hint-it-s-not-white-people-d43695b3974a","accessed":{"date-parts":[["2020","5","15"]]},"author":[{"dropping-particle":"","family":"Transit app","given":"","non-dropping-particle":"","parse-names":false,"suffix":""}],"id":"ITEM-1","issued":{"date-parts":[["2020"]]},"title":"Who’s left riding public transit? Hint: it’s not white people.","type":"webpage"},"uris":["http://www.mendeley.com/documents/?uuid=dd700b73-023a-4a6e-ad86-2321f0d1b3e5"]},{"id":"ITEM-2","itemData":{"URL":"https://www.youtube.com/watch?v=qkT9XQtd1o4","accessed":{"date-parts":[["2020","5","15"]]},"author":[{"dropping-particle":"","family":"Transit app","given":"","non-dropping-particle":"","parse-names":false,"suffix":""}],"id":"ITEM-2","issued":{"date-parts":[["2020"]]},"title":"Who's Onboard? Surveying Transit Riders During the Coronavirus Pandemic","type":"webpage"},"uris":["http://www.mendeley.com/documents/?uuid=64f1ee98-5add-454a-a8d0-4bc02e4d8cd7"]},{"id":"ITEM-3","itemData":{"URL":"https://transitapp.com/coronavirus#monitor","author":[{"dropping-particle":"","family":"Transit app","given":"","non-dropping-particle":"","parse-names":false,"suffix":""}],"id":"ITEM-3","issued":{"date-parts":[["2020"]]},"title":"How coronavirus is disrupting public transit","type":"webpage"},"uris":["http://www.mendeley.com/documents/?uuid=b14b5b65-125c-499a-a989-82ec91f0e551"]}],"mendeley":{"formattedCitation":"[13,27,28]","plainTextFormattedCitation":"[13,27,28]","previouslyFormattedCitation":"[13,27,28]"},"properties":{"noteIndex":0},"schema":"https://github.com/citation-style-language/schema/raw/master/csl-citation.json"}</w:instrText>
      </w:r>
      <w:r>
        <w:rPr>
          <w:rFonts w:ascii="Times New Roman" w:hAnsi="Times New Roman" w:cs="Times New Roman"/>
          <w:sz w:val="24"/>
        </w:rPr>
        <w:fldChar w:fldCharType="separate"/>
      </w:r>
      <w:r w:rsidRPr="00423D84">
        <w:rPr>
          <w:rFonts w:ascii="Times New Roman" w:hAnsi="Times New Roman" w:cs="Times New Roman"/>
          <w:noProof/>
          <w:sz w:val="24"/>
        </w:rPr>
        <w:t>[13,27,28]</w:t>
      </w:r>
      <w:r>
        <w:rPr>
          <w:rFonts w:ascii="Times New Roman" w:hAnsi="Times New Roman" w:cs="Times New Roman"/>
          <w:sz w:val="24"/>
        </w:rPr>
        <w:fldChar w:fldCharType="end"/>
      </w:r>
      <w:r>
        <w:rPr>
          <w:rFonts w:ascii="Times New Roman" w:hAnsi="Times New Roman" w:cs="Times New Roman"/>
          <w:sz w:val="24"/>
        </w:rPr>
        <w:t xml:space="preserve">. </w:t>
      </w:r>
      <w:commentRangeEnd w:id="52"/>
      <w:r>
        <w:rPr>
          <w:rStyle w:val="CommentReference"/>
        </w:rPr>
        <w:commentReference w:id="52"/>
      </w:r>
    </w:p>
    <w:p w14:paraId="65F6B116" w14:textId="77777777" w:rsidR="00500CFC" w:rsidRDefault="00500CFC" w:rsidP="00617FE4">
      <w:pPr>
        <w:spacing w:line="480" w:lineRule="auto"/>
        <w:rPr>
          <w:rFonts w:ascii="Times New Roman" w:hAnsi="Times New Roman" w:cs="Times New Roman"/>
          <w:sz w:val="24"/>
        </w:rPr>
        <w:pPrChange w:id="53" w:author="Liu, Luyu" w:date="2020-06-02T13:32:00Z">
          <w:pPr>
            <w:spacing w:line="480" w:lineRule="auto"/>
          </w:pPr>
        </w:pPrChange>
      </w:pPr>
    </w:p>
    <w:p w14:paraId="43F48F3B" w14:textId="77777777" w:rsidR="00500CFC" w:rsidRPr="009457DC" w:rsidRDefault="00500CFC" w:rsidP="00617FE4">
      <w:pPr>
        <w:pStyle w:val="ListParagraph"/>
        <w:numPr>
          <w:ilvl w:val="2"/>
          <w:numId w:val="2"/>
        </w:numPr>
        <w:spacing w:line="480" w:lineRule="auto"/>
        <w:jc w:val="both"/>
        <w:rPr>
          <w:rFonts w:ascii="Times New Roman" w:hAnsi="Times New Roman" w:cs="Times New Roman"/>
          <w:sz w:val="24"/>
        </w:rPr>
        <w:pPrChange w:id="54" w:author="Liu, Luyu" w:date="2020-06-02T13:32:00Z">
          <w:pPr>
            <w:pStyle w:val="ListParagraph"/>
            <w:numPr>
              <w:ilvl w:val="2"/>
              <w:numId w:val="2"/>
            </w:numPr>
            <w:spacing w:line="480" w:lineRule="auto"/>
            <w:ind w:hanging="720"/>
            <w:jc w:val="both"/>
          </w:pPr>
        </w:pPrChange>
      </w:pPr>
      <w:r w:rsidRPr="009457DC">
        <w:rPr>
          <w:rFonts w:ascii="Times New Roman" w:hAnsi="Times New Roman" w:cs="Times New Roman"/>
          <w:sz w:val="24"/>
        </w:rPr>
        <w:t>Cliff/floor points and decay rate</w:t>
      </w:r>
    </w:p>
    <w:p w14:paraId="1827960A" w14:textId="77777777" w:rsidR="00500CFC" w:rsidRDefault="00500CFC" w:rsidP="00617FE4">
      <w:pPr>
        <w:spacing w:line="480" w:lineRule="auto"/>
        <w:jc w:val="both"/>
        <w:rPr>
          <w:rFonts w:ascii="Times New Roman" w:hAnsi="Times New Roman" w:cs="Times New Roman"/>
          <w:sz w:val="24"/>
        </w:rPr>
        <w:pPrChange w:id="55" w:author="Liu, Luyu" w:date="2020-06-02T13:32:00Z">
          <w:pPr>
            <w:spacing w:line="480" w:lineRule="auto"/>
            <w:jc w:val="both"/>
          </w:pPr>
        </w:pPrChange>
      </w:pPr>
      <w:r>
        <w:rPr>
          <w:rFonts w:ascii="Times New Roman" w:hAnsi="Times New Roman" w:cs="Times New Roman"/>
          <w:sz w:val="24"/>
        </w:rPr>
        <w:t xml:space="preserve">The </w:t>
      </w:r>
      <w:r w:rsidRPr="009457DC">
        <w:rPr>
          <w:rFonts w:ascii="Times New Roman" w:hAnsi="Times New Roman" w:cs="Times New Roman"/>
          <w:i/>
          <w:sz w:val="24"/>
        </w:rPr>
        <w:t xml:space="preserve">cliff point </w:t>
      </w:r>
      <m:oMath>
        <m:sSub>
          <m:sSubPr>
            <m:ctrlPr>
              <w:rPr>
                <w:rFonts w:ascii="Cambria Math" w:hAnsi="Cambria Math" w:cs="Times New Roman"/>
                <w:i/>
                <w:sz w:val="24"/>
              </w:rPr>
            </m:ctrlPr>
          </m:sSubPr>
          <m:e>
            <m:r>
              <w:rPr>
                <w:rFonts w:ascii="Cambria Math" w:hAnsi="Cambria Math" w:cs="Times New Roman"/>
                <w:sz w:val="24"/>
              </w:rPr>
              <m:t>t</m:t>
            </m:r>
          </m:e>
          <m:sub>
            <m:r>
              <w:rPr>
                <w:rFonts w:ascii="Cambria Math" w:hAnsi="Cambria Math" w:cs="Times New Roman"/>
                <w:sz w:val="24"/>
              </w:rPr>
              <m:t>c</m:t>
            </m:r>
          </m:sub>
        </m:sSub>
      </m:oMath>
      <w:r>
        <w:rPr>
          <w:rFonts w:ascii="Times New Roman" w:hAnsi="Times New Roman" w:cs="Times New Roman"/>
          <w:sz w:val="24"/>
        </w:rPr>
        <w:t xml:space="preserve"> and </w:t>
      </w:r>
      <w:r>
        <w:rPr>
          <w:rFonts w:ascii="Times New Roman" w:hAnsi="Times New Roman" w:cs="Times New Roman"/>
          <w:i/>
          <w:sz w:val="24"/>
        </w:rPr>
        <w:t>floor</w:t>
      </w:r>
      <w:r w:rsidRPr="009457DC">
        <w:rPr>
          <w:rFonts w:ascii="Times New Roman" w:hAnsi="Times New Roman" w:cs="Times New Roman"/>
          <w:i/>
          <w:sz w:val="24"/>
        </w:rPr>
        <w:t xml:space="preserve"> point </w:t>
      </w:r>
      <m:oMath>
        <m:sSub>
          <m:sSubPr>
            <m:ctrlPr>
              <w:rPr>
                <w:rFonts w:ascii="Cambria Math" w:hAnsi="Cambria Math" w:cs="Times New Roman"/>
                <w:i/>
                <w:sz w:val="24"/>
              </w:rPr>
            </m:ctrlPr>
          </m:sSubPr>
          <m:e>
            <m:r>
              <w:rPr>
                <w:rFonts w:ascii="Cambria Math" w:hAnsi="Cambria Math" w:cs="Times New Roman"/>
                <w:sz w:val="24"/>
              </w:rPr>
              <m:t>t</m:t>
            </m:r>
          </m:e>
          <m:sub>
            <m:r>
              <w:rPr>
                <w:rFonts w:ascii="Cambria Math" w:hAnsi="Cambria Math" w:cs="Times New Roman"/>
                <w:sz w:val="24"/>
              </w:rPr>
              <m:t>f</m:t>
            </m:r>
          </m:sub>
        </m:sSub>
      </m:oMath>
      <w:r>
        <w:rPr>
          <w:rFonts w:ascii="Times New Roman" w:hAnsi="Times New Roman" w:cs="Times New Roman"/>
          <w:sz w:val="24"/>
        </w:rPr>
        <w:t xml:space="preserve"> are time points when demand decline started and when it re-stabilized. We calculate these from the logistic curve using confidence interval theory rather than the observed data to provide more stable estimates. We derive these measures by first constructing the probability density function of the normalized logistic function F(x):</w:t>
      </w:r>
    </w:p>
    <w:tbl>
      <w:tblPr>
        <w:tblW w:w="5131" w:type="pct"/>
        <w:jc w:val="center"/>
        <w:tblLook w:val="04A0" w:firstRow="1" w:lastRow="0" w:firstColumn="1" w:lastColumn="0" w:noHBand="0" w:noVBand="1"/>
      </w:tblPr>
      <w:tblGrid>
        <w:gridCol w:w="495"/>
        <w:gridCol w:w="8572"/>
        <w:gridCol w:w="538"/>
      </w:tblGrid>
      <w:tr w:rsidR="00500CFC" w:rsidRPr="00E714F0" w14:paraId="1C29BDBD" w14:textId="77777777" w:rsidTr="00497A43">
        <w:trPr>
          <w:trHeight w:val="661"/>
          <w:jc w:val="center"/>
        </w:trPr>
        <w:tc>
          <w:tcPr>
            <w:tcW w:w="258" w:type="pct"/>
            <w:vAlign w:val="center"/>
          </w:tcPr>
          <w:p w14:paraId="41B3BBAC" w14:textId="77777777" w:rsidR="00500CFC" w:rsidRPr="00E714F0" w:rsidRDefault="00500CFC" w:rsidP="00617FE4">
            <w:pPr>
              <w:spacing w:line="480" w:lineRule="auto"/>
              <w:jc w:val="center"/>
              <w:rPr>
                <w:rFonts w:ascii="Times New Roman" w:eastAsia="Yu Mincho" w:hAnsi="Times New Roman" w:cs="Times New Roman"/>
                <w:sz w:val="24"/>
                <w:szCs w:val="24"/>
                <w:lang w:eastAsia="ja-JP"/>
              </w:rPr>
              <w:pPrChange w:id="56" w:author="Liu, Luyu" w:date="2020-06-02T13:32:00Z">
                <w:pPr>
                  <w:spacing w:line="480" w:lineRule="auto"/>
                  <w:jc w:val="center"/>
                </w:pPr>
              </w:pPrChange>
            </w:pPr>
          </w:p>
        </w:tc>
        <w:tc>
          <w:tcPr>
            <w:tcW w:w="4462" w:type="pct"/>
            <w:vAlign w:val="center"/>
            <w:hideMark/>
          </w:tcPr>
          <w:p w14:paraId="27339E9C" w14:textId="77777777" w:rsidR="00500CFC" w:rsidRPr="005E3B67" w:rsidRDefault="00500CFC" w:rsidP="00617FE4">
            <w:pPr>
              <w:spacing w:line="480" w:lineRule="auto"/>
              <w:jc w:val="center"/>
              <w:rPr>
                <w:rFonts w:ascii="Times New Roman" w:eastAsia="Yu Mincho" w:hAnsi="Times New Roman" w:cs="Times New Roman"/>
                <w:sz w:val="24"/>
                <w:szCs w:val="24"/>
                <w:lang w:eastAsia="ja-JP"/>
              </w:rPr>
              <w:pPrChange w:id="57" w:author="Liu, Luyu" w:date="2020-06-02T13:32:00Z">
                <w:pPr>
                  <w:spacing w:line="480" w:lineRule="auto"/>
                  <w:jc w:val="center"/>
                </w:pPr>
              </w:pPrChange>
            </w:pPr>
            <m:oMathPara>
              <m:oMath>
                <m:r>
                  <w:rPr>
                    <w:rFonts w:ascii="Cambria Math" w:eastAsia="Yu Mincho" w:hAnsi="Cambria Math" w:cs="Times New Roman"/>
                    <w:sz w:val="24"/>
                    <w:szCs w:val="24"/>
                    <w:lang w:eastAsia="ja-JP"/>
                  </w:rPr>
                  <m:t>∀-∞&lt;t&lt;∞,F</m:t>
                </m:r>
                <m:d>
                  <m:dPr>
                    <m:ctrlPr>
                      <w:rPr>
                        <w:rFonts w:ascii="Cambria Math" w:eastAsia="Yu Mincho" w:hAnsi="Cambria Math" w:cs="Times New Roman"/>
                        <w:i/>
                        <w:sz w:val="24"/>
                        <w:szCs w:val="24"/>
                        <w:lang w:eastAsia="ja-JP"/>
                      </w:rPr>
                    </m:ctrlPr>
                  </m:dPr>
                  <m:e>
                    <m:r>
                      <w:rPr>
                        <w:rFonts w:ascii="Cambria Math" w:eastAsia="Yu Mincho" w:hAnsi="Cambria Math" w:cs="Times New Roman"/>
                        <w:sz w:val="24"/>
                        <w:szCs w:val="24"/>
                        <w:lang w:eastAsia="ja-JP"/>
                      </w:rPr>
                      <m:t>t</m:t>
                    </m:r>
                  </m:e>
                </m:d>
                <m:r>
                  <w:rPr>
                    <w:rFonts w:ascii="Cambria Math" w:eastAsia="Yu Mincho" w:hAnsi="Cambria Math" w:cs="Times New Roman"/>
                    <w:sz w:val="24"/>
                    <w:szCs w:val="24"/>
                    <w:lang w:eastAsia="ja-JP"/>
                  </w:rPr>
                  <m:t>=</m:t>
                </m:r>
                <m:f>
                  <m:fPr>
                    <m:ctrlPr>
                      <w:rPr>
                        <w:rFonts w:ascii="Cambria Math" w:eastAsia="Yu Mincho" w:hAnsi="Cambria Math" w:cs="Times New Roman"/>
                        <w:i/>
                        <w:sz w:val="24"/>
                        <w:szCs w:val="24"/>
                        <w:lang w:eastAsia="ja-JP"/>
                      </w:rPr>
                    </m:ctrlPr>
                  </m:fPr>
                  <m:num>
                    <m:r>
                      <w:rPr>
                        <w:rFonts w:ascii="Cambria Math" w:eastAsia="Yu Mincho" w:hAnsi="Cambria Math" w:cs="Times New Roman"/>
                        <w:sz w:val="24"/>
                        <w:szCs w:val="24"/>
                        <w:lang w:eastAsia="ja-JP"/>
                      </w:rPr>
                      <m:t xml:space="preserve"> f</m:t>
                    </m:r>
                    <m:d>
                      <m:dPr>
                        <m:ctrlPr>
                          <w:rPr>
                            <w:rFonts w:ascii="Cambria Math" w:eastAsia="Yu Mincho" w:hAnsi="Cambria Math" w:cs="Times New Roman"/>
                            <w:i/>
                            <w:sz w:val="24"/>
                            <w:szCs w:val="24"/>
                            <w:lang w:eastAsia="ja-JP"/>
                          </w:rPr>
                        </m:ctrlPr>
                      </m:dPr>
                      <m:e>
                        <m:r>
                          <w:rPr>
                            <w:rFonts w:ascii="Cambria Math" w:eastAsia="Yu Mincho" w:hAnsi="Cambria Math" w:cs="Times New Roman"/>
                            <w:sz w:val="24"/>
                            <w:szCs w:val="24"/>
                            <w:lang w:eastAsia="ja-JP"/>
                          </w:rPr>
                          <m:t>t</m:t>
                        </m:r>
                      </m:e>
                    </m:d>
                    <m:r>
                      <w:rPr>
                        <w:rFonts w:ascii="Cambria Math" w:eastAsia="Yu Mincho" w:hAnsi="Cambria Math" w:cs="Times New Roman"/>
                        <w:sz w:val="24"/>
                        <w:szCs w:val="24"/>
                        <w:lang w:eastAsia="ja-JP"/>
                      </w:rPr>
                      <m:t>-b</m:t>
                    </m:r>
                  </m:num>
                  <m:den>
                    <m:r>
                      <w:rPr>
                        <w:rFonts w:ascii="Cambria Math" w:eastAsia="Yu Mincho" w:hAnsi="Cambria Math" w:cs="Times New Roman"/>
                        <w:sz w:val="24"/>
                        <w:szCs w:val="24"/>
                        <w:lang w:eastAsia="ja-JP"/>
                      </w:rPr>
                      <m:t>B</m:t>
                    </m:r>
                  </m:den>
                </m:f>
                <m:r>
                  <w:rPr>
                    <w:rFonts w:ascii="Cambria Math" w:eastAsia="Yu Mincho" w:hAnsi="Cambria Math" w:cs="Times New Roman"/>
                    <w:sz w:val="24"/>
                    <w:szCs w:val="24"/>
                    <w:lang w:eastAsia="ja-JP"/>
                  </w:rPr>
                  <m:t>=</m:t>
                </m:r>
                <m:nary>
                  <m:naryPr>
                    <m:limLoc m:val="undOvr"/>
                    <m:ctrlPr>
                      <w:rPr>
                        <w:rFonts w:ascii="Cambria Math" w:eastAsia="Yu Mincho" w:hAnsi="Cambria Math" w:cs="Times New Roman"/>
                        <w:i/>
                        <w:sz w:val="24"/>
                        <w:szCs w:val="24"/>
                        <w:lang w:eastAsia="ja-JP"/>
                      </w:rPr>
                    </m:ctrlPr>
                  </m:naryPr>
                  <m:sub>
                    <m:r>
                      <w:rPr>
                        <w:rFonts w:ascii="Cambria Math" w:eastAsia="Yu Mincho" w:hAnsi="Cambria Math" w:cs="Times New Roman"/>
                        <w:sz w:val="24"/>
                        <w:szCs w:val="24"/>
                        <w:lang w:eastAsia="ja-JP"/>
                      </w:rPr>
                      <m:t>-∞</m:t>
                    </m:r>
                  </m:sub>
                  <m:sup>
                    <m:r>
                      <w:rPr>
                        <w:rFonts w:ascii="Cambria Math" w:eastAsia="Yu Mincho" w:hAnsi="Cambria Math" w:cs="Times New Roman"/>
                        <w:sz w:val="24"/>
                        <w:szCs w:val="24"/>
                        <w:lang w:eastAsia="ja-JP"/>
                      </w:rPr>
                      <m:t>t</m:t>
                    </m:r>
                  </m:sup>
                  <m:e>
                    <m:r>
                      <w:rPr>
                        <w:rFonts w:ascii="Cambria Math" w:eastAsia="Yu Mincho" w:hAnsi="Cambria Math" w:cs="Times New Roman"/>
                        <w:sz w:val="24"/>
                        <w:szCs w:val="24"/>
                        <w:lang w:eastAsia="ja-JP"/>
                      </w:rPr>
                      <m:t>P(t)dx</m:t>
                    </m:r>
                  </m:e>
                </m:nary>
              </m:oMath>
            </m:oMathPara>
          </w:p>
        </w:tc>
        <w:tc>
          <w:tcPr>
            <w:tcW w:w="280" w:type="pct"/>
            <w:vAlign w:val="center"/>
            <w:hideMark/>
          </w:tcPr>
          <w:p w14:paraId="02589A72" w14:textId="77777777" w:rsidR="00500CFC" w:rsidRPr="00E714F0" w:rsidRDefault="00500CFC" w:rsidP="00617FE4">
            <w:pPr>
              <w:spacing w:line="480" w:lineRule="auto"/>
              <w:jc w:val="center"/>
              <w:rPr>
                <w:rFonts w:ascii="Times New Roman" w:eastAsia="Yu Mincho" w:hAnsi="Times New Roman" w:cs="Times New Roman"/>
                <w:sz w:val="24"/>
                <w:szCs w:val="24"/>
                <w:lang w:eastAsia="ja-JP"/>
              </w:rPr>
              <w:pPrChange w:id="58" w:author="Liu, Luyu" w:date="2020-06-02T13:32:00Z">
                <w:pPr>
                  <w:spacing w:line="480" w:lineRule="auto"/>
                  <w:jc w:val="center"/>
                </w:pPr>
              </w:pPrChange>
            </w:pPr>
            <w:bookmarkStart w:id="59" w:name="_Ref36807866"/>
            <w:r w:rsidRPr="00E714F0">
              <w:rPr>
                <w:rFonts w:ascii="Times New Roman" w:eastAsia="Yu Mincho" w:hAnsi="Times New Roman" w:cs="Times New Roman"/>
                <w:sz w:val="24"/>
                <w:szCs w:val="24"/>
                <w:lang w:eastAsia="ja-JP"/>
              </w:rPr>
              <w:t>(</w:t>
            </w:r>
            <w:r w:rsidRPr="00411925">
              <w:rPr>
                <w:rFonts w:ascii="Times New Roman" w:eastAsia="Yu Mincho" w:hAnsi="Times New Roman" w:cs="Times New Roman"/>
                <w:sz w:val="24"/>
                <w:szCs w:val="24"/>
                <w:lang w:eastAsia="ja-JP"/>
              </w:rPr>
              <w:fldChar w:fldCharType="begin"/>
            </w:r>
            <w:r w:rsidRPr="00411925">
              <w:rPr>
                <w:rFonts w:ascii="Times New Roman" w:eastAsia="Yu Mincho" w:hAnsi="Times New Roman" w:cs="Times New Roman"/>
                <w:sz w:val="24"/>
                <w:szCs w:val="24"/>
                <w:lang w:eastAsia="ja-JP"/>
              </w:rPr>
              <w:instrText xml:space="preserve"> SEQ Equation \* ARABIC </w:instrText>
            </w:r>
            <w:r w:rsidRPr="00411925">
              <w:rPr>
                <w:rFonts w:ascii="Times New Roman" w:eastAsia="Yu Mincho" w:hAnsi="Times New Roman" w:cs="Times New Roman"/>
                <w:sz w:val="24"/>
                <w:szCs w:val="24"/>
                <w:lang w:eastAsia="ja-JP"/>
              </w:rPr>
              <w:fldChar w:fldCharType="separate"/>
            </w:r>
            <w:r>
              <w:rPr>
                <w:rFonts w:ascii="Times New Roman" w:eastAsia="Yu Mincho" w:hAnsi="Times New Roman" w:cs="Times New Roman"/>
                <w:noProof/>
                <w:sz w:val="24"/>
                <w:szCs w:val="24"/>
                <w:lang w:eastAsia="ja-JP"/>
              </w:rPr>
              <w:t>2</w:t>
            </w:r>
            <w:r w:rsidRPr="00411925">
              <w:rPr>
                <w:rFonts w:ascii="Times New Roman" w:eastAsia="Yu Mincho" w:hAnsi="Times New Roman" w:cs="Times New Roman"/>
                <w:sz w:val="24"/>
                <w:szCs w:val="24"/>
                <w:lang w:eastAsia="ja-JP"/>
              </w:rPr>
              <w:fldChar w:fldCharType="end"/>
            </w:r>
            <w:bookmarkEnd w:id="59"/>
            <w:r w:rsidRPr="00E714F0">
              <w:rPr>
                <w:rFonts w:ascii="Times New Roman" w:eastAsia="Yu Mincho" w:hAnsi="Times New Roman" w:cs="Times New Roman"/>
                <w:sz w:val="24"/>
                <w:szCs w:val="24"/>
                <w:lang w:eastAsia="ja-JP"/>
              </w:rPr>
              <w:t>)</w:t>
            </w:r>
          </w:p>
        </w:tc>
      </w:tr>
      <w:tr w:rsidR="00500CFC" w:rsidRPr="00E714F0" w14:paraId="5168934B" w14:textId="77777777" w:rsidTr="00497A43">
        <w:trPr>
          <w:trHeight w:val="661"/>
          <w:jc w:val="center"/>
        </w:trPr>
        <w:tc>
          <w:tcPr>
            <w:tcW w:w="258" w:type="pct"/>
            <w:vAlign w:val="center"/>
          </w:tcPr>
          <w:p w14:paraId="0860C997" w14:textId="77777777" w:rsidR="00500CFC" w:rsidRPr="00E714F0" w:rsidRDefault="00500CFC" w:rsidP="00617FE4">
            <w:pPr>
              <w:spacing w:line="480" w:lineRule="auto"/>
              <w:jc w:val="center"/>
              <w:rPr>
                <w:rFonts w:ascii="Times New Roman" w:eastAsia="Yu Mincho" w:hAnsi="Times New Roman" w:cs="Times New Roman"/>
                <w:sz w:val="24"/>
                <w:szCs w:val="24"/>
                <w:lang w:eastAsia="ja-JP"/>
              </w:rPr>
              <w:pPrChange w:id="60" w:author="Liu, Luyu" w:date="2020-06-02T13:32:00Z">
                <w:pPr>
                  <w:spacing w:line="480" w:lineRule="auto"/>
                  <w:jc w:val="center"/>
                </w:pPr>
              </w:pPrChange>
            </w:pPr>
          </w:p>
        </w:tc>
        <w:tc>
          <w:tcPr>
            <w:tcW w:w="4462" w:type="pct"/>
            <w:vAlign w:val="center"/>
            <w:hideMark/>
          </w:tcPr>
          <w:p w14:paraId="04226CBE" w14:textId="77777777" w:rsidR="00500CFC" w:rsidRPr="00AB345C" w:rsidRDefault="00500CFC" w:rsidP="00617FE4">
            <w:pPr>
              <w:spacing w:line="480" w:lineRule="auto"/>
              <w:jc w:val="center"/>
              <w:rPr>
                <w:rFonts w:ascii="Times New Roman" w:hAnsi="Times New Roman" w:cs="Times New Roman"/>
                <w:sz w:val="24"/>
              </w:rPr>
              <w:pPrChange w:id="61" w:author="Liu, Luyu" w:date="2020-06-02T13:32:00Z">
                <w:pPr>
                  <w:spacing w:line="480" w:lineRule="auto"/>
                  <w:jc w:val="center"/>
                </w:pPr>
              </w:pPrChange>
            </w:pPr>
            <m:oMathPara>
              <m:oMath>
                <m:r>
                  <w:rPr>
                    <w:rFonts w:ascii="Cambria Math" w:eastAsia="Yu Mincho" w:hAnsi="Cambria Math" w:cs="Times New Roman"/>
                    <w:sz w:val="24"/>
                    <w:szCs w:val="24"/>
                    <w:lang w:eastAsia="ja-JP"/>
                  </w:rPr>
                  <m:t>P</m:t>
                </m:r>
                <m:d>
                  <m:dPr>
                    <m:ctrlPr>
                      <w:rPr>
                        <w:rFonts w:ascii="Cambria Math" w:eastAsia="Yu Mincho" w:hAnsi="Cambria Math" w:cs="Times New Roman"/>
                        <w:i/>
                        <w:sz w:val="24"/>
                        <w:szCs w:val="24"/>
                        <w:lang w:eastAsia="ja-JP"/>
                      </w:rPr>
                    </m:ctrlPr>
                  </m:dPr>
                  <m:e>
                    <m:r>
                      <w:rPr>
                        <w:rFonts w:ascii="Cambria Math" w:eastAsia="Yu Mincho" w:hAnsi="Cambria Math" w:cs="Times New Roman"/>
                        <w:sz w:val="24"/>
                        <w:szCs w:val="24"/>
                        <w:lang w:eastAsia="ja-JP"/>
                      </w:rPr>
                      <m:t>t&gt;</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f</m:t>
                        </m:r>
                      </m:sub>
                    </m:sSub>
                  </m:e>
                </m:d>
                <m:r>
                  <w:rPr>
                    <w:rFonts w:ascii="Cambria Math" w:eastAsia="Yu Mincho" w:hAnsi="Cambria Math" w:cs="Times New Roman"/>
                    <w:sz w:val="24"/>
                    <w:szCs w:val="24"/>
                    <w:lang w:eastAsia="ja-JP"/>
                  </w:rPr>
                  <m:t>=1-</m:t>
                </m:r>
                <m:f>
                  <m:fPr>
                    <m:ctrlPr>
                      <w:rPr>
                        <w:rFonts w:ascii="Cambria Math" w:eastAsia="Yu Mincho" w:hAnsi="Cambria Math" w:cs="Times New Roman"/>
                        <w:i/>
                        <w:sz w:val="24"/>
                        <w:szCs w:val="24"/>
                        <w:lang w:eastAsia="ja-JP"/>
                      </w:rPr>
                    </m:ctrlPr>
                  </m:fPr>
                  <m:num>
                    <m:r>
                      <w:rPr>
                        <w:rFonts w:ascii="Cambria Math" w:eastAsia="Yu Mincho" w:hAnsi="Cambria Math" w:cs="Times New Roman"/>
                        <w:sz w:val="24"/>
                        <w:szCs w:val="24"/>
                        <w:lang w:eastAsia="ja-JP"/>
                      </w:rPr>
                      <m:t>f</m:t>
                    </m:r>
                    <m:d>
                      <m:dPr>
                        <m:ctrlPr>
                          <w:rPr>
                            <w:rFonts w:ascii="Cambria Math" w:eastAsia="Yu Mincho" w:hAnsi="Cambria Math" w:cs="Times New Roman"/>
                            <w:i/>
                            <w:sz w:val="24"/>
                            <w:szCs w:val="24"/>
                            <w:lang w:eastAsia="ja-JP"/>
                          </w:rPr>
                        </m:ctrlPr>
                      </m:dPr>
                      <m:e>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f</m:t>
                            </m:r>
                          </m:sub>
                        </m:sSub>
                      </m:e>
                    </m:d>
                    <m:r>
                      <w:rPr>
                        <w:rFonts w:ascii="Cambria Math" w:eastAsia="Yu Mincho" w:hAnsi="Cambria Math" w:cs="Times New Roman"/>
                        <w:sz w:val="24"/>
                        <w:szCs w:val="24"/>
                        <w:lang w:eastAsia="ja-JP"/>
                      </w:rPr>
                      <m:t>-b</m:t>
                    </m:r>
                  </m:num>
                  <m:den>
                    <m:r>
                      <w:rPr>
                        <w:rFonts w:ascii="Cambria Math" w:eastAsia="Yu Mincho" w:hAnsi="Cambria Math" w:cs="Times New Roman"/>
                        <w:sz w:val="24"/>
                        <w:szCs w:val="24"/>
                        <w:lang w:eastAsia="ja-JP"/>
                      </w:rPr>
                      <m:t>B</m:t>
                    </m:r>
                  </m:den>
                </m:f>
                <m:r>
                  <w:rPr>
                    <w:rFonts w:ascii="Cambria Math" w:eastAsia="Yu Mincho" w:hAnsi="Cambria Math" w:cs="Times New Roman"/>
                    <w:sz w:val="24"/>
                    <w:szCs w:val="24"/>
                    <w:lang w:eastAsia="ja-JP"/>
                  </w:rPr>
                  <m:t xml:space="preserve">= </m:t>
                </m:r>
                <m:f>
                  <m:fPr>
                    <m:ctrlPr>
                      <w:rPr>
                        <w:rFonts w:ascii="Cambria Math" w:eastAsia="Yu Mincho" w:hAnsi="Cambria Math" w:cs="Times New Roman"/>
                        <w:i/>
                        <w:sz w:val="24"/>
                        <w:szCs w:val="24"/>
                        <w:lang w:eastAsia="ja-JP"/>
                      </w:rPr>
                    </m:ctrlPr>
                  </m:fPr>
                  <m:num>
                    <m:r>
                      <w:rPr>
                        <w:rFonts w:ascii="Cambria Math" w:eastAsia="Yu Mincho" w:hAnsi="Cambria Math" w:cs="Times New Roman"/>
                        <w:sz w:val="24"/>
                        <w:szCs w:val="24"/>
                        <w:lang w:eastAsia="ja-JP"/>
                      </w:rPr>
                      <m:t>α</m:t>
                    </m:r>
                  </m:num>
                  <m:den>
                    <m:r>
                      <w:rPr>
                        <w:rFonts w:ascii="Cambria Math" w:eastAsia="Yu Mincho" w:hAnsi="Cambria Math" w:cs="Times New Roman"/>
                        <w:sz w:val="24"/>
                        <w:szCs w:val="24"/>
                        <w:lang w:eastAsia="ja-JP"/>
                      </w:rPr>
                      <m:t>2</m:t>
                    </m:r>
                  </m:den>
                </m:f>
              </m:oMath>
            </m:oMathPara>
          </w:p>
        </w:tc>
        <w:tc>
          <w:tcPr>
            <w:tcW w:w="280" w:type="pct"/>
            <w:vAlign w:val="center"/>
            <w:hideMark/>
          </w:tcPr>
          <w:p w14:paraId="37B2620E" w14:textId="77777777" w:rsidR="00500CFC" w:rsidRPr="00E714F0" w:rsidRDefault="00500CFC" w:rsidP="00617FE4">
            <w:pPr>
              <w:spacing w:line="480" w:lineRule="auto"/>
              <w:jc w:val="center"/>
              <w:rPr>
                <w:rFonts w:ascii="Times New Roman" w:eastAsia="Yu Mincho" w:hAnsi="Times New Roman" w:cs="Times New Roman"/>
                <w:sz w:val="24"/>
                <w:szCs w:val="24"/>
                <w:lang w:eastAsia="ja-JP"/>
              </w:rPr>
              <w:pPrChange w:id="62" w:author="Liu, Luyu" w:date="2020-06-02T13:32:00Z">
                <w:pPr>
                  <w:spacing w:line="480" w:lineRule="auto"/>
                  <w:jc w:val="center"/>
                </w:pPr>
              </w:pPrChange>
            </w:pPr>
            <w:bookmarkStart w:id="63" w:name="_Ref36813193"/>
            <w:r w:rsidRPr="00E714F0">
              <w:rPr>
                <w:rFonts w:ascii="Times New Roman" w:eastAsia="Yu Mincho" w:hAnsi="Times New Roman" w:cs="Times New Roman"/>
                <w:sz w:val="24"/>
                <w:szCs w:val="24"/>
                <w:lang w:eastAsia="ja-JP"/>
              </w:rPr>
              <w:t>(</w:t>
            </w:r>
            <w:r w:rsidRPr="00411925">
              <w:rPr>
                <w:rFonts w:ascii="Times New Roman" w:eastAsia="Yu Mincho" w:hAnsi="Times New Roman" w:cs="Times New Roman"/>
                <w:sz w:val="24"/>
                <w:szCs w:val="24"/>
                <w:lang w:eastAsia="ja-JP"/>
              </w:rPr>
              <w:fldChar w:fldCharType="begin"/>
            </w:r>
            <w:r w:rsidRPr="00411925">
              <w:rPr>
                <w:rFonts w:ascii="Times New Roman" w:eastAsia="Yu Mincho" w:hAnsi="Times New Roman" w:cs="Times New Roman"/>
                <w:sz w:val="24"/>
                <w:szCs w:val="24"/>
                <w:lang w:eastAsia="ja-JP"/>
              </w:rPr>
              <w:instrText xml:space="preserve"> SEQ Equation \* ARABIC </w:instrText>
            </w:r>
            <w:r w:rsidRPr="00411925">
              <w:rPr>
                <w:rFonts w:ascii="Times New Roman" w:eastAsia="Yu Mincho" w:hAnsi="Times New Roman" w:cs="Times New Roman"/>
                <w:sz w:val="24"/>
                <w:szCs w:val="24"/>
                <w:lang w:eastAsia="ja-JP"/>
              </w:rPr>
              <w:fldChar w:fldCharType="separate"/>
            </w:r>
            <w:r>
              <w:rPr>
                <w:rFonts w:ascii="Times New Roman" w:eastAsia="Yu Mincho" w:hAnsi="Times New Roman" w:cs="Times New Roman"/>
                <w:noProof/>
                <w:sz w:val="24"/>
                <w:szCs w:val="24"/>
                <w:lang w:eastAsia="ja-JP"/>
              </w:rPr>
              <w:t>3</w:t>
            </w:r>
            <w:r w:rsidRPr="00411925">
              <w:rPr>
                <w:rFonts w:ascii="Times New Roman" w:eastAsia="Yu Mincho" w:hAnsi="Times New Roman" w:cs="Times New Roman"/>
                <w:sz w:val="24"/>
                <w:szCs w:val="24"/>
                <w:lang w:eastAsia="ja-JP"/>
              </w:rPr>
              <w:fldChar w:fldCharType="end"/>
            </w:r>
            <w:bookmarkEnd w:id="63"/>
            <w:r w:rsidRPr="00E714F0">
              <w:rPr>
                <w:rFonts w:ascii="Times New Roman" w:eastAsia="Yu Mincho" w:hAnsi="Times New Roman" w:cs="Times New Roman"/>
                <w:sz w:val="24"/>
                <w:szCs w:val="24"/>
                <w:lang w:eastAsia="ja-JP"/>
              </w:rPr>
              <w:t>)</w:t>
            </w:r>
          </w:p>
        </w:tc>
      </w:tr>
      <w:tr w:rsidR="00500CFC" w:rsidRPr="00E714F0" w14:paraId="26EA398D" w14:textId="77777777" w:rsidTr="00497A43">
        <w:trPr>
          <w:trHeight w:val="661"/>
          <w:jc w:val="center"/>
        </w:trPr>
        <w:tc>
          <w:tcPr>
            <w:tcW w:w="258" w:type="pct"/>
            <w:vAlign w:val="center"/>
          </w:tcPr>
          <w:p w14:paraId="33E786C7" w14:textId="77777777" w:rsidR="00500CFC" w:rsidRPr="00E714F0" w:rsidRDefault="00500CFC" w:rsidP="00617FE4">
            <w:pPr>
              <w:spacing w:line="480" w:lineRule="auto"/>
              <w:jc w:val="center"/>
              <w:rPr>
                <w:rFonts w:ascii="Times New Roman" w:eastAsia="Yu Mincho" w:hAnsi="Times New Roman" w:cs="Times New Roman"/>
                <w:sz w:val="24"/>
                <w:szCs w:val="24"/>
                <w:lang w:eastAsia="ja-JP"/>
              </w:rPr>
              <w:pPrChange w:id="64" w:author="Liu, Luyu" w:date="2020-06-02T13:32:00Z">
                <w:pPr>
                  <w:spacing w:line="480" w:lineRule="auto"/>
                  <w:jc w:val="center"/>
                </w:pPr>
              </w:pPrChange>
            </w:pPr>
          </w:p>
        </w:tc>
        <w:tc>
          <w:tcPr>
            <w:tcW w:w="4462" w:type="pct"/>
            <w:vAlign w:val="center"/>
            <w:hideMark/>
          </w:tcPr>
          <w:p w14:paraId="542A54A9" w14:textId="77777777" w:rsidR="00500CFC" w:rsidRPr="00F465FC" w:rsidRDefault="00500CFC" w:rsidP="00617FE4">
            <w:pPr>
              <w:spacing w:line="480" w:lineRule="auto"/>
              <w:jc w:val="both"/>
              <w:rPr>
                <w:rFonts w:ascii="Times New Roman" w:hAnsi="Times New Roman" w:cs="Times New Roman"/>
                <w:sz w:val="24"/>
              </w:rPr>
              <w:pPrChange w:id="65" w:author="Liu, Luyu" w:date="2020-06-02T13:32:00Z">
                <w:pPr>
                  <w:spacing w:line="480" w:lineRule="auto"/>
                  <w:jc w:val="both"/>
                </w:pPr>
              </w:pPrChange>
            </w:pPr>
            <m:oMathPara>
              <m:oMath>
                <m:r>
                  <w:rPr>
                    <w:rFonts w:ascii="Cambria Math" w:eastAsia="Yu Mincho" w:hAnsi="Cambria Math" w:cs="Times New Roman"/>
                    <w:sz w:val="24"/>
                    <w:szCs w:val="24"/>
                    <w:lang w:eastAsia="ja-JP"/>
                  </w:rPr>
                  <m:t>P</m:t>
                </m:r>
                <m:d>
                  <m:dPr>
                    <m:ctrlPr>
                      <w:rPr>
                        <w:rFonts w:ascii="Cambria Math" w:eastAsia="Yu Mincho" w:hAnsi="Cambria Math" w:cs="Times New Roman"/>
                        <w:i/>
                        <w:sz w:val="24"/>
                        <w:szCs w:val="24"/>
                        <w:lang w:eastAsia="ja-JP"/>
                      </w:rPr>
                    </m:ctrlPr>
                  </m:dPr>
                  <m:e>
                    <m:r>
                      <w:rPr>
                        <w:rFonts w:ascii="Cambria Math" w:eastAsia="Yu Mincho" w:hAnsi="Cambria Math" w:cs="Times New Roman"/>
                        <w:sz w:val="24"/>
                        <w:szCs w:val="24"/>
                        <w:lang w:eastAsia="ja-JP"/>
                      </w:rPr>
                      <m:t>t&lt;</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c</m:t>
                        </m:r>
                      </m:sub>
                    </m:sSub>
                  </m:e>
                </m:d>
                <m:r>
                  <w:rPr>
                    <w:rFonts w:ascii="Cambria Math" w:eastAsia="Yu Mincho" w:hAnsi="Cambria Math" w:cs="Times New Roman"/>
                    <w:sz w:val="24"/>
                    <w:szCs w:val="24"/>
                    <w:lang w:eastAsia="ja-JP"/>
                  </w:rPr>
                  <m:t>=</m:t>
                </m:r>
                <m:f>
                  <m:fPr>
                    <m:ctrlPr>
                      <w:rPr>
                        <w:rFonts w:ascii="Cambria Math" w:eastAsia="Yu Mincho" w:hAnsi="Cambria Math" w:cs="Times New Roman"/>
                        <w:i/>
                        <w:sz w:val="24"/>
                        <w:szCs w:val="24"/>
                        <w:lang w:eastAsia="ja-JP"/>
                      </w:rPr>
                    </m:ctrlPr>
                  </m:fPr>
                  <m:num>
                    <m:r>
                      <w:rPr>
                        <w:rFonts w:ascii="Cambria Math" w:eastAsia="Yu Mincho" w:hAnsi="Cambria Math" w:cs="Times New Roman"/>
                        <w:sz w:val="24"/>
                        <w:szCs w:val="24"/>
                        <w:lang w:eastAsia="ja-JP"/>
                      </w:rPr>
                      <m:t>f</m:t>
                    </m:r>
                    <m:d>
                      <m:dPr>
                        <m:ctrlPr>
                          <w:rPr>
                            <w:rFonts w:ascii="Cambria Math" w:eastAsia="Yu Mincho" w:hAnsi="Cambria Math" w:cs="Times New Roman"/>
                            <w:i/>
                            <w:sz w:val="24"/>
                            <w:szCs w:val="24"/>
                            <w:lang w:eastAsia="ja-JP"/>
                          </w:rPr>
                        </m:ctrlPr>
                      </m:dPr>
                      <m:e>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c</m:t>
                            </m:r>
                          </m:sub>
                        </m:sSub>
                      </m:e>
                    </m:d>
                    <m:r>
                      <w:rPr>
                        <w:rFonts w:ascii="Cambria Math" w:eastAsia="Yu Mincho" w:hAnsi="Cambria Math" w:cs="Times New Roman"/>
                        <w:sz w:val="24"/>
                        <w:szCs w:val="24"/>
                        <w:lang w:eastAsia="ja-JP"/>
                      </w:rPr>
                      <m:t>-b</m:t>
                    </m:r>
                  </m:num>
                  <m:den>
                    <m:r>
                      <w:rPr>
                        <w:rFonts w:ascii="Cambria Math" w:eastAsia="Yu Mincho" w:hAnsi="Cambria Math" w:cs="Times New Roman"/>
                        <w:sz w:val="24"/>
                        <w:szCs w:val="24"/>
                        <w:lang w:eastAsia="ja-JP"/>
                      </w:rPr>
                      <m:t>B</m:t>
                    </m:r>
                  </m:den>
                </m:f>
                <m:r>
                  <w:rPr>
                    <w:rFonts w:ascii="Cambria Math" w:eastAsia="Yu Mincho" w:hAnsi="Cambria Math" w:cs="Times New Roman"/>
                    <w:sz w:val="24"/>
                    <w:szCs w:val="24"/>
                    <w:lang w:eastAsia="ja-JP"/>
                  </w:rPr>
                  <m:t>=</m:t>
                </m:r>
                <m:f>
                  <m:fPr>
                    <m:ctrlPr>
                      <w:rPr>
                        <w:rFonts w:ascii="Cambria Math" w:eastAsia="Yu Mincho" w:hAnsi="Cambria Math" w:cs="Times New Roman"/>
                        <w:i/>
                        <w:sz w:val="24"/>
                        <w:szCs w:val="24"/>
                        <w:lang w:eastAsia="ja-JP"/>
                      </w:rPr>
                    </m:ctrlPr>
                  </m:fPr>
                  <m:num>
                    <m:r>
                      <w:rPr>
                        <w:rFonts w:ascii="Cambria Math" w:eastAsia="Yu Mincho" w:hAnsi="Cambria Math" w:cs="Times New Roman"/>
                        <w:sz w:val="24"/>
                        <w:szCs w:val="24"/>
                        <w:lang w:eastAsia="ja-JP"/>
                      </w:rPr>
                      <m:t>α</m:t>
                    </m:r>
                  </m:num>
                  <m:den>
                    <m:r>
                      <w:rPr>
                        <w:rFonts w:ascii="Cambria Math" w:eastAsia="Yu Mincho" w:hAnsi="Cambria Math" w:cs="Times New Roman"/>
                        <w:sz w:val="24"/>
                        <w:szCs w:val="24"/>
                        <w:lang w:eastAsia="ja-JP"/>
                      </w:rPr>
                      <m:t>2</m:t>
                    </m:r>
                  </m:den>
                </m:f>
              </m:oMath>
            </m:oMathPara>
          </w:p>
        </w:tc>
        <w:tc>
          <w:tcPr>
            <w:tcW w:w="280" w:type="pct"/>
            <w:vAlign w:val="center"/>
            <w:hideMark/>
          </w:tcPr>
          <w:p w14:paraId="76FEC576" w14:textId="77777777" w:rsidR="00500CFC" w:rsidRPr="00E714F0" w:rsidRDefault="00500CFC" w:rsidP="00617FE4">
            <w:pPr>
              <w:spacing w:line="480" w:lineRule="auto"/>
              <w:jc w:val="center"/>
              <w:rPr>
                <w:rFonts w:ascii="Times New Roman" w:eastAsia="Yu Mincho" w:hAnsi="Times New Roman" w:cs="Times New Roman"/>
                <w:sz w:val="24"/>
                <w:szCs w:val="24"/>
                <w:lang w:eastAsia="ja-JP"/>
              </w:rPr>
              <w:pPrChange w:id="66" w:author="Liu, Luyu" w:date="2020-06-02T13:32:00Z">
                <w:pPr>
                  <w:spacing w:line="480" w:lineRule="auto"/>
                  <w:jc w:val="center"/>
                </w:pPr>
              </w:pPrChange>
            </w:pPr>
            <w:bookmarkStart w:id="67" w:name="_Ref41743906"/>
            <w:r w:rsidRPr="00E714F0">
              <w:rPr>
                <w:rFonts w:ascii="Times New Roman" w:eastAsia="Yu Mincho" w:hAnsi="Times New Roman" w:cs="Times New Roman"/>
                <w:sz w:val="24"/>
                <w:szCs w:val="24"/>
                <w:lang w:eastAsia="ja-JP"/>
              </w:rPr>
              <w:t>(</w:t>
            </w:r>
            <w:r w:rsidRPr="00F465FC">
              <w:rPr>
                <w:rFonts w:ascii="Times New Roman" w:eastAsia="Yu Mincho" w:hAnsi="Times New Roman" w:cs="Times New Roman"/>
                <w:sz w:val="24"/>
                <w:szCs w:val="24"/>
                <w:lang w:eastAsia="ja-JP"/>
              </w:rPr>
              <w:fldChar w:fldCharType="begin"/>
            </w:r>
            <w:r w:rsidRPr="00F465FC">
              <w:rPr>
                <w:rFonts w:ascii="Times New Roman" w:eastAsia="Yu Mincho" w:hAnsi="Times New Roman" w:cs="Times New Roman"/>
                <w:sz w:val="24"/>
                <w:szCs w:val="24"/>
                <w:lang w:eastAsia="ja-JP"/>
              </w:rPr>
              <w:instrText xml:space="preserve"> SEQ Equation \* ARABIC </w:instrText>
            </w:r>
            <w:r w:rsidRPr="00F465FC">
              <w:rPr>
                <w:rFonts w:ascii="Times New Roman" w:eastAsia="Yu Mincho" w:hAnsi="Times New Roman" w:cs="Times New Roman"/>
                <w:sz w:val="24"/>
                <w:szCs w:val="24"/>
                <w:lang w:eastAsia="ja-JP"/>
              </w:rPr>
              <w:fldChar w:fldCharType="separate"/>
            </w:r>
            <w:r w:rsidRPr="00F465FC">
              <w:rPr>
                <w:rFonts w:ascii="Times New Roman" w:eastAsia="Yu Mincho" w:hAnsi="Times New Roman" w:cs="Times New Roman"/>
                <w:sz w:val="24"/>
                <w:szCs w:val="24"/>
                <w:lang w:eastAsia="ja-JP"/>
              </w:rPr>
              <w:t>4</w:t>
            </w:r>
            <w:r w:rsidRPr="00F465FC">
              <w:rPr>
                <w:rFonts w:ascii="Times New Roman" w:eastAsia="Yu Mincho" w:hAnsi="Times New Roman" w:cs="Times New Roman"/>
                <w:sz w:val="24"/>
                <w:szCs w:val="24"/>
                <w:lang w:eastAsia="ja-JP"/>
              </w:rPr>
              <w:fldChar w:fldCharType="end"/>
            </w:r>
            <w:bookmarkEnd w:id="67"/>
            <w:r w:rsidRPr="00E714F0">
              <w:rPr>
                <w:rFonts w:ascii="Times New Roman" w:eastAsia="Yu Mincho" w:hAnsi="Times New Roman" w:cs="Times New Roman"/>
                <w:sz w:val="24"/>
                <w:szCs w:val="24"/>
                <w:lang w:eastAsia="ja-JP"/>
              </w:rPr>
              <w:t>)</w:t>
            </w:r>
          </w:p>
        </w:tc>
      </w:tr>
    </w:tbl>
    <w:p w14:paraId="02AEAF77" w14:textId="64CF6FC7" w:rsidR="00500CFC" w:rsidRDefault="00500CFC" w:rsidP="00617FE4">
      <w:pPr>
        <w:spacing w:line="480" w:lineRule="auto"/>
        <w:jc w:val="both"/>
        <w:rPr>
          <w:rFonts w:ascii="Times New Roman" w:hAnsi="Times New Roman" w:cs="Times New Roman"/>
          <w:sz w:val="24"/>
        </w:rPr>
        <w:pPrChange w:id="68" w:author="Liu, Luyu" w:date="2020-06-02T13:32:00Z">
          <w:pPr>
            <w:spacing w:line="480" w:lineRule="auto"/>
            <w:jc w:val="both"/>
          </w:pPr>
        </w:pPrChange>
      </w:pPr>
      <w:proofErr w:type="gramStart"/>
      <w:r>
        <w:rPr>
          <w:rFonts w:ascii="Times New Roman" w:hAnsi="Times New Roman" w:cs="Times New Roman"/>
          <w:sz w:val="24"/>
        </w:rPr>
        <w:t>where</w:t>
      </w:r>
      <w:proofErr w:type="gramEnd"/>
      <w:r>
        <w:rPr>
          <w:rFonts w:ascii="Times New Roman" w:hAnsi="Times New Roman" w:cs="Times New Roman"/>
          <w:sz w:val="24"/>
        </w:rPr>
        <w:t xml:space="preserve"> </w:t>
      </w:r>
      <w:r w:rsidRPr="009457DC">
        <w:rPr>
          <w:rFonts w:ascii="Times New Roman" w:hAnsi="Times New Roman" w:cs="Times New Roman"/>
          <w:i/>
          <w:sz w:val="24"/>
        </w:rPr>
        <w:t>P</w:t>
      </w:r>
      <w:r>
        <w:rPr>
          <w:rFonts w:ascii="Times New Roman" w:hAnsi="Times New Roman" w:cs="Times New Roman"/>
          <w:sz w:val="24"/>
        </w:rPr>
        <w:t xml:space="preserve"> is the probability density function of the normalized logistic function; to normalize the logistic function, we subtract the normal value </w:t>
      </w:r>
      <w:r w:rsidRPr="009457DC">
        <w:rPr>
          <w:rFonts w:ascii="Times New Roman" w:hAnsi="Times New Roman" w:cs="Times New Roman"/>
          <w:i/>
          <w:sz w:val="24"/>
        </w:rPr>
        <w:t>b</w:t>
      </w:r>
      <w:r>
        <w:rPr>
          <w:rFonts w:ascii="Times New Roman" w:hAnsi="Times New Roman" w:cs="Times New Roman"/>
          <w:sz w:val="24"/>
        </w:rPr>
        <w:t xml:space="preserve"> and divide the result by </w:t>
      </w:r>
      <w:r w:rsidRPr="009457DC">
        <w:rPr>
          <w:rFonts w:ascii="Times New Roman" w:hAnsi="Times New Roman" w:cs="Times New Roman"/>
          <w:i/>
          <w:sz w:val="24"/>
        </w:rPr>
        <w:t xml:space="preserve">B </w:t>
      </w:r>
      <w:r>
        <w:rPr>
          <w:rFonts w:ascii="Times New Roman" w:hAnsi="Times New Roman" w:cs="Times New Roman"/>
          <w:sz w:val="24"/>
        </w:rPr>
        <w:t xml:space="preserve">to construct the </w:t>
      </w:r>
      <w:r w:rsidRPr="009457DC">
        <w:rPr>
          <w:rFonts w:ascii="Times New Roman" w:hAnsi="Times New Roman" w:cs="Times New Roman"/>
          <w:i/>
          <w:sz w:val="24"/>
        </w:rPr>
        <w:t xml:space="preserve">P </w:t>
      </w:r>
      <w:r>
        <w:rPr>
          <w:rFonts w:ascii="Times New Roman" w:hAnsi="Times New Roman" w:cs="Times New Roman"/>
          <w:sz w:val="24"/>
        </w:rPr>
        <w:t xml:space="preserve">function so that </w:t>
      </w:r>
      <m:oMath>
        <m:nary>
          <m:naryPr>
            <m:limLoc m:val="subSup"/>
            <m:ctrlPr>
              <w:rPr>
                <w:rFonts w:ascii="Cambria Math" w:hAnsi="Cambria Math" w:cs="Times New Roman"/>
                <w:i/>
                <w:sz w:val="24"/>
              </w:rPr>
            </m:ctrlPr>
          </m:naryPr>
          <m:sub>
            <m:r>
              <w:rPr>
                <w:rFonts w:ascii="Cambria Math" w:hAnsi="Cambria Math" w:cs="Times New Roman"/>
                <w:sz w:val="24"/>
              </w:rPr>
              <m:t>-∞</m:t>
            </m:r>
          </m:sub>
          <m:sup>
            <m:r>
              <w:rPr>
                <w:rFonts w:ascii="Cambria Math" w:hAnsi="Cambria Math" w:cs="Times New Roman"/>
                <w:sz w:val="24"/>
              </w:rPr>
              <m:t>∞</m:t>
            </m:r>
          </m:sup>
          <m:e>
            <m:r>
              <w:rPr>
                <w:rFonts w:ascii="Cambria Math" w:hAnsi="Cambria Math" w:cs="Times New Roman"/>
                <w:sz w:val="24"/>
              </w:rPr>
              <m:t>P</m:t>
            </m:r>
            <m:d>
              <m:dPr>
                <m:ctrlPr>
                  <w:rPr>
                    <w:rFonts w:ascii="Cambria Math" w:hAnsi="Cambria Math" w:cs="Times New Roman"/>
                    <w:i/>
                    <w:sz w:val="24"/>
                  </w:rPr>
                </m:ctrlPr>
              </m:dPr>
              <m:e>
                <m:r>
                  <w:rPr>
                    <w:rFonts w:ascii="Cambria Math" w:hAnsi="Cambria Math" w:cs="Times New Roman"/>
                    <w:sz w:val="24"/>
                  </w:rPr>
                  <m:t>t</m:t>
                </m:r>
              </m:e>
            </m:d>
            <m:r>
              <w:rPr>
                <w:rFonts w:ascii="Cambria Math" w:hAnsi="Cambria Math" w:cs="Times New Roman"/>
                <w:sz w:val="24"/>
              </w:rPr>
              <m:t>=1</m:t>
            </m:r>
          </m:e>
        </m:nary>
      </m:oMath>
      <w:r>
        <w:rPr>
          <w:rFonts w:ascii="Times New Roman" w:hAnsi="Times New Roman" w:cs="Times New Roman"/>
          <w:sz w:val="24"/>
        </w:rPr>
        <w:t xml:space="preserve">. </w:t>
      </w:r>
      <m:oMath>
        <m:r>
          <w:del w:id="69" w:author="Liu, Luyu" w:date="2020-06-02T13:08:00Z">
            <w:rPr>
              <w:rFonts w:ascii="Cambria Math" w:hAnsi="Cambria Math" w:cs="Times New Roman"/>
              <w:sz w:val="24"/>
            </w:rPr>
            <m:t>α</m:t>
          </w:del>
        </m:r>
      </m:oMath>
      <w:del w:id="70" w:author="Liu, Luyu" w:date="2020-06-02T13:08:00Z">
        <w:r w:rsidDel="00905A80">
          <w:rPr>
            <w:rFonts w:ascii="Times New Roman" w:hAnsi="Times New Roman" w:cs="Times New Roman"/>
            <w:sz w:val="24"/>
          </w:rPr>
          <w:delText xml:space="preserve"> </w:delText>
        </w:r>
      </w:del>
      <w:del w:id="71" w:author="Liu, Luyu" w:date="2020-06-02T13:15:00Z">
        <w:r w:rsidDel="00905A80">
          <w:rPr>
            <w:rFonts w:ascii="Times New Roman" w:hAnsi="Times New Roman" w:cs="Times New Roman"/>
            <w:sz w:val="24"/>
          </w:rPr>
          <w:delText>i</w:delText>
        </w:r>
      </w:del>
      <w:ins w:id="72" w:author="Liu, Luyu" w:date="2020-06-02T13:15:00Z">
        <w:r w:rsidR="00905A80" w:rsidRPr="00905A80">
          <w:rPr>
            <w:rFonts w:ascii="Times New Roman" w:eastAsia="Yu Mincho" w:hAnsi="Times New Roman" w:cs="Times New Roman"/>
            <w:sz w:val="24"/>
            <w:szCs w:val="24"/>
            <w:lang w:eastAsia="ja-JP"/>
          </w:rPr>
          <w:t xml:space="preserve"> </w:t>
        </w:r>
        <w:proofErr w:type="gramStart"/>
        <w:r w:rsidR="00905A80">
          <w:rPr>
            <w:rFonts w:ascii="Times New Roman" w:eastAsia="Yu Mincho" w:hAnsi="Times New Roman" w:cs="Times New Roman"/>
            <w:sz w:val="24"/>
            <w:szCs w:val="24"/>
            <w:lang w:eastAsia="ja-JP"/>
          </w:rPr>
          <w:t>α</w:t>
        </w:r>
        <w:proofErr w:type="gramEnd"/>
        <w:r w:rsidR="00905A80">
          <w:rPr>
            <w:rFonts w:ascii="Times New Roman" w:hAnsi="Times New Roman" w:cs="Times New Roman"/>
            <w:sz w:val="24"/>
          </w:rPr>
          <w:t xml:space="preserve"> i</w:t>
        </w:r>
      </w:ins>
      <w:r>
        <w:rPr>
          <w:rFonts w:ascii="Times New Roman" w:hAnsi="Times New Roman" w:cs="Times New Roman"/>
          <w:sz w:val="24"/>
        </w:rPr>
        <w:t xml:space="preserve">s the confidence </w:t>
      </w:r>
      <w:del w:id="73" w:author="Liu, Luyu" w:date="2020-06-02T13:06:00Z">
        <w:r w:rsidDel="00905A80">
          <w:rPr>
            <w:rFonts w:ascii="Times New Roman" w:hAnsi="Times New Roman" w:cs="Times New Roman"/>
            <w:sz w:val="24"/>
          </w:rPr>
          <w:delText>level</w:delText>
        </w:r>
      </w:del>
      <w:ins w:id="74" w:author="Liu, Luyu" w:date="2020-06-02T13:06:00Z">
        <w:r w:rsidR="00905A80">
          <w:rPr>
            <w:rFonts w:ascii="Times New Roman" w:hAnsi="Times New Roman" w:cs="Times New Roman"/>
            <w:sz w:val="24"/>
          </w:rPr>
          <w:t>threshold</w:t>
        </w:r>
      </w:ins>
      <w:r>
        <w:rPr>
          <w:rFonts w:ascii="Times New Roman" w:hAnsi="Times New Roman" w:cs="Times New Roman"/>
          <w:sz w:val="24"/>
        </w:rPr>
        <w:t xml:space="preserve">. </w:t>
      </w:r>
      <w:r>
        <w:rPr>
          <w:rFonts w:ascii="Times New Roman" w:eastAsia="Yu Mincho" w:hAnsi="Times New Roman" w:cs="Times New Roman"/>
          <w:sz w:val="24"/>
          <w:szCs w:val="24"/>
          <w:lang w:eastAsia="ja-JP"/>
        </w:rPr>
        <w:t xml:space="preserve">From equations </w:t>
      </w:r>
      <w:r>
        <w:rPr>
          <w:rFonts w:ascii="Times New Roman" w:eastAsia="Yu Mincho" w:hAnsi="Times New Roman" w:cs="Times New Roman"/>
          <w:sz w:val="24"/>
          <w:szCs w:val="24"/>
          <w:lang w:eastAsia="ja-JP"/>
        </w:rPr>
        <w:fldChar w:fldCharType="begin"/>
      </w:r>
      <w:r>
        <w:rPr>
          <w:rFonts w:ascii="Times New Roman" w:eastAsia="Yu Mincho" w:hAnsi="Times New Roman" w:cs="Times New Roman"/>
          <w:sz w:val="24"/>
          <w:szCs w:val="24"/>
          <w:lang w:eastAsia="ja-JP"/>
        </w:rPr>
        <w:instrText xml:space="preserve"> REF _Ref36807866 \h  \* MERGEFORMAT </w:instrText>
      </w:r>
      <w:r>
        <w:rPr>
          <w:rFonts w:ascii="Times New Roman" w:eastAsia="Yu Mincho" w:hAnsi="Times New Roman" w:cs="Times New Roman"/>
          <w:sz w:val="24"/>
          <w:szCs w:val="24"/>
          <w:lang w:eastAsia="ja-JP"/>
        </w:rPr>
      </w:r>
      <w:r>
        <w:rPr>
          <w:rFonts w:ascii="Times New Roman" w:eastAsia="Yu Mincho" w:hAnsi="Times New Roman" w:cs="Times New Roman"/>
          <w:sz w:val="24"/>
          <w:szCs w:val="24"/>
          <w:lang w:eastAsia="ja-JP"/>
        </w:rPr>
        <w:fldChar w:fldCharType="separate"/>
      </w:r>
      <w:r w:rsidRPr="00E714F0">
        <w:rPr>
          <w:rFonts w:ascii="Times New Roman" w:eastAsia="Yu Mincho" w:hAnsi="Times New Roman" w:cs="Times New Roman"/>
          <w:sz w:val="24"/>
          <w:szCs w:val="24"/>
          <w:lang w:eastAsia="ja-JP"/>
        </w:rPr>
        <w:t>(</w:t>
      </w:r>
      <w:r>
        <w:rPr>
          <w:rFonts w:ascii="Times New Roman" w:eastAsia="Yu Mincho" w:hAnsi="Times New Roman" w:cs="Times New Roman"/>
          <w:noProof/>
          <w:sz w:val="24"/>
          <w:szCs w:val="24"/>
          <w:lang w:eastAsia="ja-JP"/>
        </w:rPr>
        <w:t>2</w:t>
      </w:r>
      <w:r>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xml:space="preserve">), </w:t>
      </w:r>
      <w:r>
        <w:rPr>
          <w:rFonts w:ascii="Times New Roman" w:eastAsia="Yu Mincho" w:hAnsi="Times New Roman" w:cs="Times New Roman"/>
          <w:sz w:val="24"/>
          <w:szCs w:val="24"/>
          <w:lang w:eastAsia="ja-JP"/>
        </w:rPr>
        <w:fldChar w:fldCharType="begin"/>
      </w:r>
      <w:r>
        <w:rPr>
          <w:rFonts w:ascii="Times New Roman" w:eastAsia="Yu Mincho" w:hAnsi="Times New Roman" w:cs="Times New Roman"/>
          <w:sz w:val="24"/>
          <w:szCs w:val="24"/>
          <w:lang w:eastAsia="ja-JP"/>
        </w:rPr>
        <w:instrText xml:space="preserve"> REF _Ref36813193 \h  \* MERGEFORMAT </w:instrText>
      </w:r>
      <w:r>
        <w:rPr>
          <w:rFonts w:ascii="Times New Roman" w:eastAsia="Yu Mincho" w:hAnsi="Times New Roman" w:cs="Times New Roman"/>
          <w:sz w:val="24"/>
          <w:szCs w:val="24"/>
          <w:lang w:eastAsia="ja-JP"/>
        </w:rPr>
      </w:r>
      <w:r>
        <w:rPr>
          <w:rFonts w:ascii="Times New Roman" w:eastAsia="Yu Mincho" w:hAnsi="Times New Roman" w:cs="Times New Roman"/>
          <w:sz w:val="24"/>
          <w:szCs w:val="24"/>
          <w:lang w:eastAsia="ja-JP"/>
        </w:rPr>
        <w:fldChar w:fldCharType="separate"/>
      </w:r>
      <w:r w:rsidRPr="00E714F0">
        <w:rPr>
          <w:rFonts w:ascii="Times New Roman" w:eastAsia="Yu Mincho" w:hAnsi="Times New Roman" w:cs="Times New Roman"/>
          <w:sz w:val="24"/>
          <w:szCs w:val="24"/>
          <w:lang w:eastAsia="ja-JP"/>
        </w:rPr>
        <w:t>(</w:t>
      </w:r>
      <w:r>
        <w:rPr>
          <w:rFonts w:ascii="Times New Roman" w:eastAsia="Yu Mincho" w:hAnsi="Times New Roman" w:cs="Times New Roman"/>
          <w:noProof/>
          <w:sz w:val="24"/>
          <w:szCs w:val="24"/>
          <w:lang w:eastAsia="ja-JP"/>
        </w:rPr>
        <w:t>3</w:t>
      </w:r>
      <w:r>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xml:space="preserve">), and </w:t>
      </w:r>
      <w:r>
        <w:rPr>
          <w:rFonts w:ascii="Times New Roman" w:eastAsia="Yu Mincho" w:hAnsi="Times New Roman" w:cs="Times New Roman"/>
          <w:sz w:val="24"/>
          <w:szCs w:val="24"/>
          <w:lang w:eastAsia="ja-JP"/>
        </w:rPr>
        <w:fldChar w:fldCharType="begin"/>
      </w:r>
      <w:r>
        <w:rPr>
          <w:rFonts w:ascii="Times New Roman" w:eastAsia="Yu Mincho" w:hAnsi="Times New Roman" w:cs="Times New Roman"/>
          <w:sz w:val="24"/>
          <w:szCs w:val="24"/>
          <w:lang w:eastAsia="ja-JP"/>
        </w:rPr>
        <w:instrText xml:space="preserve"> REF _Ref41743906 \h </w:instrText>
      </w:r>
      <w:r>
        <w:rPr>
          <w:rFonts w:ascii="Times New Roman" w:eastAsia="Yu Mincho" w:hAnsi="Times New Roman" w:cs="Times New Roman"/>
          <w:sz w:val="24"/>
          <w:szCs w:val="24"/>
          <w:lang w:eastAsia="ja-JP"/>
        </w:rPr>
      </w:r>
      <w:r>
        <w:rPr>
          <w:rFonts w:ascii="Times New Roman" w:eastAsia="Yu Mincho" w:hAnsi="Times New Roman" w:cs="Times New Roman"/>
          <w:sz w:val="24"/>
          <w:szCs w:val="24"/>
          <w:lang w:eastAsia="ja-JP"/>
        </w:rPr>
        <w:fldChar w:fldCharType="separate"/>
      </w:r>
      <w:r w:rsidRPr="00E714F0">
        <w:rPr>
          <w:rFonts w:ascii="Times New Roman" w:eastAsia="Yu Mincho" w:hAnsi="Times New Roman" w:cs="Times New Roman"/>
          <w:sz w:val="24"/>
          <w:szCs w:val="24"/>
          <w:lang w:eastAsia="ja-JP"/>
        </w:rPr>
        <w:t>(</w:t>
      </w:r>
      <w:r w:rsidRPr="00F465FC">
        <w:rPr>
          <w:rFonts w:ascii="Times New Roman" w:eastAsia="Yu Mincho" w:hAnsi="Times New Roman" w:cs="Times New Roman"/>
          <w:sz w:val="24"/>
          <w:szCs w:val="24"/>
          <w:lang w:eastAsia="ja-JP"/>
        </w:rPr>
        <w:t>4</w:t>
      </w:r>
      <w:r>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xml:space="preserve">), we can see </w:t>
      </w:r>
      <w:proofErr w:type="gramStart"/>
      <w:r>
        <w:rPr>
          <w:rFonts w:ascii="Times New Roman" w:eastAsia="Yu Mincho" w:hAnsi="Times New Roman" w:cs="Times New Roman"/>
          <w:sz w:val="24"/>
          <w:szCs w:val="24"/>
          <w:lang w:eastAsia="ja-JP"/>
        </w:rPr>
        <w:t xml:space="preserve">that </w:t>
      </w:r>
      <w:proofErr w:type="gramEnd"/>
      <m:oMath>
        <m:r>
          <w:rPr>
            <w:rFonts w:ascii="Cambria Math" w:eastAsia="Yu Mincho" w:hAnsi="Cambria Math" w:cs="Times New Roman"/>
            <w:sz w:val="24"/>
            <w:szCs w:val="24"/>
            <w:lang w:eastAsia="ja-JP"/>
          </w:rPr>
          <m:t>P</m:t>
        </m:r>
        <m:d>
          <m:dPr>
            <m:ctrlPr>
              <w:rPr>
                <w:rFonts w:ascii="Cambria Math" w:eastAsia="Yu Mincho" w:hAnsi="Cambria Math" w:cs="Times New Roman"/>
                <w:i/>
                <w:sz w:val="24"/>
                <w:szCs w:val="24"/>
                <w:lang w:eastAsia="ja-JP"/>
              </w:rPr>
            </m:ctrlPr>
          </m:dPr>
          <m:e>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c</m:t>
                </m:r>
              </m:sub>
            </m:sSub>
            <m:r>
              <w:rPr>
                <w:rFonts w:ascii="Cambria Math" w:eastAsia="Yu Mincho" w:hAnsi="Cambria Math" w:cs="Times New Roman"/>
                <w:sz w:val="24"/>
                <w:szCs w:val="24"/>
                <w:lang w:eastAsia="ja-JP"/>
              </w:rPr>
              <m:t>&lt;t&lt;</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f</m:t>
                </m:r>
              </m:sub>
            </m:sSub>
          </m:e>
        </m:d>
        <m:r>
          <w:rPr>
            <w:rFonts w:ascii="Cambria Math" w:eastAsia="Yu Mincho" w:hAnsi="Cambria Math" w:cs="Times New Roman"/>
            <w:sz w:val="24"/>
            <w:szCs w:val="24"/>
            <w:lang w:eastAsia="ja-JP"/>
          </w:rPr>
          <m:t>=f</m:t>
        </m:r>
        <m:d>
          <m:dPr>
            <m:ctrlPr>
              <w:rPr>
                <w:rFonts w:ascii="Cambria Math" w:eastAsia="Yu Mincho" w:hAnsi="Cambria Math" w:cs="Times New Roman"/>
                <w:i/>
                <w:sz w:val="24"/>
                <w:szCs w:val="24"/>
                <w:lang w:eastAsia="ja-JP"/>
              </w:rPr>
            </m:ctrlPr>
          </m:dPr>
          <m:e>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f</m:t>
                </m:r>
              </m:sub>
            </m:sSub>
          </m:e>
        </m:d>
        <m:r>
          <w:rPr>
            <w:rFonts w:ascii="Cambria Math" w:eastAsia="Yu Mincho" w:hAnsi="Cambria Math" w:cs="Times New Roman"/>
            <w:sz w:val="24"/>
            <w:szCs w:val="24"/>
            <w:lang w:eastAsia="ja-JP"/>
          </w:rPr>
          <m:t>-f(</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c</m:t>
            </m:r>
          </m:sub>
        </m:sSub>
        <m:r>
          <w:rPr>
            <w:rFonts w:ascii="Cambria Math" w:eastAsia="Yu Mincho" w:hAnsi="Cambria Math" w:cs="Times New Roman"/>
            <w:sz w:val="24"/>
            <w:szCs w:val="24"/>
            <w:lang w:eastAsia="ja-JP"/>
          </w:rPr>
          <m:t>)=1-α</m:t>
        </m:r>
      </m:oMath>
      <w:r>
        <w:rPr>
          <w:rFonts w:ascii="Times New Roman" w:eastAsia="Yu Mincho" w:hAnsi="Times New Roman" w:cs="Times New Roman"/>
          <w:sz w:val="24"/>
          <w:szCs w:val="24"/>
          <w:lang w:eastAsia="ja-JP"/>
        </w:rPr>
        <w:t xml:space="preserve">; α = 0.05 </w:t>
      </w:r>
      <w:commentRangeStart w:id="75"/>
      <w:r>
        <w:rPr>
          <w:rFonts w:ascii="Times New Roman" w:eastAsia="Yu Mincho" w:hAnsi="Times New Roman" w:cs="Times New Roman"/>
          <w:sz w:val="24"/>
          <w:szCs w:val="24"/>
          <w:lang w:eastAsia="ja-JP"/>
        </w:rPr>
        <w:t xml:space="preserve">ensures that </w:t>
      </w:r>
      <w:ins w:id="76" w:author="Liu, Luyu" w:date="2020-06-02T13:18:00Z">
        <w:r w:rsidR="00906235">
          <w:rPr>
            <w:rFonts w:ascii="Times New Roman" w:eastAsia="Yu Mincho" w:hAnsi="Times New Roman" w:cs="Times New Roman"/>
            <w:sz w:val="24"/>
            <w:szCs w:val="24"/>
            <w:lang w:eastAsia="ja-JP"/>
          </w:rPr>
          <w:t>95% of the decline</w:t>
        </w:r>
        <w:r w:rsidR="00906235">
          <w:rPr>
            <w:rStyle w:val="CommentReference"/>
          </w:rPr>
          <w:commentReference w:id="77"/>
        </w:r>
        <w:r w:rsidR="00906235">
          <w:rPr>
            <w:rStyle w:val="CommentReference"/>
          </w:rPr>
          <w:commentReference w:id="78"/>
        </w:r>
        <w:r w:rsidR="00906235">
          <w:rPr>
            <w:rFonts w:ascii="Times New Roman" w:eastAsia="Yu Mincho" w:hAnsi="Times New Roman" w:cs="Times New Roman"/>
            <w:sz w:val="24"/>
            <w:szCs w:val="24"/>
            <w:lang w:eastAsia="ja-JP"/>
          </w:rPr>
          <w:t xml:space="preserve"> falls between </w:t>
        </w:r>
      </w:ins>
      <w:r>
        <w:rPr>
          <w:rFonts w:ascii="Times New Roman" w:eastAsia="Yu Mincho" w:hAnsi="Times New Roman" w:cs="Times New Roman"/>
          <w:sz w:val="24"/>
          <w:szCs w:val="24"/>
          <w:lang w:eastAsia="ja-JP"/>
        </w:rPr>
        <w:t xml:space="preserve">the cliff and floor points </w:t>
      </w:r>
      <w:commentRangeStart w:id="79"/>
      <w:commentRangeStart w:id="80"/>
      <w:del w:id="81" w:author="Liu, Luyu" w:date="2020-06-02T13:18:00Z">
        <w:r w:rsidDel="00906235">
          <w:rPr>
            <w:rFonts w:ascii="Times New Roman" w:eastAsia="Yu Mincho" w:hAnsi="Times New Roman" w:cs="Times New Roman"/>
            <w:sz w:val="24"/>
            <w:szCs w:val="24"/>
            <w:lang w:eastAsia="ja-JP"/>
          </w:rPr>
          <w:delText>demarcate the 95% of the decline</w:delText>
        </w:r>
        <w:commentRangeEnd w:id="79"/>
        <w:r w:rsidDel="00906235">
          <w:rPr>
            <w:rStyle w:val="CommentReference"/>
          </w:rPr>
          <w:commentReference w:id="79"/>
        </w:r>
        <w:commentRangeEnd w:id="80"/>
        <w:r w:rsidDel="00906235">
          <w:rPr>
            <w:rStyle w:val="CommentReference"/>
          </w:rPr>
          <w:commentReference w:id="80"/>
        </w:r>
      </w:del>
      <w:commentRangeEnd w:id="75"/>
      <w:r>
        <w:rPr>
          <w:rStyle w:val="CommentReference"/>
        </w:rPr>
        <w:commentReference w:id="75"/>
      </w:r>
      <w:r>
        <w:rPr>
          <w:rFonts w:ascii="Times New Roman" w:eastAsia="Yu Mincho" w:hAnsi="Times New Roman" w:cs="Times New Roman"/>
          <w:sz w:val="24"/>
          <w:szCs w:val="24"/>
          <w:lang w:eastAsia="ja-JP"/>
        </w:rPr>
        <w:t>. From the formula, we give the direct definition of cliff and floor point:</w:t>
      </w:r>
    </w:p>
    <w:tbl>
      <w:tblPr>
        <w:tblW w:w="5115" w:type="pct"/>
        <w:jc w:val="center"/>
        <w:tblLook w:val="04A0" w:firstRow="1" w:lastRow="0" w:firstColumn="1" w:lastColumn="0" w:noHBand="0" w:noVBand="1"/>
      </w:tblPr>
      <w:tblGrid>
        <w:gridCol w:w="492"/>
        <w:gridCol w:w="8547"/>
        <w:gridCol w:w="536"/>
      </w:tblGrid>
      <w:tr w:rsidR="00500CFC" w:rsidRPr="00E714F0" w14:paraId="72340B19" w14:textId="77777777" w:rsidTr="00497A43">
        <w:trPr>
          <w:trHeight w:val="646"/>
          <w:jc w:val="center"/>
        </w:trPr>
        <w:tc>
          <w:tcPr>
            <w:tcW w:w="257" w:type="pct"/>
            <w:vAlign w:val="center"/>
          </w:tcPr>
          <w:p w14:paraId="028E2886" w14:textId="77777777" w:rsidR="00500CFC" w:rsidRPr="00E714F0" w:rsidRDefault="00500CFC" w:rsidP="00617FE4">
            <w:pPr>
              <w:spacing w:line="480" w:lineRule="auto"/>
              <w:jc w:val="both"/>
              <w:rPr>
                <w:rFonts w:ascii="Times New Roman" w:eastAsia="Yu Mincho" w:hAnsi="Times New Roman" w:cs="Times New Roman"/>
                <w:sz w:val="24"/>
                <w:szCs w:val="24"/>
                <w:lang w:eastAsia="ja-JP"/>
              </w:rPr>
              <w:pPrChange w:id="82" w:author="Liu, Luyu" w:date="2020-06-02T13:32:00Z">
                <w:pPr>
                  <w:spacing w:line="480" w:lineRule="auto"/>
                  <w:jc w:val="both"/>
                </w:pPr>
              </w:pPrChange>
            </w:pPr>
          </w:p>
        </w:tc>
        <w:tc>
          <w:tcPr>
            <w:tcW w:w="4463" w:type="pct"/>
            <w:vAlign w:val="center"/>
            <w:hideMark/>
          </w:tcPr>
          <w:p w14:paraId="22B54A51" w14:textId="77777777" w:rsidR="00500CFC" w:rsidRPr="00E714F0" w:rsidRDefault="00CE72F4" w:rsidP="00617FE4">
            <w:pPr>
              <w:spacing w:line="480" w:lineRule="auto"/>
              <w:jc w:val="center"/>
              <w:rPr>
                <w:rFonts w:ascii="Times New Roman" w:eastAsia="Yu Mincho" w:hAnsi="Times New Roman" w:cs="Times New Roman"/>
                <w:sz w:val="24"/>
                <w:szCs w:val="24"/>
                <w:lang w:eastAsia="ja-JP"/>
              </w:rPr>
              <w:pPrChange w:id="83" w:author="Liu, Luyu" w:date="2020-06-02T13:32:00Z">
                <w:pPr>
                  <w:spacing w:line="480" w:lineRule="auto"/>
                  <w:jc w:val="center"/>
                </w:pPr>
              </w:pPrChange>
            </w:pPr>
            <m:oMathPara>
              <m:oMath>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c</m:t>
                    </m:r>
                  </m:sub>
                </m:sSub>
                <m:r>
                  <w:rPr>
                    <w:rFonts w:ascii="Cambria Math" w:eastAsia="Yu Mincho" w:hAnsi="Cambria Math" w:cs="Times New Roman"/>
                    <w:sz w:val="24"/>
                    <w:szCs w:val="24"/>
                    <w:lang w:eastAsia="ja-JP"/>
                  </w:rPr>
                  <m:t>=</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0</m:t>
                    </m:r>
                  </m:sub>
                </m:sSub>
                <m:r>
                  <w:rPr>
                    <w:rFonts w:ascii="Cambria Math" w:eastAsia="Yu Mincho" w:hAnsi="Cambria Math" w:cs="Times New Roman"/>
                    <w:sz w:val="24"/>
                    <w:szCs w:val="24"/>
                    <w:lang w:eastAsia="ja-JP"/>
                  </w:rPr>
                  <m:t>-</m:t>
                </m:r>
                <m:f>
                  <m:fPr>
                    <m:ctrlPr>
                      <w:rPr>
                        <w:rFonts w:ascii="Cambria Math" w:eastAsia="Yu Mincho" w:hAnsi="Cambria Math" w:cs="Times New Roman"/>
                        <w:i/>
                        <w:sz w:val="24"/>
                        <w:szCs w:val="24"/>
                        <w:lang w:eastAsia="ja-JP"/>
                      </w:rPr>
                    </m:ctrlPr>
                  </m:fPr>
                  <m:num>
                    <m:func>
                      <m:funcPr>
                        <m:ctrlPr>
                          <w:rPr>
                            <w:rFonts w:ascii="Cambria Math" w:eastAsia="Yu Mincho" w:hAnsi="Cambria Math" w:cs="Times New Roman"/>
                            <w:sz w:val="24"/>
                            <w:szCs w:val="24"/>
                            <w:lang w:eastAsia="ja-JP"/>
                          </w:rPr>
                        </m:ctrlPr>
                      </m:funcPr>
                      <m:fName>
                        <m:r>
                          <m:rPr>
                            <m:sty m:val="p"/>
                          </m:rPr>
                          <w:rPr>
                            <w:rFonts w:ascii="Cambria Math" w:eastAsia="Yu Mincho" w:hAnsi="Cambria Math" w:cs="Times New Roman"/>
                            <w:sz w:val="24"/>
                            <w:szCs w:val="24"/>
                            <w:lang w:eastAsia="ja-JP"/>
                          </w:rPr>
                          <m:t>ln</m:t>
                        </m:r>
                      </m:fName>
                      <m:e>
                        <m:d>
                          <m:dPr>
                            <m:ctrlPr>
                              <w:rPr>
                                <w:rFonts w:ascii="Cambria Math" w:eastAsia="Yu Mincho" w:hAnsi="Cambria Math" w:cs="Times New Roman"/>
                                <w:i/>
                                <w:sz w:val="24"/>
                                <w:szCs w:val="24"/>
                                <w:lang w:eastAsia="ja-JP"/>
                              </w:rPr>
                            </m:ctrlPr>
                          </m:dPr>
                          <m:e>
                            <m:f>
                              <m:fPr>
                                <m:ctrlPr>
                                  <w:rPr>
                                    <w:rFonts w:ascii="Cambria Math" w:eastAsia="Yu Mincho" w:hAnsi="Cambria Math" w:cs="Times New Roman"/>
                                    <w:i/>
                                    <w:sz w:val="24"/>
                                    <w:szCs w:val="24"/>
                                    <w:lang w:eastAsia="ja-JP"/>
                                  </w:rPr>
                                </m:ctrlPr>
                              </m:fPr>
                              <m:num>
                                <m:r>
                                  <w:rPr>
                                    <w:rFonts w:ascii="Cambria Math" w:eastAsia="Yu Mincho" w:hAnsi="Cambria Math" w:cs="Times New Roman"/>
                                    <w:sz w:val="24"/>
                                    <w:szCs w:val="24"/>
                                    <w:lang w:eastAsia="ja-JP"/>
                                  </w:rPr>
                                  <m:t>2</m:t>
                                </m:r>
                              </m:num>
                              <m:den>
                                <m:r>
                                  <w:rPr>
                                    <w:rFonts w:ascii="Cambria Math" w:eastAsia="Yu Mincho" w:hAnsi="Cambria Math" w:cs="Times New Roman"/>
                                    <w:sz w:val="24"/>
                                    <w:szCs w:val="24"/>
                                    <w:lang w:eastAsia="ja-JP"/>
                                  </w:rPr>
                                  <m:t>α</m:t>
                                </m:r>
                              </m:den>
                            </m:f>
                            <m:r>
                              <w:rPr>
                                <w:rFonts w:ascii="Cambria Math" w:eastAsia="Yu Mincho" w:hAnsi="Cambria Math" w:cs="Times New Roman"/>
                                <w:sz w:val="24"/>
                                <w:szCs w:val="24"/>
                                <w:lang w:eastAsia="ja-JP"/>
                              </w:rPr>
                              <m:t>-1</m:t>
                            </m:r>
                          </m:e>
                        </m:d>
                      </m:e>
                    </m:func>
                  </m:num>
                  <m:den>
                    <m:r>
                      <w:rPr>
                        <w:rFonts w:ascii="Cambria Math" w:eastAsia="Yu Mincho" w:hAnsi="Cambria Math" w:cs="Times New Roman"/>
                        <w:sz w:val="24"/>
                        <w:szCs w:val="24"/>
                        <w:lang w:eastAsia="ja-JP"/>
                      </w:rPr>
                      <m:t>k</m:t>
                    </m:r>
                  </m:den>
                </m:f>
              </m:oMath>
            </m:oMathPara>
          </w:p>
        </w:tc>
        <w:tc>
          <w:tcPr>
            <w:tcW w:w="280" w:type="pct"/>
            <w:vAlign w:val="center"/>
            <w:hideMark/>
          </w:tcPr>
          <w:p w14:paraId="1FF0C14B" w14:textId="77777777" w:rsidR="00500CFC" w:rsidRPr="00E714F0" w:rsidRDefault="00500CFC" w:rsidP="00617FE4">
            <w:pPr>
              <w:spacing w:line="480" w:lineRule="auto"/>
              <w:jc w:val="both"/>
              <w:rPr>
                <w:rFonts w:ascii="Times New Roman" w:eastAsia="Yu Mincho" w:hAnsi="Times New Roman" w:cs="Times New Roman"/>
                <w:sz w:val="24"/>
                <w:szCs w:val="24"/>
                <w:lang w:eastAsia="ja-JP"/>
              </w:rPr>
              <w:pPrChange w:id="84" w:author="Liu, Luyu" w:date="2020-06-02T13:32:00Z">
                <w:pPr>
                  <w:spacing w:line="480" w:lineRule="auto"/>
                  <w:jc w:val="both"/>
                </w:pPr>
              </w:pPrChange>
            </w:pPr>
            <w:bookmarkStart w:id="85" w:name="_Ref40975019"/>
            <w:r w:rsidRPr="00E714F0">
              <w:rPr>
                <w:rFonts w:ascii="Times New Roman" w:eastAsia="Yu Mincho" w:hAnsi="Times New Roman" w:cs="Times New Roman"/>
                <w:sz w:val="24"/>
                <w:szCs w:val="24"/>
                <w:lang w:eastAsia="ja-JP"/>
              </w:rPr>
              <w:t>(</w:t>
            </w:r>
            <w:r w:rsidRPr="00E714F0">
              <w:rPr>
                <w:rFonts w:ascii="Times New Roman" w:hAnsi="Times New Roman" w:cs="Times New Roman"/>
                <w:sz w:val="24"/>
                <w:szCs w:val="24"/>
              </w:rPr>
              <w:fldChar w:fldCharType="begin"/>
            </w:r>
            <w:r w:rsidRPr="00E714F0">
              <w:rPr>
                <w:rFonts w:ascii="Times New Roman" w:hAnsi="Times New Roman" w:cs="Times New Roman"/>
                <w:sz w:val="24"/>
                <w:szCs w:val="24"/>
              </w:rPr>
              <w:instrText xml:space="preserve"> SEQ Equation \* ARABIC </w:instrText>
            </w:r>
            <w:r w:rsidRPr="00E714F0">
              <w:rPr>
                <w:rFonts w:ascii="Times New Roman" w:hAnsi="Times New Roman" w:cs="Times New Roman"/>
                <w:sz w:val="24"/>
                <w:szCs w:val="24"/>
              </w:rPr>
              <w:fldChar w:fldCharType="separate"/>
            </w:r>
            <w:r>
              <w:rPr>
                <w:rFonts w:ascii="Times New Roman" w:hAnsi="Times New Roman" w:cs="Times New Roman"/>
                <w:noProof/>
                <w:sz w:val="24"/>
                <w:szCs w:val="24"/>
              </w:rPr>
              <w:t>5</w:t>
            </w:r>
            <w:r w:rsidRPr="00E714F0">
              <w:rPr>
                <w:rFonts w:ascii="Times New Roman" w:hAnsi="Times New Roman" w:cs="Times New Roman"/>
                <w:sz w:val="24"/>
                <w:szCs w:val="24"/>
              </w:rPr>
              <w:fldChar w:fldCharType="end"/>
            </w:r>
            <w:bookmarkEnd w:id="85"/>
            <w:r w:rsidRPr="00E714F0">
              <w:rPr>
                <w:rFonts w:ascii="Times New Roman" w:eastAsia="Yu Mincho" w:hAnsi="Times New Roman" w:cs="Times New Roman"/>
                <w:sz w:val="24"/>
                <w:szCs w:val="24"/>
                <w:lang w:eastAsia="ja-JP"/>
              </w:rPr>
              <w:t>)</w:t>
            </w:r>
          </w:p>
        </w:tc>
      </w:tr>
      <w:tr w:rsidR="00500CFC" w:rsidRPr="00E714F0" w14:paraId="4041E9B6" w14:textId="77777777" w:rsidTr="00497A43">
        <w:trPr>
          <w:trHeight w:val="646"/>
          <w:jc w:val="center"/>
        </w:trPr>
        <w:tc>
          <w:tcPr>
            <w:tcW w:w="257" w:type="pct"/>
            <w:vAlign w:val="center"/>
          </w:tcPr>
          <w:p w14:paraId="519AA868" w14:textId="77777777" w:rsidR="00500CFC" w:rsidRPr="00E714F0" w:rsidRDefault="00500CFC" w:rsidP="00617FE4">
            <w:pPr>
              <w:spacing w:line="480" w:lineRule="auto"/>
              <w:jc w:val="both"/>
              <w:rPr>
                <w:rFonts w:ascii="Times New Roman" w:eastAsia="Yu Mincho" w:hAnsi="Times New Roman" w:cs="Times New Roman"/>
                <w:sz w:val="24"/>
                <w:szCs w:val="24"/>
                <w:lang w:eastAsia="ja-JP"/>
              </w:rPr>
              <w:pPrChange w:id="86" w:author="Liu, Luyu" w:date="2020-06-02T13:32:00Z">
                <w:pPr>
                  <w:spacing w:line="480" w:lineRule="auto"/>
                  <w:jc w:val="both"/>
                </w:pPr>
              </w:pPrChange>
            </w:pPr>
          </w:p>
        </w:tc>
        <w:tc>
          <w:tcPr>
            <w:tcW w:w="4463" w:type="pct"/>
            <w:vAlign w:val="center"/>
            <w:hideMark/>
          </w:tcPr>
          <w:p w14:paraId="353B6E08" w14:textId="77777777" w:rsidR="00500CFC" w:rsidRPr="00A36F5B" w:rsidRDefault="00CE72F4" w:rsidP="00617FE4">
            <w:pPr>
              <w:spacing w:line="480" w:lineRule="auto"/>
              <w:jc w:val="center"/>
              <w:rPr>
                <w:rFonts w:ascii="Cambria Math" w:eastAsia="Yu Mincho" w:hAnsi="Cambria Math" w:cs="Times New Roman"/>
                <w:sz w:val="24"/>
                <w:szCs w:val="24"/>
                <w:lang w:eastAsia="ja-JP"/>
                <w:oMath/>
              </w:rPr>
              <w:pPrChange w:id="87" w:author="Liu, Luyu" w:date="2020-06-02T13:32:00Z">
                <w:pPr>
                  <w:spacing w:line="480" w:lineRule="auto"/>
                  <w:jc w:val="center"/>
                </w:pPr>
              </w:pPrChange>
            </w:pPr>
            <m:oMathPara>
              <m:oMath>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f</m:t>
                    </m:r>
                  </m:sub>
                </m:sSub>
                <m:r>
                  <w:rPr>
                    <w:rFonts w:ascii="Cambria Math" w:eastAsia="Yu Mincho" w:hAnsi="Cambria Math" w:cs="Times New Roman"/>
                    <w:sz w:val="24"/>
                    <w:szCs w:val="24"/>
                    <w:lang w:eastAsia="ja-JP"/>
                  </w:rPr>
                  <m:t>=</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0</m:t>
                    </m:r>
                  </m:sub>
                </m:sSub>
                <m:r>
                  <w:rPr>
                    <w:rFonts w:ascii="Cambria Math" w:eastAsia="Yu Mincho" w:hAnsi="Cambria Math" w:cs="Times New Roman"/>
                    <w:sz w:val="24"/>
                    <w:szCs w:val="24"/>
                    <w:lang w:eastAsia="ja-JP"/>
                  </w:rPr>
                  <m:t>+</m:t>
                </m:r>
                <m:f>
                  <m:fPr>
                    <m:ctrlPr>
                      <w:rPr>
                        <w:rFonts w:ascii="Cambria Math" w:eastAsia="Yu Mincho" w:hAnsi="Cambria Math" w:cs="Times New Roman"/>
                        <w:i/>
                        <w:sz w:val="24"/>
                        <w:szCs w:val="24"/>
                        <w:lang w:eastAsia="ja-JP"/>
                      </w:rPr>
                    </m:ctrlPr>
                  </m:fPr>
                  <m:num>
                    <m:r>
                      <w:rPr>
                        <w:rFonts w:ascii="Cambria Math" w:eastAsia="Yu Mincho" w:hAnsi="Cambria Math" w:cs="Times New Roman"/>
                        <w:sz w:val="24"/>
                        <w:szCs w:val="24"/>
                        <w:lang w:eastAsia="ja-JP"/>
                      </w:rPr>
                      <m:t>ln⁡(</m:t>
                    </m:r>
                    <m:f>
                      <m:fPr>
                        <m:ctrlPr>
                          <w:rPr>
                            <w:rFonts w:ascii="Cambria Math" w:eastAsia="Yu Mincho" w:hAnsi="Cambria Math" w:cs="Times New Roman"/>
                            <w:i/>
                            <w:sz w:val="24"/>
                            <w:szCs w:val="24"/>
                            <w:lang w:eastAsia="ja-JP"/>
                          </w:rPr>
                        </m:ctrlPr>
                      </m:fPr>
                      <m:num>
                        <m:r>
                          <w:rPr>
                            <w:rFonts w:ascii="Cambria Math" w:eastAsia="Yu Mincho" w:hAnsi="Cambria Math" w:cs="Times New Roman"/>
                            <w:sz w:val="24"/>
                            <w:szCs w:val="24"/>
                            <w:lang w:eastAsia="ja-JP"/>
                          </w:rPr>
                          <m:t>2</m:t>
                        </m:r>
                      </m:num>
                      <m:den>
                        <m:r>
                          <w:rPr>
                            <w:rFonts w:ascii="Cambria Math" w:eastAsia="Yu Mincho" w:hAnsi="Cambria Math" w:cs="Times New Roman"/>
                            <w:sz w:val="24"/>
                            <w:szCs w:val="24"/>
                            <w:lang w:eastAsia="ja-JP"/>
                          </w:rPr>
                          <m:t>α</m:t>
                        </m:r>
                      </m:den>
                    </m:f>
                    <m:r>
                      <w:rPr>
                        <w:rFonts w:ascii="Cambria Math" w:eastAsia="Yu Mincho" w:hAnsi="Cambria Math" w:cs="Times New Roman"/>
                        <w:sz w:val="24"/>
                        <w:szCs w:val="24"/>
                        <w:lang w:eastAsia="ja-JP"/>
                      </w:rPr>
                      <m:t>-1)</m:t>
                    </m:r>
                  </m:num>
                  <m:den>
                    <m:r>
                      <w:rPr>
                        <w:rFonts w:ascii="Cambria Math" w:eastAsia="Yu Mincho" w:hAnsi="Cambria Math" w:cs="Times New Roman"/>
                        <w:sz w:val="24"/>
                        <w:szCs w:val="24"/>
                        <w:lang w:eastAsia="ja-JP"/>
                      </w:rPr>
                      <m:t>k</m:t>
                    </m:r>
                  </m:den>
                </m:f>
              </m:oMath>
            </m:oMathPara>
          </w:p>
        </w:tc>
        <w:tc>
          <w:tcPr>
            <w:tcW w:w="280" w:type="pct"/>
            <w:vAlign w:val="center"/>
            <w:hideMark/>
          </w:tcPr>
          <w:p w14:paraId="43F8F0FD" w14:textId="77777777" w:rsidR="00500CFC" w:rsidRPr="00E714F0" w:rsidRDefault="00500CFC" w:rsidP="00617FE4">
            <w:pPr>
              <w:spacing w:line="480" w:lineRule="auto"/>
              <w:jc w:val="both"/>
              <w:rPr>
                <w:rFonts w:ascii="Times New Roman" w:eastAsia="Yu Mincho" w:hAnsi="Times New Roman" w:cs="Times New Roman"/>
                <w:sz w:val="24"/>
                <w:szCs w:val="24"/>
                <w:lang w:eastAsia="ja-JP"/>
              </w:rPr>
              <w:pPrChange w:id="88" w:author="Liu, Luyu" w:date="2020-06-02T13:32:00Z">
                <w:pPr>
                  <w:spacing w:line="480" w:lineRule="auto"/>
                  <w:jc w:val="both"/>
                </w:pPr>
              </w:pPrChange>
            </w:pPr>
            <w:bookmarkStart w:id="89" w:name="_Ref41744631"/>
            <w:r w:rsidRPr="00E714F0">
              <w:rPr>
                <w:rFonts w:ascii="Times New Roman" w:eastAsia="Yu Mincho" w:hAnsi="Times New Roman" w:cs="Times New Roman"/>
                <w:sz w:val="24"/>
                <w:szCs w:val="24"/>
                <w:lang w:eastAsia="ja-JP"/>
              </w:rPr>
              <w:t>(</w:t>
            </w:r>
            <w:r w:rsidRPr="00A36F5B">
              <w:rPr>
                <w:rFonts w:ascii="Times New Roman" w:eastAsia="Yu Mincho" w:hAnsi="Times New Roman" w:cs="Times New Roman"/>
                <w:sz w:val="24"/>
                <w:szCs w:val="24"/>
                <w:lang w:eastAsia="ja-JP"/>
              </w:rPr>
              <w:fldChar w:fldCharType="begin"/>
            </w:r>
            <w:r w:rsidRPr="00A36F5B">
              <w:rPr>
                <w:rFonts w:ascii="Times New Roman" w:eastAsia="Yu Mincho" w:hAnsi="Times New Roman" w:cs="Times New Roman"/>
                <w:sz w:val="24"/>
                <w:szCs w:val="24"/>
                <w:lang w:eastAsia="ja-JP"/>
              </w:rPr>
              <w:instrText xml:space="preserve"> SEQ Equation \* ARABIC </w:instrText>
            </w:r>
            <w:r w:rsidRPr="00A36F5B">
              <w:rPr>
                <w:rFonts w:ascii="Times New Roman" w:eastAsia="Yu Mincho" w:hAnsi="Times New Roman" w:cs="Times New Roman"/>
                <w:sz w:val="24"/>
                <w:szCs w:val="24"/>
                <w:lang w:eastAsia="ja-JP"/>
              </w:rPr>
              <w:fldChar w:fldCharType="separate"/>
            </w:r>
            <w:r>
              <w:rPr>
                <w:rFonts w:ascii="Times New Roman" w:eastAsia="Yu Mincho" w:hAnsi="Times New Roman" w:cs="Times New Roman"/>
                <w:noProof/>
                <w:sz w:val="24"/>
                <w:szCs w:val="24"/>
                <w:lang w:eastAsia="ja-JP"/>
              </w:rPr>
              <w:t>6</w:t>
            </w:r>
            <w:r w:rsidRPr="00A36F5B">
              <w:rPr>
                <w:rFonts w:ascii="Times New Roman" w:eastAsia="Yu Mincho" w:hAnsi="Times New Roman" w:cs="Times New Roman"/>
                <w:sz w:val="24"/>
                <w:szCs w:val="24"/>
                <w:lang w:eastAsia="ja-JP"/>
              </w:rPr>
              <w:fldChar w:fldCharType="end"/>
            </w:r>
            <w:bookmarkEnd w:id="89"/>
            <w:r w:rsidRPr="00E714F0">
              <w:rPr>
                <w:rFonts w:ascii="Times New Roman" w:eastAsia="Yu Mincho" w:hAnsi="Times New Roman" w:cs="Times New Roman"/>
                <w:sz w:val="24"/>
                <w:szCs w:val="24"/>
                <w:lang w:eastAsia="ja-JP"/>
              </w:rPr>
              <w:t>)</w:t>
            </w:r>
          </w:p>
        </w:tc>
      </w:tr>
    </w:tbl>
    <w:p w14:paraId="3BAFAFC1" w14:textId="77777777" w:rsidR="00500CFC" w:rsidRDefault="00500CFC" w:rsidP="00617FE4">
      <w:pPr>
        <w:spacing w:line="480" w:lineRule="auto"/>
        <w:jc w:val="both"/>
        <w:rPr>
          <w:rFonts w:ascii="Times New Roman" w:hAnsi="Times New Roman" w:cs="Times New Roman"/>
          <w:sz w:val="24"/>
        </w:rPr>
        <w:pPrChange w:id="90" w:author="Liu, Luyu" w:date="2020-06-02T13:32:00Z">
          <w:pPr>
            <w:spacing w:line="480" w:lineRule="auto"/>
            <w:jc w:val="both"/>
          </w:pPr>
        </w:pPrChange>
      </w:pPr>
    </w:p>
    <w:p w14:paraId="5DF64146" w14:textId="6E6D77DA" w:rsidR="00500CFC" w:rsidRDefault="00500CFC" w:rsidP="00617FE4">
      <w:pPr>
        <w:spacing w:line="480" w:lineRule="auto"/>
        <w:jc w:val="both"/>
        <w:rPr>
          <w:rFonts w:ascii="Times New Roman" w:hAnsi="Times New Roman" w:cs="Times New Roman"/>
          <w:sz w:val="24"/>
        </w:rPr>
        <w:pPrChange w:id="91" w:author="Liu, Luyu" w:date="2020-06-02T13:32:00Z">
          <w:pPr>
            <w:spacing w:line="480" w:lineRule="auto"/>
            <w:jc w:val="both"/>
          </w:pPr>
        </w:pPrChange>
      </w:pPr>
      <w:r>
        <w:rPr>
          <w:rFonts w:ascii="Times New Roman" w:hAnsi="Times New Roman" w:cs="Times New Roman"/>
          <w:sz w:val="24"/>
        </w:rPr>
        <w:t xml:space="preserve">The cliff point is the first </w:t>
      </w:r>
      <w:r w:rsidRPr="00B63FF1">
        <w:rPr>
          <w:rFonts w:ascii="Times New Roman" w:hAnsi="Times New Roman" w:cs="Times New Roman"/>
          <w:sz w:val="24"/>
        </w:rPr>
        <w:t>day</w:t>
      </w:r>
      <w:r>
        <w:rPr>
          <w:rFonts w:ascii="Times New Roman" w:hAnsi="Times New Roman" w:cs="Times New Roman"/>
          <w:i/>
          <w:sz w:val="24"/>
        </w:rPr>
        <w:t xml:space="preserve"> </w:t>
      </w:r>
      <w:r>
        <w:rPr>
          <w:rFonts w:ascii="Times New Roman" w:hAnsi="Times New Roman" w:cs="Times New Roman"/>
          <w:sz w:val="24"/>
        </w:rPr>
        <w:t>when the demand curve began to diverge from normal—i.e., when transit users start to avoid the transit. The floor point is the day when decline slows and transit demand has re-stabilized.</w:t>
      </w:r>
      <w:ins w:id="92" w:author="Liu, Luyu" w:date="2020-06-01T23:35:00Z">
        <w:r w:rsidR="00B83381">
          <w:rPr>
            <w:rFonts w:ascii="Times New Roman" w:hAnsi="Times New Roman" w:cs="Times New Roman"/>
            <w:sz w:val="24"/>
          </w:rPr>
          <w:t xml:space="preserve"> Naturally, we can expect the cliff point </w:t>
        </w:r>
      </w:ins>
      <w:ins w:id="93" w:author="Liu, Luyu" w:date="2020-06-01T23:36:00Z">
        <w:r w:rsidR="00B83381">
          <w:rPr>
            <w:rFonts w:ascii="Times New Roman" w:hAnsi="Times New Roman" w:cs="Times New Roman"/>
            <w:sz w:val="24"/>
          </w:rPr>
          <w:t xml:space="preserve">to </w:t>
        </w:r>
      </w:ins>
      <w:ins w:id="94" w:author="Liu, Luyu" w:date="2020-06-01T23:35:00Z">
        <w:r w:rsidR="00B83381">
          <w:rPr>
            <w:rFonts w:ascii="Times New Roman" w:hAnsi="Times New Roman" w:cs="Times New Roman"/>
            <w:sz w:val="24"/>
          </w:rPr>
          <w:t xml:space="preserve">be impacted by the </w:t>
        </w:r>
      </w:ins>
      <w:ins w:id="95" w:author="Liu, Luyu" w:date="2020-06-01T23:36:00Z">
        <w:r w:rsidR="00B83381">
          <w:rPr>
            <w:rFonts w:ascii="Times New Roman" w:hAnsi="Times New Roman" w:cs="Times New Roman"/>
            <w:sz w:val="24"/>
          </w:rPr>
          <w:t xml:space="preserve">policy of </w:t>
        </w:r>
      </w:ins>
      <w:ins w:id="96" w:author="Liu, Luyu" w:date="2020-06-01T23:35:00Z">
        <w:r w:rsidR="00B83381">
          <w:rPr>
            <w:rFonts w:ascii="Times New Roman" w:hAnsi="Times New Roman" w:cs="Times New Roman"/>
            <w:sz w:val="24"/>
          </w:rPr>
          <w:t>local government</w:t>
        </w:r>
      </w:ins>
      <w:ins w:id="97" w:author="Liu, Luyu" w:date="2020-06-01T23:36:00Z">
        <w:r w:rsidR="00B83381">
          <w:rPr>
            <w:rFonts w:ascii="Times New Roman" w:hAnsi="Times New Roman" w:cs="Times New Roman"/>
            <w:sz w:val="24"/>
          </w:rPr>
          <w:t>. We therefore collect</w:t>
        </w:r>
      </w:ins>
      <w:ins w:id="98" w:author="Liu, Luyu" w:date="2020-06-01T23:37:00Z">
        <w:r w:rsidR="00B83381">
          <w:rPr>
            <w:rFonts w:ascii="Times New Roman" w:hAnsi="Times New Roman" w:cs="Times New Roman"/>
            <w:sz w:val="24"/>
          </w:rPr>
          <w:t xml:space="preserve"> the date when each state declared the state of emergency due to COVID-19 and conduct correlation analysis between the emergency date and the </w:t>
        </w:r>
      </w:ins>
      <w:ins w:id="99" w:author="Liu, Luyu" w:date="2020-06-01T23:41:00Z">
        <w:r w:rsidR="00B83381">
          <w:rPr>
            <w:rFonts w:ascii="Times New Roman" w:hAnsi="Times New Roman" w:cs="Times New Roman"/>
            <w:sz w:val="24"/>
          </w:rPr>
          <w:t>cliff point.</w:t>
        </w:r>
      </w:ins>
    </w:p>
    <w:p w14:paraId="4B33032E" w14:textId="77777777" w:rsidR="00500CFC" w:rsidRDefault="00500CFC" w:rsidP="00617FE4">
      <w:pPr>
        <w:spacing w:line="480" w:lineRule="auto"/>
        <w:rPr>
          <w:rFonts w:ascii="Times New Roman" w:hAnsi="Times New Roman" w:cs="Times New Roman"/>
          <w:sz w:val="24"/>
        </w:rPr>
        <w:pPrChange w:id="100" w:author="Liu, Luyu" w:date="2020-06-02T13:32:00Z">
          <w:pPr>
            <w:spacing w:line="480" w:lineRule="auto"/>
          </w:pPr>
        </w:pPrChange>
      </w:pPr>
      <w:r>
        <w:rPr>
          <w:rFonts w:ascii="Times New Roman" w:hAnsi="Times New Roman" w:cs="Times New Roman"/>
          <w:sz w:val="24"/>
        </w:rPr>
        <w:lastRenderedPageBreak/>
        <w:tab/>
        <w:t xml:space="preserve">Parameter </w:t>
      </w:r>
      <w:r w:rsidRPr="009457DC">
        <w:rPr>
          <w:rFonts w:ascii="Times New Roman" w:hAnsi="Times New Roman" w:cs="Times New Roman"/>
          <w:i/>
          <w:sz w:val="24"/>
        </w:rPr>
        <w:t>k</w:t>
      </w:r>
      <w:r>
        <w:rPr>
          <w:rFonts w:ascii="Times New Roman" w:hAnsi="Times New Roman" w:cs="Times New Roman"/>
          <w:sz w:val="24"/>
        </w:rPr>
        <w:t xml:space="preserve"> </w:t>
      </w:r>
      <w:r w:rsidRPr="0015430B">
        <w:rPr>
          <w:rFonts w:ascii="Times New Roman" w:hAnsi="Times New Roman" w:cs="Times New Roman"/>
          <w:sz w:val="24"/>
        </w:rPr>
        <w:t>represent</w:t>
      </w:r>
      <w:r>
        <w:rPr>
          <w:rFonts w:ascii="Times New Roman" w:hAnsi="Times New Roman" w:cs="Times New Roman"/>
          <w:sz w:val="24"/>
        </w:rPr>
        <w:t xml:space="preserve">s the rate of transit demand decline; we therefore define it as </w:t>
      </w:r>
      <w:r w:rsidRPr="00351FFE">
        <w:rPr>
          <w:rFonts w:ascii="Times New Roman" w:hAnsi="Times New Roman" w:cs="Times New Roman"/>
          <w:i/>
          <w:sz w:val="24"/>
        </w:rPr>
        <w:t>decay rate</w:t>
      </w:r>
      <w:r>
        <w:rPr>
          <w:rFonts w:ascii="Times New Roman" w:hAnsi="Times New Roman" w:cs="Times New Roman"/>
          <w:sz w:val="24"/>
        </w:rPr>
        <w:t>.</w:t>
      </w:r>
      <w:r w:rsidRPr="0015430B">
        <w:rPr>
          <w:rFonts w:ascii="Times New Roman" w:hAnsi="Times New Roman" w:cs="Times New Roman"/>
          <w:sz w:val="24"/>
        </w:rPr>
        <w:t xml:space="preserve"> </w:t>
      </w:r>
      <w:r>
        <w:rPr>
          <w:rFonts w:ascii="Times New Roman" w:hAnsi="Times New Roman" w:cs="Times New Roman"/>
          <w:sz w:val="24"/>
        </w:rPr>
        <w:t xml:space="preserve">It </w:t>
      </w:r>
      <w:r w:rsidRPr="00E54865">
        <w:rPr>
          <w:rFonts w:ascii="Times New Roman" w:hAnsi="Times New Roman" w:cs="Times New Roman"/>
          <w:sz w:val="24"/>
        </w:rPr>
        <w:t>indicat</w:t>
      </w:r>
      <w:r>
        <w:rPr>
          <w:rFonts w:ascii="Times New Roman" w:hAnsi="Times New Roman" w:cs="Times New Roman"/>
          <w:sz w:val="24"/>
        </w:rPr>
        <w:t xml:space="preserve">es the </w:t>
      </w:r>
      <w:r w:rsidRPr="00E54865">
        <w:rPr>
          <w:rFonts w:ascii="Times New Roman" w:hAnsi="Times New Roman" w:cs="Times New Roman"/>
          <w:sz w:val="24"/>
        </w:rPr>
        <w:t xml:space="preserve">speed of </w:t>
      </w:r>
      <w:r>
        <w:rPr>
          <w:rFonts w:ascii="Times New Roman" w:hAnsi="Times New Roman" w:cs="Times New Roman"/>
          <w:sz w:val="24"/>
        </w:rPr>
        <w:t xml:space="preserve">response from </w:t>
      </w:r>
      <w:r w:rsidRPr="00E54865">
        <w:rPr>
          <w:rFonts w:ascii="Times New Roman" w:hAnsi="Times New Roman" w:cs="Times New Roman"/>
          <w:sz w:val="24"/>
        </w:rPr>
        <w:t xml:space="preserve">users </w:t>
      </w:r>
      <w:r>
        <w:rPr>
          <w:rFonts w:ascii="Times New Roman" w:hAnsi="Times New Roman" w:cs="Times New Roman"/>
          <w:sz w:val="24"/>
        </w:rPr>
        <w:t xml:space="preserve">who have the ability to stay at home or not use public transit. We also conduct the correlation analysis between decay rate and cliff/floor point. </w:t>
      </w:r>
    </w:p>
    <w:p w14:paraId="7F0DD300" w14:textId="77777777" w:rsidR="00500CFC" w:rsidRDefault="00500CFC" w:rsidP="00617FE4">
      <w:pPr>
        <w:spacing w:line="480" w:lineRule="auto"/>
        <w:rPr>
          <w:rFonts w:ascii="Times New Roman" w:hAnsi="Times New Roman" w:cs="Times New Roman"/>
          <w:sz w:val="24"/>
        </w:rPr>
        <w:pPrChange w:id="101" w:author="Liu, Luyu" w:date="2020-06-02T13:32:00Z">
          <w:pPr>
            <w:spacing w:line="480" w:lineRule="auto"/>
          </w:pPr>
        </w:pPrChange>
      </w:pPr>
    </w:p>
    <w:p w14:paraId="5064984A" w14:textId="77777777" w:rsidR="00500CFC" w:rsidRPr="009457DC" w:rsidRDefault="00500CFC" w:rsidP="00617FE4">
      <w:pPr>
        <w:pStyle w:val="ListParagraph"/>
        <w:numPr>
          <w:ilvl w:val="2"/>
          <w:numId w:val="2"/>
        </w:numPr>
        <w:spacing w:line="480" w:lineRule="auto"/>
        <w:jc w:val="both"/>
        <w:rPr>
          <w:rFonts w:ascii="Times New Roman" w:hAnsi="Times New Roman" w:cs="Times New Roman"/>
          <w:sz w:val="24"/>
        </w:rPr>
        <w:pPrChange w:id="102" w:author="Liu, Luyu" w:date="2020-06-02T13:32:00Z">
          <w:pPr>
            <w:pStyle w:val="ListParagraph"/>
            <w:numPr>
              <w:ilvl w:val="2"/>
              <w:numId w:val="2"/>
            </w:numPr>
            <w:spacing w:line="480" w:lineRule="auto"/>
            <w:ind w:hanging="720"/>
            <w:jc w:val="both"/>
          </w:pPr>
        </w:pPrChange>
      </w:pPr>
      <w:r w:rsidRPr="009457DC">
        <w:rPr>
          <w:rFonts w:ascii="Times New Roman" w:hAnsi="Times New Roman" w:cs="Times New Roman"/>
          <w:sz w:val="24"/>
        </w:rPr>
        <w:t>Response intervals with incubation lags</w:t>
      </w:r>
    </w:p>
    <w:p w14:paraId="3E33414C" w14:textId="77777777" w:rsidR="00500CFC" w:rsidRDefault="00500CFC" w:rsidP="00617FE4">
      <w:pPr>
        <w:spacing w:line="480" w:lineRule="auto"/>
        <w:jc w:val="both"/>
        <w:rPr>
          <w:rFonts w:ascii="Times New Roman" w:hAnsi="Times New Roman" w:cs="Times New Roman"/>
          <w:sz w:val="24"/>
        </w:rPr>
        <w:pPrChange w:id="103" w:author="Liu, Luyu" w:date="2020-06-02T13:32:00Z">
          <w:pPr>
            <w:spacing w:line="480" w:lineRule="auto"/>
            <w:jc w:val="both"/>
          </w:pPr>
        </w:pPrChange>
      </w:pPr>
      <w:r w:rsidRPr="009457DC">
        <w:rPr>
          <w:rFonts w:ascii="Times New Roman" w:hAnsi="Times New Roman" w:cs="Times New Roman"/>
          <w:i/>
          <w:sz w:val="24"/>
        </w:rPr>
        <w:t>Response intervals</w:t>
      </w:r>
      <w:r>
        <w:rPr>
          <w:rFonts w:ascii="Times New Roman" w:hAnsi="Times New Roman" w:cs="Times New Roman"/>
          <w:sz w:val="24"/>
        </w:rPr>
        <w:t xml:space="preserve"> compare the time of community spread with the initiation (cliff point) and conclusion (floor point) of transit demand decline in each system. This measures the responsiveness of transit demand to the pandemic. Although declines in transit demand are not welcome from a revenue perspective, lower demand means fewer people potentially exposed on transit; it also means the remaining dependent riders are less exposed and can practice social distancing more easily. Ideally, a transit system initiates and finishes its demand decline before there is community spread. </w:t>
      </w:r>
    </w:p>
    <w:p w14:paraId="4F5CE876" w14:textId="083FA826" w:rsidR="00500CFC" w:rsidRDefault="00500CFC" w:rsidP="00617FE4">
      <w:pPr>
        <w:spacing w:line="480" w:lineRule="auto"/>
        <w:ind w:firstLine="720"/>
        <w:jc w:val="both"/>
        <w:rPr>
          <w:rFonts w:ascii="Times New Roman" w:hAnsi="Times New Roman" w:cs="Times New Roman"/>
          <w:sz w:val="24"/>
        </w:rPr>
        <w:pPrChange w:id="104" w:author="Liu, Luyu" w:date="2020-06-02T13:32:00Z">
          <w:pPr>
            <w:spacing w:line="480" w:lineRule="auto"/>
            <w:ind w:firstLine="720"/>
            <w:jc w:val="both"/>
          </w:pPr>
        </w:pPrChange>
      </w:pPr>
      <w:r>
        <w:rPr>
          <w:rFonts w:ascii="Times New Roman" w:hAnsi="Times New Roman" w:cs="Times New Roman"/>
          <w:sz w:val="24"/>
        </w:rPr>
        <w:t>Meanwhile, the date of first reported community spread is not necessarily the first date of actual spread due to the incubation period for the disease</w:t>
      </w:r>
      <w:commentRangeStart w:id="105"/>
      <w:r>
        <w:rPr>
          <w:rFonts w:ascii="Times New Roman" w:hAnsi="Times New Roman" w:cs="Times New Roman"/>
          <w:sz w:val="24"/>
        </w:rPr>
        <w:t>.</w:t>
      </w:r>
      <w:commentRangeEnd w:id="105"/>
      <w:r>
        <w:rPr>
          <w:rStyle w:val="CommentReference"/>
        </w:rPr>
        <w:commentReference w:id="105"/>
      </w:r>
      <w:r>
        <w:rPr>
          <w:rFonts w:ascii="Times New Roman" w:hAnsi="Times New Roman" w:cs="Times New Roman"/>
          <w:sz w:val="24"/>
        </w:rPr>
        <w:t xml:space="preserve"> The median of incubation period is </w:t>
      </w:r>
      <w:del w:id="106" w:author="Liu, Luyu" w:date="2020-06-02T13:26:00Z">
        <w:r w:rsidDel="00E0745B">
          <w:rPr>
            <w:rFonts w:ascii="Times New Roman" w:hAnsi="Times New Roman" w:cs="Times New Roman"/>
            <w:sz w:val="24"/>
          </w:rPr>
          <w:delText xml:space="preserve">5 </w:delText>
        </w:r>
      </w:del>
      <w:ins w:id="107" w:author="Liu, Luyu" w:date="2020-06-02T13:26:00Z">
        <w:r w:rsidR="00E0745B">
          <w:rPr>
            <w:rFonts w:ascii="Times New Roman" w:hAnsi="Times New Roman" w:cs="Times New Roman"/>
            <w:sz w:val="24"/>
          </w:rPr>
          <w:t>five</w:t>
        </w:r>
        <w:r w:rsidR="00E0745B">
          <w:rPr>
            <w:rFonts w:ascii="Times New Roman" w:hAnsi="Times New Roman" w:cs="Times New Roman"/>
            <w:sz w:val="24"/>
          </w:rPr>
          <w:t xml:space="preserve"> </w:t>
        </w:r>
      </w:ins>
      <w:r>
        <w:rPr>
          <w:rFonts w:ascii="Times New Roman" w:hAnsi="Times New Roman" w:cs="Times New Roman"/>
          <w:sz w:val="24"/>
        </w:rPr>
        <w:t xml:space="preserve">days and can be as long as 14 days </w:t>
      </w:r>
      <w:r>
        <w:rPr>
          <w:rFonts w:ascii="Times New Roman" w:hAnsi="Times New Roman" w:cs="Times New Roman"/>
          <w:sz w:val="24"/>
        </w:rPr>
        <w:fldChar w:fldCharType="begin" w:fldLock="1"/>
      </w:r>
      <w:r w:rsidR="00FE6168">
        <w:rPr>
          <w:rFonts w:ascii="Times New Roman" w:hAnsi="Times New Roman" w:cs="Times New Roman"/>
          <w:sz w:val="24"/>
        </w:rPr>
        <w:instrText>ADDIN CSL_CITATION {"citationItems":[{"id":"ITEM-1","itemData":{"author":[{"dropping-particle":"","family":"Lauer","given":"Stephen A","non-dropping-particle":"","parse-names":false,"suffix":""},{"dropping-particle":"","family":"Grantz","given":"Kyra H","non-dropping-particle":"","parse-names":false,"suffix":""},{"dropping-particle":"","family":"Bi","given":"Qifang","non-dropping-particle":"","parse-names":false,"suffix":""},{"dropping-particle":"","family":"Jones","given":"Forrest K","non-dropping-particle":"","parse-names":false,"suffix":""},{"dropping-particle":"","family":"Zheng","given":"Qulu","non-dropping-particle":"","parse-names":false,"suffix":""},{"dropping-particle":"","family":"Meredith","given":"Hannah R","non-dropping-particle":"","parse-names":false,"suffix":""},{"dropping-particle":"","family":"Azman","given":"Andrew S","non-dropping-particle":"","parse-names":false,"suffix":""},{"dropping-particle":"","family":"Reich","given":"Nicholas G","non-dropping-particle":"","parse-names":false,"suffix":""},{"dropping-particle":"","family":"Lessler","given":"Justin","non-dropping-particle":"","parse-names":false,"suffix":""}],"container-title":"Annals of internal medicine","id":"ITEM-1","issued":{"date-parts":[["2020"]]},"title":"The incubation period of coronavirus disease 2019 (COVID-19) from publicly reported confirmed cases: estimation and application","type":"article-journal"},"uris":["http://www.mendeley.com/documents/?uuid=30ebcf23-eb5d-4788-9d6c-30d46cece6a2"]}],"mendeley":{"formattedCitation":"[29]","plainTextFormattedCitation":"[29]","previouslyFormattedCitation":"[29]"},"properties":{"noteIndex":0},"schema":"https://github.com/citation-style-language/schema/raw/master/csl-citation.json"}</w:instrText>
      </w:r>
      <w:r>
        <w:rPr>
          <w:rFonts w:ascii="Times New Roman" w:hAnsi="Times New Roman" w:cs="Times New Roman"/>
          <w:sz w:val="24"/>
        </w:rPr>
        <w:fldChar w:fldCharType="separate"/>
      </w:r>
      <w:r w:rsidRPr="00423D84">
        <w:rPr>
          <w:rFonts w:ascii="Times New Roman" w:hAnsi="Times New Roman" w:cs="Times New Roman"/>
          <w:noProof/>
          <w:sz w:val="24"/>
        </w:rPr>
        <w:t>[29]</w:t>
      </w:r>
      <w:r>
        <w:rPr>
          <w:rFonts w:ascii="Times New Roman" w:hAnsi="Times New Roman" w:cs="Times New Roman"/>
          <w:sz w:val="24"/>
        </w:rPr>
        <w:fldChar w:fldCharType="end"/>
      </w:r>
      <w:r>
        <w:rPr>
          <w:rFonts w:ascii="Times New Roman" w:hAnsi="Times New Roman" w:cs="Times New Roman"/>
          <w:sz w:val="24"/>
        </w:rPr>
        <w:t xml:space="preserve">; the virus can also spread asymptomatically </w:t>
      </w:r>
      <w:r>
        <w:rPr>
          <w:rFonts w:ascii="Times New Roman" w:hAnsi="Times New Roman" w:cs="Times New Roman"/>
          <w:sz w:val="24"/>
        </w:rPr>
        <w:fldChar w:fldCharType="begin" w:fldLock="1"/>
      </w:r>
      <w:r w:rsidR="00FE6168">
        <w:rPr>
          <w:rFonts w:ascii="Times New Roman" w:hAnsi="Times New Roman" w:cs="Times New Roman"/>
          <w:sz w:val="24"/>
        </w:rPr>
        <w:instrText>ADDIN CSL_CITATION {"citationItems":[{"id":"ITEM-1","itemData":{"author":[{"dropping-particle":"","family":"Cheng","given":"Hao-Yuan","non-dropping-particle":"","parse-names":false,"suffix":""},{"dropping-particle":"","family":"Jian","given":"Shu-Wan","non-dropping-particle":"","parse-names":false,"suffix":""},{"dropping-particle":"","family":"Liu","given":"Ding-Ping","non-dropping-particle":"","parse-names":false,"suffix":""},{"dropping-particle":"","family":"Ng","given":"Ta-Chou","non-dropping-particle":"","parse-names":false,"suffix":""},{"dropping-particle":"","family":"Huang","given":"Wan-Ting","non-dropping-particle":"","parse-names":false,"suffix":""},{"dropping-particle":"","family":"Lin","given":"Hsien-Ho","non-dropping-particle":"","parse-names":false,"suffix":""}],"container-title":"medRxiv","id":"ITEM-1","issued":{"date-parts":[["2020"]]},"publisher":"Cold Spring Harbor Laboratory Press","title":"High transmissibility of COVID-19 near symptom onset","type":"article-journal"},"uris":["http://www.mendeley.com/documents/?uuid=56b14195-0072-4c62-8a58-b358d5811184"]},{"id":"ITEM-2","itemData":{"ISSN":"1473-3099","author":[{"dropping-particle":"","family":"Pan","given":"Xingfei","non-dropping-particle":"","parse-names":false,"suffix":""},{"dropping-particle":"","family":"Chen","given":"Dexiong","non-dropping-particle":"","parse-names":false,"suffix":""},{"dropping-particle":"","family":"Xia","given":"Yong","non-dropping-particle":"","parse-names":false,"suffix":""},{"dropping-particle":"","family":"Wu","given":"Xinwei","non-dropping-particle":"","parse-names":false,"suffix":""},{"dropping-particle":"","family":"Li","given":"Tangsheng","non-dropping-particle":"","parse-names":false,"suffix":""},{"dropping-particle":"","family":"Ou","given":"Xueting","non-dropping-particle":"","parse-names":false,"suffix":""},{"dropping-particle":"","family":"Zhou","given":"Liyang","non-dropping-particle":"","parse-names":false,"suffix":""},{"dropping-particle":"","family":"Liu","given":"Jing","non-dropping-particle":"","parse-names":false,"suffix":""}],"container-title":"The Lancet Infectious Diseases","id":"ITEM-2","issue":"4","issued":{"date-parts":[["2020"]]},"page":"410-411","publisher":"Elsevier","title":"Asymptomatic cases in a family cluster with SARS-CoV-2 infection","type":"article-journal","volume":"20"},"uris":["http://www.mendeley.com/documents/?uuid=dfa1522b-667c-475b-a599-632dcaa77805"]},{"id":"ITEM-3","itemData":{"ISSN":"0031-4005","author":[{"dropping-particle":"","family":"Dong","given":"Yuanyuan","non-dropping-particle":"","parse-names":false,"suffix":""},{"dropping-particle":"","family":"Mo","given":"Xi","non-dropping-particle":"","parse-names":false,"suffix":""},{"dropping-particle":"","family":"Hu","given":"Yabin","non-dropping-particle":"","parse-names":false,"suffix":""},{"dropping-particle":"","family":"Qi","given":"Xin","non-dropping-particle":"","parse-names":false,"suffix":""},{"dropping-particle":"","family":"Jiang","given":"Fang","non-dropping-particle":"","parse-names":false,"suffix":""},{"dropping-particle":"","family":"Jiang","given":"Zhongyi","non-dropping-particle":"","parse-names":false,"suffix":""},{"dropping-particle":"","family":"Tong","given":"Shilu","non-dropping-particle":"","parse-names":false,"suffix":""}],"container-title":"Pediatrics","id":"ITEM-3","issued":{"date-parts":[["2020"]]},"publisher":"Am Acad Pediatrics","title":"Epidemiological characteristics of 2143 pediatric patients with 2019 coronavirus disease in China","type":"article-journal"},"uris":["http://www.mendeley.com/documents/?uuid=a17d51c0-2bce-4121-9c8f-edbc97751694"]}],"mendeley":{"formattedCitation":"[30–32]","plainTextFormattedCitation":"[30–32]","previouslyFormattedCitation":"[30–32]"},"properties":{"noteIndex":0},"schema":"https://github.com/citation-style-language/schema/raw/master/csl-citation.json"}</w:instrText>
      </w:r>
      <w:r>
        <w:rPr>
          <w:rFonts w:ascii="Times New Roman" w:hAnsi="Times New Roman" w:cs="Times New Roman"/>
          <w:sz w:val="24"/>
        </w:rPr>
        <w:fldChar w:fldCharType="separate"/>
      </w:r>
      <w:r w:rsidRPr="00423D84">
        <w:rPr>
          <w:rFonts w:ascii="Times New Roman" w:hAnsi="Times New Roman" w:cs="Times New Roman"/>
          <w:noProof/>
          <w:sz w:val="24"/>
        </w:rPr>
        <w:t>[30–32]</w:t>
      </w:r>
      <w:r>
        <w:rPr>
          <w:rFonts w:ascii="Times New Roman" w:hAnsi="Times New Roman" w:cs="Times New Roman"/>
          <w:sz w:val="24"/>
        </w:rPr>
        <w:fldChar w:fldCharType="end"/>
      </w:r>
      <w:r>
        <w:rPr>
          <w:rFonts w:ascii="Times New Roman" w:hAnsi="Times New Roman" w:cs="Times New Roman"/>
          <w:sz w:val="24"/>
        </w:rPr>
        <w:t xml:space="preserve">. Additionally, the availability of testing kits and response times from local authorities can lead to an underestimation of total cases </w:t>
      </w:r>
      <w:r>
        <w:rPr>
          <w:rFonts w:ascii="Times New Roman" w:hAnsi="Times New Roman" w:cs="Times New Roman"/>
          <w:sz w:val="24"/>
        </w:rPr>
        <w:fldChar w:fldCharType="begin" w:fldLock="1"/>
      </w:r>
      <w:r w:rsidR="00FE6168">
        <w:rPr>
          <w:rFonts w:ascii="Times New Roman" w:hAnsi="Times New Roman" w:cs="Times New Roman"/>
          <w:sz w:val="24"/>
        </w:rPr>
        <w:instrText>ADDIN CSL_CITATION {"citationItems":[{"id":"ITEM-1","itemData":{"URL":"https://www.washingtonpost.com/health/coronavirus-may-have-spread-undetected-for-weeks-in-washington-state/2020/03/01/0f292336-5bcc-11ea-9055-5fa12981bbbf_story.html","accessed":{"date-parts":[["2020","3","4"]]},"author":[{"dropping-particle":"","family":"Achenbach","given":"Joel","non-dropping-particle":"","parse-names":false,"suffix":""},{"dropping-particle":"","family":"Mettler","given":"Katie","non-dropping-particle":"","parse-names":false,"suffix":""},{"dropping-particle":"","family":"Sun","given":"Lena H.","non-dropping-particle":"","parse-names":false,"suffix":""},{"dropping-particle":"","family":"Guarino","given":"Ben","non-dropping-particle":"","parse-names":false,"suffix":""}],"container-title":"Washington Post","id":"ITEM-1","issued":{"date-parts":[["2020"]]},"title":"Coronavirus may have spread undetected for weeks in Washington state, which reported first two deaths in U.S.","type":"webpage"},"uris":["http://www.mendeley.com/documents/?uuid=ec0a0727-27c5-43e0-a655-565847588645"]},{"id":"ITEM-2","itemData":{"URL":"https://www.nytimes.com/interactive/2020/04/01/us/coronavirus-covid-19-symptoms-data.html","accessed":{"date-parts":[["2020","3","4"]]},"author":[{"dropping-particle":"","family":"Popovich","given":"Nadja","non-dropping-particle":"","parse-names":false,"suffix":""}],"id":"ITEM-2","issued":{"date-parts":[["2020"]]},"title":"How U.S. Coronavirus Diagnoses Are Lagging Behind the Outbreak","type":"webpage"},"uris":["http://www.mendeley.com/documents/?uuid=2b4bb5ce-e07c-4ff4-a7f5-346fbf3fa2f9"]}],"mendeley":{"formattedCitation":"[33,34]","plainTextFormattedCitation":"[33,34]","previouslyFormattedCitation":"[33,34]"},"properties":{"noteIndex":0},"schema":"https://github.com/citation-style-language/schema/raw/master/csl-citation.json"}</w:instrText>
      </w:r>
      <w:r>
        <w:rPr>
          <w:rFonts w:ascii="Times New Roman" w:hAnsi="Times New Roman" w:cs="Times New Roman"/>
          <w:sz w:val="24"/>
        </w:rPr>
        <w:fldChar w:fldCharType="separate"/>
      </w:r>
      <w:r w:rsidRPr="00423D84">
        <w:rPr>
          <w:rFonts w:ascii="Times New Roman" w:hAnsi="Times New Roman" w:cs="Times New Roman"/>
          <w:noProof/>
          <w:sz w:val="24"/>
        </w:rPr>
        <w:t>[33,34]</w:t>
      </w:r>
      <w:r>
        <w:rPr>
          <w:rFonts w:ascii="Times New Roman" w:hAnsi="Times New Roman" w:cs="Times New Roman"/>
          <w:sz w:val="24"/>
        </w:rPr>
        <w:fldChar w:fldCharType="end"/>
      </w:r>
      <w:r>
        <w:rPr>
          <w:rFonts w:ascii="Times New Roman" w:hAnsi="Times New Roman" w:cs="Times New Roman"/>
          <w:sz w:val="24"/>
        </w:rPr>
        <w:t xml:space="preserve">. Since the incubation period and case load accuracy both vary, we introduce </w:t>
      </w:r>
      <w:r w:rsidRPr="00165C28">
        <w:rPr>
          <w:rFonts w:ascii="Times New Roman" w:hAnsi="Times New Roman" w:cs="Times New Roman"/>
          <w:i/>
          <w:sz w:val="24"/>
        </w:rPr>
        <w:t>incubation lag</w:t>
      </w:r>
      <w:r>
        <w:rPr>
          <w:rFonts w:ascii="Times New Roman" w:hAnsi="Times New Roman" w:cs="Times New Roman"/>
          <w:sz w:val="24"/>
        </w:rPr>
        <w:t xml:space="preserve"> as a parameter into </w:t>
      </w:r>
      <w:r w:rsidRPr="009457DC">
        <w:rPr>
          <w:rFonts w:ascii="Times New Roman" w:hAnsi="Times New Roman" w:cs="Times New Roman"/>
          <w:sz w:val="24"/>
        </w:rPr>
        <w:t>response intervals relative to the cliff and floor point</w:t>
      </w:r>
      <w:r>
        <w:rPr>
          <w:rFonts w:ascii="Times New Roman" w:hAnsi="Times New Roman" w:cs="Times New Roman"/>
          <w:sz w:val="24"/>
        </w:rPr>
        <w:t>s:</w:t>
      </w:r>
    </w:p>
    <w:tbl>
      <w:tblPr>
        <w:tblW w:w="5059" w:type="pct"/>
        <w:tblLook w:val="04A0" w:firstRow="1" w:lastRow="0" w:firstColumn="1" w:lastColumn="0" w:noHBand="0" w:noVBand="1"/>
      </w:tblPr>
      <w:tblGrid>
        <w:gridCol w:w="489"/>
        <w:gridCol w:w="8453"/>
        <w:gridCol w:w="528"/>
      </w:tblGrid>
      <w:tr w:rsidR="00500CFC" w:rsidRPr="00E714F0" w14:paraId="6E643DA9" w14:textId="77777777" w:rsidTr="00497A43">
        <w:trPr>
          <w:trHeight w:val="486"/>
        </w:trPr>
        <w:tc>
          <w:tcPr>
            <w:tcW w:w="258" w:type="pct"/>
            <w:vAlign w:val="center"/>
          </w:tcPr>
          <w:p w14:paraId="3A4EC744" w14:textId="77777777" w:rsidR="00500CFC" w:rsidRPr="00E714F0" w:rsidRDefault="00500CFC" w:rsidP="00617FE4">
            <w:pPr>
              <w:spacing w:line="480" w:lineRule="auto"/>
              <w:jc w:val="center"/>
              <w:rPr>
                <w:rFonts w:ascii="Times New Roman" w:eastAsia="Yu Mincho" w:hAnsi="Times New Roman" w:cs="Times New Roman"/>
                <w:sz w:val="24"/>
                <w:szCs w:val="24"/>
                <w:lang w:eastAsia="ja-JP"/>
              </w:rPr>
              <w:pPrChange w:id="108" w:author="Liu, Luyu" w:date="2020-06-02T13:32:00Z">
                <w:pPr>
                  <w:spacing w:line="480" w:lineRule="auto"/>
                  <w:jc w:val="center"/>
                </w:pPr>
              </w:pPrChange>
            </w:pPr>
          </w:p>
        </w:tc>
        <w:commentRangeStart w:id="109"/>
        <w:commentRangeStart w:id="110"/>
        <w:tc>
          <w:tcPr>
            <w:tcW w:w="4463" w:type="pct"/>
            <w:vAlign w:val="center"/>
            <w:hideMark/>
          </w:tcPr>
          <w:p w14:paraId="7B3F51B8" w14:textId="77777777" w:rsidR="00500CFC" w:rsidRPr="0053358D" w:rsidRDefault="00CE72F4" w:rsidP="00617FE4">
            <w:pPr>
              <w:spacing w:line="480" w:lineRule="auto"/>
              <w:jc w:val="both"/>
              <w:rPr>
                <w:rFonts w:ascii="Times New Roman" w:eastAsia="Yu Mincho" w:hAnsi="Times New Roman" w:cs="Times New Roman"/>
                <w:sz w:val="24"/>
                <w:szCs w:val="24"/>
                <w:lang w:eastAsia="ja-JP"/>
              </w:rPr>
              <w:pPrChange w:id="111" w:author="Liu, Luyu" w:date="2020-06-02T13:32:00Z">
                <w:pPr>
                  <w:spacing w:line="480" w:lineRule="auto"/>
                  <w:jc w:val="both"/>
                </w:pPr>
              </w:pPrChange>
            </w:pPr>
            <m:oMathPara>
              <m:oMath>
                <m:sSub>
                  <m:sSubPr>
                    <m:ctrlPr>
                      <w:rPr>
                        <w:rFonts w:ascii="Cambria Math" w:eastAsia="Yu Mincho" w:hAnsi="Cambria Math" w:cs="Times New Roman"/>
                        <w:sz w:val="24"/>
                        <w:szCs w:val="24"/>
                        <w:lang w:eastAsia="ja-JP"/>
                      </w:rPr>
                    </m:ctrlPr>
                  </m:sSubPr>
                  <m:e>
                    <m:r>
                      <m:rPr>
                        <m:sty m:val="p"/>
                      </m:rPr>
                      <w:rPr>
                        <w:rFonts w:ascii="Cambria Math" w:eastAsia="Yu Mincho" w:hAnsi="Cambria Math" w:cs="Times New Roman"/>
                        <w:sz w:val="24"/>
                        <w:szCs w:val="24"/>
                        <w:lang w:eastAsia="ja-JP"/>
                      </w:rPr>
                      <m:t>r</m:t>
                    </m:r>
                  </m:e>
                  <m:sub>
                    <m:r>
                      <m:rPr>
                        <m:sty m:val="p"/>
                      </m:rPr>
                      <w:rPr>
                        <w:rFonts w:ascii="Cambria Math" w:eastAsia="Yu Mincho" w:hAnsi="Cambria Math" w:cs="Times New Roman"/>
                        <w:sz w:val="24"/>
                        <w:szCs w:val="24"/>
                        <w:lang w:eastAsia="ja-JP"/>
                      </w:rPr>
                      <m:t>c</m:t>
                    </m:r>
                  </m:sub>
                </m:sSub>
                <m:r>
                  <w:rPr>
                    <w:rFonts w:ascii="Cambria Math" w:eastAsia="Yu Mincho" w:hAnsi="Cambria Math" w:cs="Times New Roman"/>
                    <w:sz w:val="24"/>
                    <w:szCs w:val="24"/>
                    <w:lang w:eastAsia="ja-JP"/>
                  </w:rPr>
                  <m:t>(l)</m:t>
                </m:r>
                <w:commentRangeEnd w:id="109"/>
                <m:r>
                  <m:rPr>
                    <m:sty m:val="p"/>
                  </m:rPr>
                  <w:rPr>
                    <w:rStyle w:val="CommentReference"/>
                  </w:rPr>
                  <w:commentReference w:id="109"/>
                </m:r>
                <w:commentRangeEnd w:id="110"/>
                <m:r>
                  <m:rPr>
                    <m:sty m:val="p"/>
                  </m:rPr>
                  <w:rPr>
                    <w:rStyle w:val="CommentReference"/>
                  </w:rPr>
                  <w:commentReference w:id="110"/>
                </m:r>
                <m:r>
                  <w:rPr>
                    <w:rFonts w:ascii="Cambria Math" w:eastAsia="Yu Mincho" w:hAnsi="Cambria Math" w:cs="Times New Roman"/>
                    <w:sz w:val="24"/>
                    <w:szCs w:val="24"/>
                    <w:lang w:eastAsia="ja-JP"/>
                  </w:rPr>
                  <m:t>=</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s</m:t>
                    </m:r>
                  </m:sub>
                </m:sSub>
                <m:r>
                  <w:rPr>
                    <w:rFonts w:ascii="Cambria Math" w:eastAsia="Yu Mincho" w:hAnsi="Cambria Math" w:cs="Times New Roman"/>
                    <w:sz w:val="24"/>
                    <w:szCs w:val="24"/>
                    <w:lang w:eastAsia="ja-JP"/>
                  </w:rPr>
                  <m:t>-l-</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c</m:t>
                    </m:r>
                  </m:sub>
                </m:sSub>
              </m:oMath>
            </m:oMathPara>
          </w:p>
        </w:tc>
        <w:tc>
          <w:tcPr>
            <w:tcW w:w="280" w:type="pct"/>
            <w:vAlign w:val="center"/>
            <w:hideMark/>
          </w:tcPr>
          <w:p w14:paraId="472EEDC3" w14:textId="77777777" w:rsidR="00500CFC" w:rsidRPr="00E714F0" w:rsidRDefault="00500CFC" w:rsidP="00617FE4">
            <w:pPr>
              <w:spacing w:line="480" w:lineRule="auto"/>
              <w:jc w:val="center"/>
              <w:rPr>
                <w:rFonts w:ascii="Times New Roman" w:eastAsia="Yu Mincho" w:hAnsi="Times New Roman" w:cs="Times New Roman"/>
                <w:sz w:val="24"/>
                <w:szCs w:val="24"/>
                <w:lang w:eastAsia="ja-JP"/>
              </w:rPr>
              <w:pPrChange w:id="112" w:author="Liu, Luyu" w:date="2020-06-02T13:32:00Z">
                <w:pPr>
                  <w:spacing w:line="480" w:lineRule="auto"/>
                  <w:jc w:val="center"/>
                </w:pPr>
              </w:pPrChange>
            </w:pPr>
            <w:r w:rsidRPr="00E714F0">
              <w:rPr>
                <w:rFonts w:ascii="Times New Roman" w:eastAsia="Yu Mincho" w:hAnsi="Times New Roman" w:cs="Times New Roman"/>
                <w:sz w:val="24"/>
                <w:szCs w:val="24"/>
                <w:lang w:eastAsia="ja-JP"/>
              </w:rPr>
              <w:t>(</w:t>
            </w:r>
            <w:r w:rsidRPr="00E714F0">
              <w:rPr>
                <w:rFonts w:ascii="Times New Roman" w:hAnsi="Times New Roman" w:cs="Times New Roman"/>
                <w:sz w:val="24"/>
                <w:szCs w:val="24"/>
              </w:rPr>
              <w:fldChar w:fldCharType="begin"/>
            </w:r>
            <w:r w:rsidRPr="00E714F0">
              <w:rPr>
                <w:rFonts w:ascii="Times New Roman" w:hAnsi="Times New Roman" w:cs="Times New Roman"/>
                <w:sz w:val="24"/>
                <w:szCs w:val="24"/>
              </w:rPr>
              <w:instrText xml:space="preserve"> SEQ Equation \* ARABIC </w:instrText>
            </w:r>
            <w:r w:rsidRPr="00E714F0">
              <w:rPr>
                <w:rFonts w:ascii="Times New Roman" w:hAnsi="Times New Roman" w:cs="Times New Roman"/>
                <w:sz w:val="24"/>
                <w:szCs w:val="24"/>
              </w:rPr>
              <w:fldChar w:fldCharType="separate"/>
            </w:r>
            <w:r>
              <w:rPr>
                <w:rFonts w:ascii="Times New Roman" w:hAnsi="Times New Roman" w:cs="Times New Roman"/>
                <w:noProof/>
                <w:sz w:val="24"/>
                <w:szCs w:val="24"/>
              </w:rPr>
              <w:t>7</w:t>
            </w:r>
            <w:r w:rsidRPr="00E714F0">
              <w:rPr>
                <w:rFonts w:ascii="Times New Roman" w:hAnsi="Times New Roman" w:cs="Times New Roman"/>
                <w:sz w:val="24"/>
                <w:szCs w:val="24"/>
              </w:rPr>
              <w:fldChar w:fldCharType="end"/>
            </w:r>
            <w:r w:rsidRPr="00E714F0">
              <w:rPr>
                <w:rFonts w:ascii="Times New Roman" w:eastAsia="Yu Mincho" w:hAnsi="Times New Roman" w:cs="Times New Roman"/>
                <w:sz w:val="24"/>
                <w:szCs w:val="24"/>
                <w:lang w:eastAsia="ja-JP"/>
              </w:rPr>
              <w:t>)</w:t>
            </w:r>
          </w:p>
        </w:tc>
      </w:tr>
      <w:tr w:rsidR="00500CFC" w:rsidRPr="00E714F0" w14:paraId="3DC5B618" w14:textId="77777777" w:rsidTr="00497A43">
        <w:trPr>
          <w:trHeight w:val="486"/>
        </w:trPr>
        <w:tc>
          <w:tcPr>
            <w:tcW w:w="258" w:type="pct"/>
            <w:vAlign w:val="center"/>
          </w:tcPr>
          <w:p w14:paraId="169E64D9" w14:textId="77777777" w:rsidR="00500CFC" w:rsidRPr="00E714F0" w:rsidRDefault="00500CFC" w:rsidP="00617FE4">
            <w:pPr>
              <w:spacing w:line="480" w:lineRule="auto"/>
              <w:jc w:val="center"/>
              <w:rPr>
                <w:rFonts w:ascii="Times New Roman" w:eastAsia="Yu Mincho" w:hAnsi="Times New Roman" w:cs="Times New Roman"/>
                <w:sz w:val="24"/>
                <w:szCs w:val="24"/>
                <w:lang w:eastAsia="ja-JP"/>
              </w:rPr>
              <w:pPrChange w:id="113" w:author="Liu, Luyu" w:date="2020-06-02T13:32:00Z">
                <w:pPr>
                  <w:spacing w:line="480" w:lineRule="auto"/>
                  <w:jc w:val="center"/>
                </w:pPr>
              </w:pPrChange>
            </w:pPr>
          </w:p>
        </w:tc>
        <w:tc>
          <w:tcPr>
            <w:tcW w:w="4463" w:type="pct"/>
            <w:vAlign w:val="center"/>
            <w:hideMark/>
          </w:tcPr>
          <w:p w14:paraId="558F9466" w14:textId="77777777" w:rsidR="00500CFC" w:rsidRPr="007744F3" w:rsidRDefault="00CE72F4" w:rsidP="00617FE4">
            <w:pPr>
              <w:spacing w:line="480" w:lineRule="auto"/>
              <w:jc w:val="both"/>
              <w:rPr>
                <w:rFonts w:ascii="Cambria Math" w:eastAsia="Yu Mincho" w:hAnsi="Cambria Math" w:cs="Times New Roman"/>
                <w:sz w:val="24"/>
                <w:szCs w:val="24"/>
                <w:lang w:eastAsia="ja-JP"/>
                <w:oMath/>
              </w:rPr>
              <w:pPrChange w:id="114" w:author="Liu, Luyu" w:date="2020-06-02T13:32:00Z">
                <w:pPr>
                  <w:spacing w:line="480" w:lineRule="auto"/>
                  <w:jc w:val="both"/>
                </w:pPr>
              </w:pPrChange>
            </w:pPr>
            <m:oMathPara>
              <m:oMath>
                <m:sSub>
                  <m:sSubPr>
                    <m:ctrlPr>
                      <w:rPr>
                        <w:rFonts w:ascii="Cambria Math" w:eastAsia="Yu Mincho" w:hAnsi="Cambria Math" w:cs="Times New Roman"/>
                        <w:sz w:val="24"/>
                        <w:szCs w:val="24"/>
                        <w:lang w:eastAsia="ja-JP"/>
                      </w:rPr>
                    </m:ctrlPr>
                  </m:sSubPr>
                  <m:e>
                    <m:r>
                      <m:rPr>
                        <m:sty m:val="p"/>
                      </m:rPr>
                      <w:rPr>
                        <w:rFonts w:ascii="Cambria Math" w:eastAsia="Yu Mincho" w:hAnsi="Cambria Math" w:cs="Times New Roman"/>
                        <w:sz w:val="24"/>
                        <w:szCs w:val="24"/>
                        <w:lang w:eastAsia="ja-JP"/>
                      </w:rPr>
                      <m:t>r</m:t>
                    </m:r>
                  </m:e>
                  <m:sub>
                    <m:r>
                      <m:rPr>
                        <m:sty m:val="p"/>
                      </m:rPr>
                      <w:rPr>
                        <w:rFonts w:ascii="Cambria Math" w:eastAsia="Yu Mincho" w:hAnsi="Cambria Math" w:cs="Times New Roman"/>
                        <w:sz w:val="24"/>
                        <w:szCs w:val="24"/>
                        <w:lang w:eastAsia="ja-JP"/>
                      </w:rPr>
                      <m:t>f</m:t>
                    </m:r>
                  </m:sub>
                </m:sSub>
                <m:r>
                  <m:rPr>
                    <m:sty m:val="p"/>
                  </m:rPr>
                  <w:rPr>
                    <w:rFonts w:ascii="Cambria Math" w:eastAsia="Yu Mincho" w:hAnsi="Cambria Math" w:cs="Times New Roman"/>
                    <w:sz w:val="24"/>
                    <w:szCs w:val="24"/>
                    <w:lang w:eastAsia="ja-JP"/>
                  </w:rPr>
                  <m:t>(</m:t>
                </m:r>
                <m:r>
                  <w:rPr>
                    <w:rFonts w:ascii="Cambria Math" w:eastAsia="Yu Mincho" w:hAnsi="Cambria Math" w:cs="Times New Roman"/>
                    <w:sz w:val="24"/>
                    <w:szCs w:val="24"/>
                    <w:lang w:eastAsia="ja-JP"/>
                  </w:rPr>
                  <m:t>l</m:t>
                </m:r>
                <m:r>
                  <m:rPr>
                    <m:sty m:val="p"/>
                  </m:rPr>
                  <w:rPr>
                    <w:rFonts w:ascii="Cambria Math" w:eastAsia="Yu Mincho" w:hAnsi="Cambria Math" w:cs="Times New Roman"/>
                    <w:sz w:val="24"/>
                    <w:szCs w:val="24"/>
                    <w:lang w:eastAsia="ja-JP"/>
                  </w:rPr>
                  <m:t>)=</m:t>
                </m:r>
                <m:sSub>
                  <m:sSubPr>
                    <m:ctrlPr>
                      <w:rPr>
                        <w:rFonts w:ascii="Cambria Math" w:eastAsia="Yu Mincho" w:hAnsi="Cambria Math" w:cs="Times New Roman"/>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s</m:t>
                    </m:r>
                  </m:sub>
                </m:sSub>
                <m:r>
                  <m:rPr>
                    <m:sty m:val="p"/>
                  </m:rPr>
                  <w:rPr>
                    <w:rFonts w:ascii="Cambria Math" w:eastAsia="Yu Mincho" w:hAnsi="Cambria Math" w:cs="Times New Roman"/>
                    <w:sz w:val="24"/>
                    <w:szCs w:val="24"/>
                    <w:lang w:eastAsia="ja-JP"/>
                  </w:rPr>
                  <m:t>-</m:t>
                </m:r>
                <m:r>
                  <w:rPr>
                    <w:rFonts w:ascii="Cambria Math" w:eastAsia="Yu Mincho" w:hAnsi="Cambria Math" w:cs="Times New Roman"/>
                    <w:sz w:val="24"/>
                    <w:szCs w:val="24"/>
                    <w:lang w:eastAsia="ja-JP"/>
                  </w:rPr>
                  <m:t>l</m:t>
                </m:r>
                <m:r>
                  <m:rPr>
                    <m:sty m:val="p"/>
                  </m:rPr>
                  <w:rPr>
                    <w:rFonts w:ascii="Cambria Math" w:eastAsia="Yu Mincho" w:hAnsi="Cambria Math" w:cs="Times New Roman"/>
                    <w:sz w:val="24"/>
                    <w:szCs w:val="24"/>
                    <w:lang w:eastAsia="ja-JP"/>
                  </w:rPr>
                  <m:t>-</m:t>
                </m:r>
                <m:sSub>
                  <m:sSubPr>
                    <m:ctrlPr>
                      <w:rPr>
                        <w:rFonts w:ascii="Cambria Math" w:eastAsia="Yu Mincho" w:hAnsi="Cambria Math" w:cs="Times New Roman"/>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f</m:t>
                    </m:r>
                  </m:sub>
                </m:sSub>
              </m:oMath>
            </m:oMathPara>
          </w:p>
        </w:tc>
        <w:tc>
          <w:tcPr>
            <w:tcW w:w="280" w:type="pct"/>
            <w:vAlign w:val="center"/>
            <w:hideMark/>
          </w:tcPr>
          <w:p w14:paraId="003CF668" w14:textId="77777777" w:rsidR="00500CFC" w:rsidRPr="00E714F0" w:rsidRDefault="00500CFC" w:rsidP="00617FE4">
            <w:pPr>
              <w:spacing w:line="480" w:lineRule="auto"/>
              <w:jc w:val="center"/>
              <w:rPr>
                <w:rFonts w:ascii="Times New Roman" w:eastAsia="Yu Mincho" w:hAnsi="Times New Roman" w:cs="Times New Roman"/>
                <w:sz w:val="24"/>
                <w:szCs w:val="24"/>
                <w:lang w:eastAsia="ja-JP"/>
              </w:rPr>
              <w:pPrChange w:id="115" w:author="Liu, Luyu" w:date="2020-06-02T13:32:00Z">
                <w:pPr>
                  <w:spacing w:line="480" w:lineRule="auto"/>
                  <w:jc w:val="center"/>
                </w:pPr>
              </w:pPrChange>
            </w:pPr>
            <w:r w:rsidRPr="00E714F0">
              <w:rPr>
                <w:rFonts w:ascii="Times New Roman" w:eastAsia="Yu Mincho" w:hAnsi="Times New Roman" w:cs="Times New Roman"/>
                <w:sz w:val="24"/>
                <w:szCs w:val="24"/>
                <w:lang w:eastAsia="ja-JP"/>
              </w:rPr>
              <w:t>(</w:t>
            </w:r>
            <w:r w:rsidRPr="007744F3">
              <w:rPr>
                <w:rFonts w:ascii="Times New Roman" w:eastAsia="Yu Mincho" w:hAnsi="Times New Roman" w:cs="Times New Roman"/>
                <w:sz w:val="24"/>
                <w:szCs w:val="24"/>
                <w:lang w:eastAsia="ja-JP"/>
              </w:rPr>
              <w:fldChar w:fldCharType="begin"/>
            </w:r>
            <w:r w:rsidRPr="007744F3">
              <w:rPr>
                <w:rFonts w:ascii="Times New Roman" w:eastAsia="Yu Mincho" w:hAnsi="Times New Roman" w:cs="Times New Roman"/>
                <w:sz w:val="24"/>
                <w:szCs w:val="24"/>
                <w:lang w:eastAsia="ja-JP"/>
              </w:rPr>
              <w:instrText xml:space="preserve"> SEQ Equation \* ARABIC </w:instrText>
            </w:r>
            <w:r w:rsidRPr="007744F3">
              <w:rPr>
                <w:rFonts w:ascii="Times New Roman" w:eastAsia="Yu Mincho" w:hAnsi="Times New Roman" w:cs="Times New Roman"/>
                <w:sz w:val="24"/>
                <w:szCs w:val="24"/>
                <w:lang w:eastAsia="ja-JP"/>
              </w:rPr>
              <w:fldChar w:fldCharType="separate"/>
            </w:r>
            <w:r>
              <w:rPr>
                <w:rFonts w:ascii="Times New Roman" w:eastAsia="Yu Mincho" w:hAnsi="Times New Roman" w:cs="Times New Roman"/>
                <w:noProof/>
                <w:sz w:val="24"/>
                <w:szCs w:val="24"/>
                <w:lang w:eastAsia="ja-JP"/>
              </w:rPr>
              <w:t>8</w:t>
            </w:r>
            <w:r w:rsidRPr="007744F3">
              <w:rPr>
                <w:rFonts w:ascii="Times New Roman" w:eastAsia="Yu Mincho" w:hAnsi="Times New Roman" w:cs="Times New Roman"/>
                <w:sz w:val="24"/>
                <w:szCs w:val="24"/>
                <w:lang w:eastAsia="ja-JP"/>
              </w:rPr>
              <w:fldChar w:fldCharType="end"/>
            </w:r>
            <w:r w:rsidRPr="00E714F0">
              <w:rPr>
                <w:rFonts w:ascii="Times New Roman" w:eastAsia="Yu Mincho" w:hAnsi="Times New Roman" w:cs="Times New Roman"/>
                <w:sz w:val="24"/>
                <w:szCs w:val="24"/>
                <w:lang w:eastAsia="ja-JP"/>
              </w:rPr>
              <w:t>)</w:t>
            </w:r>
          </w:p>
        </w:tc>
      </w:tr>
    </w:tbl>
    <w:p w14:paraId="64E7870B" w14:textId="77777777" w:rsidR="00500CFC" w:rsidRPr="006B2355" w:rsidRDefault="00500CFC" w:rsidP="00617FE4">
      <w:pPr>
        <w:spacing w:line="480" w:lineRule="auto"/>
        <w:jc w:val="both"/>
        <w:rPr>
          <w:rFonts w:ascii="Times New Roman" w:hAnsi="Times New Roman" w:cs="Times New Roman"/>
          <w:sz w:val="24"/>
        </w:rPr>
        <w:pPrChange w:id="116" w:author="Liu, Luyu" w:date="2020-06-02T13:32:00Z">
          <w:pPr>
            <w:spacing w:line="480" w:lineRule="auto"/>
            <w:jc w:val="both"/>
          </w:pPr>
        </w:pPrChange>
      </w:pPr>
      <w:proofErr w:type="gramStart"/>
      <w:r>
        <w:rPr>
          <w:rFonts w:ascii="Times New Roman" w:hAnsi="Times New Roman" w:cs="Times New Roman"/>
          <w:sz w:val="24"/>
        </w:rPr>
        <w:lastRenderedPageBreak/>
        <w:t>where</w:t>
      </w:r>
      <w:proofErr w:type="gramEnd"/>
      <w:r>
        <w:rPr>
          <w:rFonts w:ascii="Times New Roman" w:hAnsi="Times New Roman" w:cs="Times New Roman"/>
          <w:sz w:val="24"/>
        </w:rPr>
        <w:t xml:space="preserve"> </w:t>
      </w:r>
      <m:oMath>
        <m:sSub>
          <m:sSubPr>
            <m:ctrlPr>
              <w:rPr>
                <w:rFonts w:ascii="Cambria Math" w:hAnsi="Cambria Math" w:cs="Times New Roman"/>
                <w:i/>
                <w:sz w:val="24"/>
              </w:rPr>
            </m:ctrlPr>
          </m:sSubPr>
          <m:e>
            <m:r>
              <w:rPr>
                <w:rFonts w:ascii="Cambria Math" w:hAnsi="Cambria Math" w:cs="Times New Roman"/>
                <w:sz w:val="24"/>
              </w:rPr>
              <m:t>t</m:t>
            </m:r>
          </m:e>
          <m:sub>
            <m:r>
              <w:rPr>
                <w:rFonts w:ascii="Cambria Math" w:hAnsi="Cambria Math" w:cs="Times New Roman"/>
                <w:sz w:val="24"/>
              </w:rPr>
              <m:t>s</m:t>
            </m:r>
          </m:sub>
        </m:sSub>
      </m:oMath>
      <w:r>
        <w:rPr>
          <w:rFonts w:ascii="Times New Roman" w:hAnsi="Times New Roman" w:cs="Times New Roman"/>
          <w:sz w:val="24"/>
        </w:rPr>
        <w:t xml:space="preserve"> is the date of first confirmed case in the county of the transit system; </w:t>
      </w:r>
      <w:r w:rsidRPr="009457DC">
        <w:rPr>
          <w:rFonts w:ascii="Times New Roman" w:hAnsi="Times New Roman" w:cs="Times New Roman"/>
          <w:i/>
          <w:sz w:val="24"/>
        </w:rPr>
        <w:t xml:space="preserve">l </w:t>
      </w:r>
      <w:r>
        <w:rPr>
          <w:rFonts w:ascii="Times New Roman" w:hAnsi="Times New Roman" w:cs="Times New Roman"/>
          <w:sz w:val="24"/>
        </w:rPr>
        <w:t xml:space="preserve">is the incubation lag; </w:t>
      </w:r>
      <m:oMath>
        <m:sSub>
          <m:sSubPr>
            <m:ctrlPr>
              <w:rPr>
                <w:rFonts w:ascii="Cambria Math" w:hAnsi="Cambria Math" w:cs="Times New Roman"/>
                <w:i/>
                <w:sz w:val="24"/>
              </w:rPr>
            </m:ctrlPr>
          </m:sSubPr>
          <m:e>
            <m:r>
              <w:rPr>
                <w:rFonts w:ascii="Cambria Math" w:hAnsi="Cambria Math" w:cs="Times New Roman"/>
                <w:sz w:val="24"/>
              </w:rPr>
              <m:t>t</m:t>
            </m:r>
          </m:e>
          <m:sub>
            <m:r>
              <w:rPr>
                <w:rFonts w:ascii="Cambria Math" w:hAnsi="Cambria Math" w:cs="Times New Roman"/>
                <w:sz w:val="24"/>
              </w:rPr>
              <m:t>c</m:t>
            </m:r>
          </m:sub>
        </m:sSub>
      </m:oMath>
      <w:r>
        <w:rPr>
          <w:rFonts w:ascii="Times New Roman" w:hAnsi="Times New Roman" w:cs="Times New Roman"/>
          <w:sz w:val="24"/>
        </w:rPr>
        <w:t xml:space="preserve"> and </w:t>
      </w:r>
      <m:oMath>
        <m:sSub>
          <m:sSubPr>
            <m:ctrlPr>
              <w:rPr>
                <w:rFonts w:ascii="Cambria Math" w:hAnsi="Cambria Math" w:cs="Times New Roman"/>
                <w:i/>
                <w:sz w:val="24"/>
              </w:rPr>
            </m:ctrlPr>
          </m:sSubPr>
          <m:e>
            <m:r>
              <w:rPr>
                <w:rFonts w:ascii="Cambria Math" w:hAnsi="Cambria Math" w:cs="Times New Roman"/>
                <w:sz w:val="24"/>
              </w:rPr>
              <m:t>t</m:t>
            </m:r>
          </m:e>
          <m:sub>
            <m:r>
              <w:rPr>
                <w:rFonts w:ascii="Cambria Math" w:hAnsi="Cambria Math" w:cs="Times New Roman"/>
                <w:sz w:val="24"/>
              </w:rPr>
              <m:t>f</m:t>
            </m:r>
          </m:sub>
        </m:sSub>
      </m:oMath>
      <w:r>
        <w:rPr>
          <w:rFonts w:ascii="Times New Roman" w:hAnsi="Times New Roman" w:cs="Times New Roman"/>
          <w:sz w:val="24"/>
        </w:rPr>
        <w:t xml:space="preserve"> are the cliff and floor point; and </w:t>
      </w:r>
      <w:proofErr w:type="spellStart"/>
      <w:r>
        <w:rPr>
          <w:rFonts w:ascii="Times New Roman" w:hAnsi="Times New Roman" w:cs="Times New Roman"/>
          <w:sz w:val="24"/>
        </w:rPr>
        <w:t>r</w:t>
      </w:r>
      <w:r w:rsidRPr="005E5D01">
        <w:rPr>
          <w:rFonts w:ascii="Times New Roman" w:hAnsi="Times New Roman" w:cs="Times New Roman"/>
          <w:sz w:val="24"/>
          <w:vertAlign w:val="subscript"/>
        </w:rPr>
        <w:t>c</w:t>
      </w:r>
      <w:proofErr w:type="spellEnd"/>
      <w:r>
        <w:rPr>
          <w:rFonts w:ascii="Times New Roman" w:hAnsi="Times New Roman" w:cs="Times New Roman"/>
          <w:sz w:val="24"/>
        </w:rPr>
        <w:t xml:space="preserve"> and </w:t>
      </w:r>
      <w:proofErr w:type="spellStart"/>
      <w:r>
        <w:rPr>
          <w:rFonts w:ascii="Times New Roman" w:hAnsi="Times New Roman" w:cs="Times New Roman"/>
          <w:sz w:val="24"/>
        </w:rPr>
        <w:t>r</w:t>
      </w:r>
      <w:r w:rsidRPr="005E5D01">
        <w:rPr>
          <w:rFonts w:ascii="Times New Roman" w:hAnsi="Times New Roman" w:cs="Times New Roman"/>
          <w:sz w:val="24"/>
          <w:vertAlign w:val="subscript"/>
        </w:rPr>
        <w:t>f</w:t>
      </w:r>
      <w:proofErr w:type="spellEnd"/>
      <w:r>
        <w:rPr>
          <w:rFonts w:ascii="Times New Roman" w:hAnsi="Times New Roman" w:cs="Times New Roman"/>
          <w:sz w:val="24"/>
        </w:rPr>
        <w:t xml:space="preserve"> are the response intervals. A positive response interval means that the transit users responded earlier than the epidemic spread; the larger the value is, the </w:t>
      </w:r>
      <w:commentRangeStart w:id="117"/>
      <w:commentRangeStart w:id="118"/>
      <w:r>
        <w:rPr>
          <w:rFonts w:ascii="Times New Roman" w:hAnsi="Times New Roman" w:cs="Times New Roman"/>
          <w:sz w:val="24"/>
        </w:rPr>
        <w:t>earlier the transit users responded relative to the onset of the spread of the virus</w:t>
      </w:r>
      <w:commentRangeEnd w:id="117"/>
      <w:r>
        <w:rPr>
          <w:rStyle w:val="CommentReference"/>
        </w:rPr>
        <w:commentReference w:id="117"/>
      </w:r>
      <w:commentRangeEnd w:id="118"/>
      <w:r>
        <w:rPr>
          <w:rStyle w:val="CommentReference"/>
        </w:rPr>
        <w:commentReference w:id="118"/>
      </w:r>
      <w:r>
        <w:rPr>
          <w:rFonts w:ascii="Times New Roman" w:hAnsi="Times New Roman" w:cs="Times New Roman"/>
          <w:sz w:val="24"/>
        </w:rPr>
        <w:t xml:space="preserve">. The cliff response interval indicates transit users’ </w:t>
      </w:r>
      <w:r w:rsidRPr="006B2355">
        <w:rPr>
          <w:rFonts w:ascii="Times New Roman" w:hAnsi="Times New Roman" w:cs="Times New Roman"/>
          <w:sz w:val="24"/>
        </w:rPr>
        <w:t xml:space="preserve">awareness while the </w:t>
      </w:r>
      <w:r>
        <w:rPr>
          <w:rFonts w:ascii="Times New Roman" w:hAnsi="Times New Roman" w:cs="Times New Roman"/>
          <w:sz w:val="24"/>
        </w:rPr>
        <w:t>floor</w:t>
      </w:r>
      <w:r w:rsidRPr="006B2355">
        <w:rPr>
          <w:rFonts w:ascii="Times New Roman" w:hAnsi="Times New Roman" w:cs="Times New Roman"/>
          <w:sz w:val="24"/>
        </w:rPr>
        <w:t xml:space="preserve"> version </w:t>
      </w:r>
      <w:r>
        <w:rPr>
          <w:rFonts w:ascii="Times New Roman" w:hAnsi="Times New Roman" w:cs="Times New Roman"/>
          <w:sz w:val="24"/>
        </w:rPr>
        <w:t xml:space="preserve">indicates </w:t>
      </w:r>
      <w:r w:rsidRPr="006B2355">
        <w:rPr>
          <w:rFonts w:ascii="Times New Roman" w:hAnsi="Times New Roman" w:cs="Times New Roman"/>
          <w:sz w:val="24"/>
        </w:rPr>
        <w:t xml:space="preserve">the response </w:t>
      </w:r>
      <w:r>
        <w:rPr>
          <w:rFonts w:ascii="Times New Roman" w:hAnsi="Times New Roman" w:cs="Times New Roman"/>
          <w:sz w:val="24"/>
        </w:rPr>
        <w:t>time (a negative floor response interval that is large in magnitude, for example, indicates that public transit reached its minimum level long after the first confirmed case in the county).</w:t>
      </w:r>
    </w:p>
    <w:p w14:paraId="21348E6F" w14:textId="77777777" w:rsidR="00500CFC" w:rsidRPr="006B2355" w:rsidRDefault="00500CFC" w:rsidP="00617FE4">
      <w:pPr>
        <w:spacing w:line="480" w:lineRule="auto"/>
        <w:rPr>
          <w:rFonts w:ascii="Times New Roman" w:hAnsi="Times New Roman" w:cs="Times New Roman"/>
          <w:sz w:val="24"/>
        </w:rPr>
        <w:pPrChange w:id="119" w:author="Liu, Luyu" w:date="2020-06-02T13:32:00Z">
          <w:pPr>
            <w:spacing w:line="480" w:lineRule="auto"/>
          </w:pPr>
        </w:pPrChange>
      </w:pPr>
    </w:p>
    <w:p w14:paraId="7848FF34" w14:textId="77777777" w:rsidR="00500CFC" w:rsidRPr="009457DC" w:rsidRDefault="00500CFC" w:rsidP="00617FE4">
      <w:pPr>
        <w:pStyle w:val="ListParagraph"/>
        <w:numPr>
          <w:ilvl w:val="1"/>
          <w:numId w:val="2"/>
        </w:numPr>
        <w:spacing w:line="480" w:lineRule="auto"/>
        <w:rPr>
          <w:rFonts w:ascii="Times New Roman" w:hAnsi="Times New Roman" w:cs="Times New Roman"/>
          <w:b/>
          <w:sz w:val="24"/>
        </w:rPr>
        <w:pPrChange w:id="120" w:author="Liu, Luyu" w:date="2020-06-02T13:32:00Z">
          <w:pPr>
            <w:pStyle w:val="ListParagraph"/>
            <w:numPr>
              <w:ilvl w:val="1"/>
              <w:numId w:val="2"/>
            </w:numPr>
            <w:spacing w:line="480" w:lineRule="auto"/>
            <w:ind w:left="360" w:hanging="360"/>
          </w:pPr>
        </w:pPrChange>
      </w:pPr>
      <w:r w:rsidRPr="009457DC">
        <w:rPr>
          <w:rFonts w:ascii="Times New Roman" w:hAnsi="Times New Roman" w:cs="Times New Roman"/>
          <w:b/>
          <w:sz w:val="24"/>
        </w:rPr>
        <w:t xml:space="preserve"> Change in daily transit demand dynamics</w:t>
      </w:r>
      <w:commentRangeStart w:id="121"/>
      <w:commentRangeEnd w:id="121"/>
      <w:r w:rsidRPr="006B2355">
        <w:rPr>
          <w:rStyle w:val="CommentReference"/>
          <w:b/>
        </w:rPr>
        <w:commentReference w:id="121"/>
      </w:r>
    </w:p>
    <w:p w14:paraId="237367A7" w14:textId="36275D32" w:rsidR="00500CFC" w:rsidRDefault="00500CFC" w:rsidP="00617FE4">
      <w:pPr>
        <w:spacing w:line="480" w:lineRule="auto"/>
        <w:jc w:val="both"/>
        <w:rPr>
          <w:rFonts w:ascii="Times New Roman" w:hAnsi="Times New Roman" w:cs="Times New Roman"/>
          <w:sz w:val="24"/>
        </w:rPr>
        <w:pPrChange w:id="122" w:author="Liu, Luyu" w:date="2020-06-02T13:32:00Z">
          <w:pPr>
            <w:spacing w:line="480" w:lineRule="auto"/>
            <w:jc w:val="both"/>
          </w:pPr>
        </w:pPrChange>
      </w:pPr>
      <w:r w:rsidRPr="006B2355">
        <w:rPr>
          <w:rFonts w:ascii="Times New Roman" w:hAnsi="Times New Roman" w:cs="Times New Roman"/>
          <w:sz w:val="24"/>
        </w:rPr>
        <w:t>The analyses based on the average daily transit demand shows the coarse-grained temporal variation among different transit system</w:t>
      </w:r>
      <w:r>
        <w:rPr>
          <w:rFonts w:ascii="Times New Roman" w:hAnsi="Times New Roman" w:cs="Times New Roman"/>
          <w:sz w:val="24"/>
        </w:rPr>
        <w:t>s</w:t>
      </w:r>
      <w:r w:rsidRPr="006B2355">
        <w:rPr>
          <w:rFonts w:ascii="Times New Roman" w:hAnsi="Times New Roman" w:cs="Times New Roman"/>
          <w:sz w:val="24"/>
        </w:rPr>
        <w:t>.</w:t>
      </w:r>
      <w:r>
        <w:rPr>
          <w:rFonts w:ascii="Times New Roman" w:hAnsi="Times New Roman" w:cs="Times New Roman"/>
          <w:sz w:val="24"/>
        </w:rPr>
        <w:t xml:space="preserve"> Transit </w:t>
      </w:r>
      <w:r w:rsidRPr="006B2355">
        <w:rPr>
          <w:rFonts w:ascii="Times New Roman" w:hAnsi="Times New Roman" w:cs="Times New Roman"/>
          <w:sz w:val="24"/>
        </w:rPr>
        <w:t xml:space="preserve">demand dynamics within each day </w:t>
      </w:r>
      <w:r>
        <w:rPr>
          <w:rFonts w:ascii="Times New Roman" w:hAnsi="Times New Roman" w:cs="Times New Roman"/>
          <w:sz w:val="24"/>
        </w:rPr>
        <w:t xml:space="preserve">can also </w:t>
      </w:r>
      <w:r w:rsidRPr="006B2355">
        <w:rPr>
          <w:rFonts w:ascii="Times New Roman" w:hAnsi="Times New Roman" w:cs="Times New Roman"/>
          <w:sz w:val="24"/>
        </w:rPr>
        <w:t xml:space="preserve">change </w:t>
      </w:r>
      <w:r>
        <w:rPr>
          <w:rFonts w:ascii="Times New Roman" w:hAnsi="Times New Roman" w:cs="Times New Roman"/>
          <w:sz w:val="24"/>
        </w:rPr>
        <w:t xml:space="preserve">during </w:t>
      </w:r>
      <w:r w:rsidRPr="006B2355">
        <w:rPr>
          <w:rFonts w:ascii="Times New Roman" w:hAnsi="Times New Roman" w:cs="Times New Roman"/>
          <w:sz w:val="24"/>
        </w:rPr>
        <w:t>a pandemic.</w:t>
      </w:r>
      <w:r>
        <w:rPr>
          <w:rFonts w:ascii="Times New Roman" w:hAnsi="Times New Roman" w:cs="Times New Roman"/>
          <w:sz w:val="24"/>
        </w:rPr>
        <w:t xml:space="preserve"> </w:t>
      </w:r>
      <w:r w:rsidRPr="006B2355">
        <w:rPr>
          <w:rFonts w:ascii="Times New Roman" w:hAnsi="Times New Roman" w:cs="Times New Roman"/>
          <w:sz w:val="24"/>
        </w:rPr>
        <w:t xml:space="preserve">For example, </w:t>
      </w:r>
      <w:ins w:id="123" w:author="Liu, Luyu" w:date="2020-06-02T00:28:00Z">
        <w:r w:rsidR="00497A43">
          <w:rPr>
            <w:rFonts w:ascii="Times New Roman" w:hAnsi="Times New Roman" w:cs="Times New Roman"/>
            <w:sz w:val="24"/>
          </w:rPr>
          <w:fldChar w:fldCharType="begin"/>
        </w:r>
        <w:r w:rsidR="00497A43">
          <w:rPr>
            <w:rFonts w:ascii="Times New Roman" w:hAnsi="Times New Roman" w:cs="Times New Roman"/>
            <w:sz w:val="24"/>
          </w:rPr>
          <w:instrText xml:space="preserve"> REF _Ref41950150 \h </w:instrText>
        </w:r>
      </w:ins>
      <w:r w:rsidR="00497A43">
        <w:rPr>
          <w:rFonts w:ascii="Times New Roman" w:hAnsi="Times New Roman" w:cs="Times New Roman"/>
          <w:sz w:val="24"/>
        </w:rPr>
      </w:r>
      <w:r w:rsidR="00497A43">
        <w:rPr>
          <w:rFonts w:ascii="Times New Roman" w:hAnsi="Times New Roman" w:cs="Times New Roman"/>
          <w:sz w:val="24"/>
        </w:rPr>
        <w:fldChar w:fldCharType="separate"/>
      </w:r>
      <w:ins w:id="124" w:author="Liu, Luyu" w:date="2020-06-02T00:28:00Z">
        <w:r w:rsidR="00497A43" w:rsidRPr="00B87813">
          <w:rPr>
            <w:rFonts w:ascii="Times New Roman" w:hAnsi="Times New Roman" w:cs="Times New Roman"/>
            <w:sz w:val="24"/>
            <w:rPrChange w:id="125" w:author="Liu, Luyu" w:date="2020-06-01T23:57:00Z">
              <w:rPr/>
            </w:rPrChange>
          </w:rPr>
          <w:t xml:space="preserve">Fig </w:t>
        </w:r>
        <w:r w:rsidR="00497A43">
          <w:rPr>
            <w:rFonts w:ascii="Times New Roman" w:hAnsi="Times New Roman" w:cs="Times New Roman"/>
            <w:noProof/>
            <w:sz w:val="24"/>
          </w:rPr>
          <w:t>1</w:t>
        </w:r>
        <w:r w:rsidR="00497A43">
          <w:rPr>
            <w:rFonts w:ascii="Times New Roman" w:hAnsi="Times New Roman" w:cs="Times New Roman"/>
            <w:sz w:val="24"/>
          </w:rPr>
          <w:fldChar w:fldCharType="end"/>
        </w:r>
      </w:ins>
      <w:r w:rsidRPr="00703BB3">
        <w:rPr>
          <w:rFonts w:ascii="Times New Roman" w:hAnsi="Times New Roman" w:cs="Times New Roman"/>
          <w:sz w:val="24"/>
        </w:rPr>
        <w:fldChar w:fldCharType="begin"/>
      </w:r>
      <w:r w:rsidRPr="006B2355">
        <w:rPr>
          <w:rFonts w:ascii="Times New Roman" w:hAnsi="Times New Roman" w:cs="Times New Roman"/>
          <w:sz w:val="24"/>
        </w:rPr>
        <w:instrText xml:space="preserve"> REF _Ref40969774 \h </w:instrText>
      </w:r>
      <w:r>
        <w:rPr>
          <w:rFonts w:ascii="Times New Roman" w:hAnsi="Times New Roman" w:cs="Times New Roman"/>
          <w:sz w:val="24"/>
        </w:rPr>
        <w:instrText xml:space="preserve"> \* MERGEFORMAT </w:instrText>
      </w:r>
      <w:r w:rsidRPr="00703BB3">
        <w:rPr>
          <w:rFonts w:ascii="Times New Roman" w:hAnsi="Times New Roman" w:cs="Times New Roman"/>
          <w:sz w:val="24"/>
        </w:rPr>
      </w:r>
      <w:r w:rsidRPr="00703BB3">
        <w:rPr>
          <w:rFonts w:ascii="Times New Roman" w:hAnsi="Times New Roman" w:cs="Times New Roman"/>
          <w:sz w:val="24"/>
        </w:rPr>
        <w:fldChar w:fldCharType="separate"/>
      </w:r>
      <w:del w:id="126" w:author="Liu, Luyu" w:date="2020-06-02T00:28:00Z">
        <w:r w:rsidRPr="009457DC" w:rsidDel="00497A43">
          <w:rPr>
            <w:rFonts w:ascii="Times New Roman" w:hAnsi="Times New Roman" w:cs="Times New Roman"/>
            <w:sz w:val="24"/>
          </w:rPr>
          <w:delText>Figure 1</w:delText>
        </w:r>
      </w:del>
      <w:r w:rsidRPr="00703BB3">
        <w:rPr>
          <w:rFonts w:ascii="Times New Roman" w:hAnsi="Times New Roman" w:cs="Times New Roman"/>
          <w:sz w:val="24"/>
        </w:rPr>
        <w:fldChar w:fldCharType="end"/>
      </w:r>
      <w:r w:rsidRPr="006B2355">
        <w:rPr>
          <w:rFonts w:ascii="Times New Roman" w:hAnsi="Times New Roman" w:cs="Times New Roman"/>
          <w:sz w:val="24"/>
        </w:rPr>
        <w:t xml:space="preserve"> below shows changes in transit demand by hour before (blue) and during COVID (</w:t>
      </w:r>
      <w:r>
        <w:rPr>
          <w:rFonts w:ascii="Times New Roman" w:hAnsi="Times New Roman" w:cs="Times New Roman"/>
          <w:sz w:val="24"/>
        </w:rPr>
        <w:t>orange) for the New York City subway. The higher and peaky curve is a typical US daily travel demand pattern, with morning and afternoon peak demand periods corresponding to commuting to and from work (for the “standard”, nine-to-five work day), respectively. In contrast, the COVID demand curve indicates not only lower demand, but less pronounced peak demand periods.</w:t>
      </w:r>
    </w:p>
    <w:p w14:paraId="1D5C2B97" w14:textId="77777777" w:rsidR="00500CFC" w:rsidRDefault="00500CFC" w:rsidP="00617FE4">
      <w:pPr>
        <w:spacing w:line="480" w:lineRule="auto"/>
        <w:jc w:val="both"/>
        <w:rPr>
          <w:rFonts w:ascii="Times New Roman" w:hAnsi="Times New Roman" w:cs="Times New Roman"/>
          <w:sz w:val="24"/>
        </w:rPr>
        <w:pPrChange w:id="127" w:author="Liu, Luyu" w:date="2020-06-02T13:32:00Z">
          <w:pPr>
            <w:spacing w:line="480" w:lineRule="auto"/>
            <w:jc w:val="both"/>
          </w:pPr>
        </w:pPrChange>
      </w:pPr>
    </w:p>
    <w:p w14:paraId="740102FD" w14:textId="14AFE8FA" w:rsidR="00500CFC" w:rsidRDefault="00500CFC" w:rsidP="00617FE4">
      <w:pPr>
        <w:keepNext/>
        <w:spacing w:line="480" w:lineRule="auto"/>
        <w:jc w:val="center"/>
        <w:pPrChange w:id="128" w:author="Liu, Luyu" w:date="2020-06-02T13:32:00Z">
          <w:pPr>
            <w:keepNext/>
            <w:spacing w:line="480" w:lineRule="auto"/>
            <w:jc w:val="center"/>
          </w:pPr>
        </w:pPrChange>
      </w:pPr>
      <w:del w:id="129" w:author="Liu, Luyu" w:date="2020-06-02T11:17:00Z">
        <w:r w:rsidRPr="00822762" w:rsidDel="002B1E08">
          <w:rPr>
            <w:rFonts w:ascii="Times New Roman" w:hAnsi="Times New Roman" w:cs="Times New Roman"/>
            <w:noProof/>
            <w:sz w:val="24"/>
          </w:rPr>
          <w:lastRenderedPageBreak/>
          <w:drawing>
            <wp:inline distT="0" distB="0" distL="0" distR="0" wp14:anchorId="598A5CD0" wp14:editId="61B0926B">
              <wp:extent cx="4272077" cy="3204058"/>
              <wp:effectExtent l="0" t="0" r="0" b="0"/>
              <wp:docPr id="2" name="Picture 2" descr="C:\Users\liu.6544\Desktop\coronapics\demand_hourly\MTA - NYC Subway_NYC_1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iu.6544\Desktop\coronapics\demand_hourly\MTA - NYC Subway_NYC_146.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272077" cy="3204058"/>
                      </a:xfrm>
                      <a:prstGeom prst="rect">
                        <a:avLst/>
                      </a:prstGeom>
                      <a:noFill/>
                      <a:ln>
                        <a:noFill/>
                      </a:ln>
                    </pic:spPr>
                  </pic:pic>
                </a:graphicData>
              </a:graphic>
            </wp:inline>
          </w:drawing>
        </w:r>
      </w:del>
      <w:ins w:id="130" w:author="Liu, Luyu" w:date="2020-06-02T11:18:00Z">
        <w:r w:rsidR="00CE72F4">
          <w:pict w14:anchorId="3B8974D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0.5pt;height:345.75pt">
              <v:imagedata r:id="rId11" o:title="Fig 1"/>
            </v:shape>
          </w:pict>
        </w:r>
      </w:ins>
    </w:p>
    <w:p w14:paraId="0FA29722" w14:textId="0A2C102C" w:rsidR="00B87813" w:rsidRPr="00B87813" w:rsidRDefault="00B87813" w:rsidP="00617FE4">
      <w:pPr>
        <w:spacing w:line="480" w:lineRule="auto"/>
        <w:jc w:val="center"/>
        <w:rPr>
          <w:ins w:id="131" w:author="Liu, Luyu" w:date="2020-06-01T23:57:00Z"/>
          <w:rFonts w:ascii="Times New Roman" w:hAnsi="Times New Roman" w:cs="Times New Roman"/>
          <w:sz w:val="24"/>
        </w:rPr>
        <w:pPrChange w:id="132" w:author="Liu, Luyu" w:date="2020-06-02T13:32:00Z">
          <w:pPr>
            <w:spacing w:line="480" w:lineRule="auto"/>
            <w:jc w:val="both"/>
          </w:pPr>
        </w:pPrChange>
      </w:pPr>
      <w:bookmarkStart w:id="133" w:name="_Ref41950150"/>
      <w:bookmarkStart w:id="134" w:name="_Ref40969774"/>
      <w:ins w:id="135" w:author="Liu, Luyu" w:date="2020-06-01T23:57:00Z">
        <w:r w:rsidRPr="00B87813">
          <w:rPr>
            <w:rFonts w:ascii="Times New Roman" w:hAnsi="Times New Roman" w:cs="Times New Roman"/>
            <w:sz w:val="24"/>
            <w:rPrChange w:id="136" w:author="Liu, Luyu" w:date="2020-06-01T23:57:00Z">
              <w:rPr/>
            </w:rPrChange>
          </w:rPr>
          <w:t xml:space="preserve">Fig </w:t>
        </w:r>
        <w:r w:rsidRPr="00B87813">
          <w:rPr>
            <w:rFonts w:ascii="Times New Roman" w:hAnsi="Times New Roman" w:cs="Times New Roman"/>
            <w:sz w:val="24"/>
            <w:rPrChange w:id="137" w:author="Liu, Luyu" w:date="2020-06-01T23:57:00Z">
              <w:rPr/>
            </w:rPrChange>
          </w:rPr>
          <w:fldChar w:fldCharType="begin"/>
        </w:r>
        <w:r w:rsidRPr="00B87813">
          <w:rPr>
            <w:rFonts w:ascii="Times New Roman" w:hAnsi="Times New Roman" w:cs="Times New Roman"/>
            <w:sz w:val="24"/>
            <w:rPrChange w:id="138" w:author="Liu, Luyu" w:date="2020-06-01T23:57:00Z">
              <w:rPr/>
            </w:rPrChange>
          </w:rPr>
          <w:instrText xml:space="preserve"> SEQ Fig \* ARABIC </w:instrText>
        </w:r>
      </w:ins>
      <w:r w:rsidRPr="00B87813">
        <w:rPr>
          <w:rFonts w:ascii="Times New Roman" w:hAnsi="Times New Roman" w:cs="Times New Roman"/>
          <w:sz w:val="24"/>
          <w:rPrChange w:id="139" w:author="Liu, Luyu" w:date="2020-06-01T23:57:00Z">
            <w:rPr/>
          </w:rPrChange>
        </w:rPr>
        <w:fldChar w:fldCharType="separate"/>
      </w:r>
      <w:ins w:id="140" w:author="Liu, Luyu" w:date="2020-06-02T00:04:00Z">
        <w:r w:rsidR="001F79A7">
          <w:rPr>
            <w:rFonts w:ascii="Times New Roman" w:hAnsi="Times New Roman" w:cs="Times New Roman"/>
            <w:noProof/>
            <w:sz w:val="24"/>
          </w:rPr>
          <w:t>1</w:t>
        </w:r>
      </w:ins>
      <w:ins w:id="141" w:author="Liu, Luyu" w:date="2020-06-01T23:57:00Z">
        <w:r w:rsidRPr="00B87813">
          <w:rPr>
            <w:rFonts w:ascii="Times New Roman" w:hAnsi="Times New Roman" w:cs="Times New Roman"/>
            <w:sz w:val="24"/>
            <w:rPrChange w:id="142" w:author="Liu, Luyu" w:date="2020-06-01T23:57:00Z">
              <w:rPr/>
            </w:rPrChange>
          </w:rPr>
          <w:fldChar w:fldCharType="end"/>
        </w:r>
      </w:ins>
      <w:bookmarkEnd w:id="133"/>
      <w:ins w:id="143" w:author="Liu, Luyu" w:date="2020-06-01T23:59:00Z">
        <w:r w:rsidR="0026073B">
          <w:rPr>
            <w:rFonts w:ascii="Times New Roman" w:hAnsi="Times New Roman" w:cs="Times New Roman"/>
            <w:sz w:val="24"/>
          </w:rPr>
          <w:t>.</w:t>
        </w:r>
      </w:ins>
      <w:ins w:id="144" w:author="Liu, Luyu" w:date="2020-06-01T23:57:00Z">
        <w:r w:rsidRPr="00B87813">
          <w:rPr>
            <w:rFonts w:ascii="Times New Roman" w:hAnsi="Times New Roman" w:cs="Times New Roman"/>
            <w:sz w:val="24"/>
            <w:rPrChange w:id="145" w:author="Liu, Luyu" w:date="2020-06-01T23:57:00Z">
              <w:rPr/>
            </w:rPrChange>
          </w:rPr>
          <w:t xml:space="preserve"> MTA New York City Subway hourly transit demand curves (blue: typical curve; orange: COVID curve)</w:t>
        </w:r>
      </w:ins>
    </w:p>
    <w:p w14:paraId="65DC9A85" w14:textId="051B9EAA" w:rsidR="00500CFC" w:rsidRPr="00B87813" w:rsidDel="00B87813" w:rsidRDefault="00500CFC" w:rsidP="00617FE4">
      <w:pPr>
        <w:spacing w:line="480" w:lineRule="auto"/>
        <w:jc w:val="both"/>
        <w:rPr>
          <w:del w:id="146" w:author="Liu, Luyu" w:date="2020-06-01T23:57:00Z"/>
          <w:rFonts w:ascii="Times New Roman" w:hAnsi="Times New Roman" w:cs="Times New Roman"/>
          <w:sz w:val="24"/>
        </w:rPr>
        <w:pPrChange w:id="147" w:author="Liu, Luyu" w:date="2020-06-02T13:32:00Z">
          <w:pPr>
            <w:spacing w:line="480" w:lineRule="auto"/>
            <w:jc w:val="center"/>
          </w:pPr>
        </w:pPrChange>
      </w:pPr>
      <w:del w:id="148" w:author="Liu, Luyu" w:date="2020-06-01T23:56:00Z">
        <w:r w:rsidRPr="00B87813" w:rsidDel="00B87813">
          <w:rPr>
            <w:rFonts w:ascii="Times New Roman" w:hAnsi="Times New Roman" w:cs="Times New Roman"/>
            <w:sz w:val="24"/>
          </w:rPr>
          <w:delText xml:space="preserve">Figure </w:delText>
        </w:r>
        <w:r w:rsidRPr="00B87813" w:rsidDel="00B87813">
          <w:rPr>
            <w:rFonts w:ascii="Times New Roman" w:hAnsi="Times New Roman" w:cs="Times New Roman"/>
            <w:sz w:val="24"/>
            <w:rPrChange w:id="149" w:author="Liu, Luyu" w:date="2020-06-01T23:56:00Z">
              <w:rPr>
                <w:rFonts w:ascii="Times New Roman" w:hAnsi="Times New Roman" w:cs="Times New Roman"/>
                <w:sz w:val="24"/>
              </w:rPr>
            </w:rPrChange>
          </w:rPr>
          <w:fldChar w:fldCharType="begin"/>
        </w:r>
        <w:r w:rsidRPr="00B87813" w:rsidDel="00B87813">
          <w:rPr>
            <w:rFonts w:ascii="Times New Roman" w:hAnsi="Times New Roman" w:cs="Times New Roman"/>
            <w:sz w:val="24"/>
          </w:rPr>
          <w:delInstrText xml:space="preserve"> SEQ Figure \* ARABIC </w:delInstrText>
        </w:r>
        <w:r w:rsidRPr="00B87813" w:rsidDel="00B87813">
          <w:rPr>
            <w:rFonts w:ascii="Times New Roman" w:hAnsi="Times New Roman" w:cs="Times New Roman"/>
            <w:sz w:val="24"/>
            <w:rPrChange w:id="150" w:author="Liu, Luyu" w:date="2020-06-01T23:56:00Z">
              <w:rPr>
                <w:rFonts w:ascii="Times New Roman" w:hAnsi="Times New Roman" w:cs="Times New Roman"/>
                <w:sz w:val="24"/>
              </w:rPr>
            </w:rPrChange>
          </w:rPr>
          <w:fldChar w:fldCharType="separate"/>
        </w:r>
        <w:r w:rsidRPr="00B87813" w:rsidDel="00B87813">
          <w:rPr>
            <w:rFonts w:ascii="Times New Roman" w:hAnsi="Times New Roman" w:cs="Times New Roman"/>
            <w:sz w:val="24"/>
          </w:rPr>
          <w:delText>1</w:delText>
        </w:r>
        <w:r w:rsidRPr="00B87813" w:rsidDel="00B87813">
          <w:rPr>
            <w:rFonts w:ascii="Times New Roman" w:hAnsi="Times New Roman" w:cs="Times New Roman"/>
            <w:sz w:val="24"/>
            <w:rPrChange w:id="151" w:author="Liu, Luyu" w:date="2020-06-01T23:56:00Z">
              <w:rPr>
                <w:rFonts w:ascii="Times New Roman" w:hAnsi="Times New Roman" w:cs="Times New Roman"/>
                <w:sz w:val="24"/>
              </w:rPr>
            </w:rPrChange>
          </w:rPr>
          <w:fldChar w:fldCharType="end"/>
        </w:r>
        <w:bookmarkEnd w:id="134"/>
        <w:r w:rsidRPr="00B87813" w:rsidDel="00B87813">
          <w:rPr>
            <w:rFonts w:ascii="Times New Roman" w:hAnsi="Times New Roman" w:cs="Times New Roman"/>
            <w:sz w:val="24"/>
          </w:rPr>
          <w:delText>: MTA New York City Subway hourly transit demand curves (blue: typical curve; orange: COVID curve)</w:delText>
        </w:r>
      </w:del>
    </w:p>
    <w:p w14:paraId="5B20CED6" w14:textId="598D4083" w:rsidR="00500CFC" w:rsidRDefault="00500CFC" w:rsidP="00617FE4">
      <w:pPr>
        <w:spacing w:line="480" w:lineRule="auto"/>
        <w:jc w:val="both"/>
        <w:rPr>
          <w:rFonts w:ascii="Times New Roman" w:hAnsi="Times New Roman" w:cs="Times New Roman"/>
          <w:sz w:val="24"/>
        </w:rPr>
        <w:pPrChange w:id="152" w:author="Liu, Luyu" w:date="2020-06-02T13:32:00Z">
          <w:pPr>
            <w:spacing w:line="480" w:lineRule="auto"/>
            <w:jc w:val="both"/>
          </w:pPr>
        </w:pPrChange>
      </w:pPr>
      <w:r>
        <w:rPr>
          <w:rFonts w:ascii="Times New Roman" w:hAnsi="Times New Roman" w:cs="Times New Roman"/>
          <w:b/>
          <w:sz w:val="24"/>
        </w:rPr>
        <w:tab/>
      </w:r>
      <w:r>
        <w:rPr>
          <w:rFonts w:ascii="Times New Roman" w:hAnsi="Times New Roman" w:cs="Times New Roman"/>
          <w:sz w:val="24"/>
        </w:rPr>
        <w:t xml:space="preserve">We utilize the shape analysis technique of </w:t>
      </w:r>
      <w:r w:rsidRPr="006739B6">
        <w:rPr>
          <w:rFonts w:ascii="Times New Roman" w:hAnsi="Times New Roman" w:cs="Times New Roman"/>
          <w:i/>
          <w:sz w:val="24"/>
        </w:rPr>
        <w:t>ordinary P</w:t>
      </w:r>
      <w:r w:rsidRPr="0091399D">
        <w:rPr>
          <w:rFonts w:ascii="Times New Roman" w:hAnsi="Times New Roman" w:cs="Times New Roman"/>
          <w:i/>
          <w:sz w:val="24"/>
        </w:rPr>
        <w:t xml:space="preserve">rocrustes </w:t>
      </w:r>
      <w:r>
        <w:rPr>
          <w:rFonts w:ascii="Times New Roman" w:hAnsi="Times New Roman" w:cs="Times New Roman"/>
          <w:i/>
          <w:sz w:val="24"/>
        </w:rPr>
        <w:t>a</w:t>
      </w:r>
      <w:r w:rsidRPr="0091399D">
        <w:rPr>
          <w:rFonts w:ascii="Times New Roman" w:hAnsi="Times New Roman" w:cs="Times New Roman"/>
          <w:i/>
          <w:sz w:val="24"/>
        </w:rPr>
        <w:t>nalysis</w:t>
      </w:r>
      <w:r>
        <w:rPr>
          <w:rFonts w:ascii="Times New Roman" w:hAnsi="Times New Roman" w:cs="Times New Roman"/>
          <w:sz w:val="24"/>
        </w:rPr>
        <w:t xml:space="preserve"> to measure differences between hourly travel demand during and before the COVID pandemic, and weekday versus weekend demand during the pandemic. This involves measuring the transformations required to superimposing the two curves. In traditional Procrustes analysis for arbitrary shapes, these transformations are panning, scaling, and rotating </w:t>
      </w:r>
      <w:r>
        <w:rPr>
          <w:rFonts w:ascii="Times New Roman" w:hAnsi="Times New Roman" w:cs="Times New Roman"/>
          <w:sz w:val="24"/>
        </w:rPr>
        <w:fldChar w:fldCharType="begin" w:fldLock="1"/>
      </w:r>
      <w:r w:rsidR="00FE6168">
        <w:rPr>
          <w:rFonts w:ascii="Times New Roman" w:hAnsi="Times New Roman" w:cs="Times New Roman"/>
          <w:sz w:val="24"/>
        </w:rPr>
        <w:instrText>ADDIN CSL_CITATION {"citationItems":[{"id":"ITEM-1","itemData":{"ISSN":"1825-5272","author":[{"dropping-particle":"","family":"Mitteroecker","given":"Philipp","non-dropping-particle":"","parse-names":false,"suffix":""},{"dropping-particle":"","family":"Gunz","given":"Philipp","non-dropping-particle":"","parse-names":false,"suffix":""},{"dropping-particle":"","family":"Windhager","given":"Sonja","non-dropping-particle":"","parse-names":false,"suffix":""},{"dropping-particle":"","family":"Schaefer","given":"Katrin","non-dropping-particle":"","parse-names":false,"suffix":""}],"container-title":"Hystrix, the Italian Journal of Mammalogy","id":"ITEM-1","issue":"1","issued":{"date-parts":[["2013"]]},"page":"59-66","title":"A brief review of shape, form, and allometry in geometric morphometrics, with applications to human facial morphology","type":"article-journal","volume":"24"},"uris":["http://www.mendeley.com/documents/?uuid=4978edce-8ef4-41d5-98eb-25612507012e"]}],"mendeley":{"formattedCitation":"[35]","plainTextFormattedCitation":"[35]","previouslyFormattedCitation":"[35]"},"properties":{"noteIndex":0},"schema":"https://github.com/citation-style-language/schema/raw/master/csl-citation.json"}</w:instrText>
      </w:r>
      <w:r>
        <w:rPr>
          <w:rFonts w:ascii="Times New Roman" w:hAnsi="Times New Roman" w:cs="Times New Roman"/>
          <w:sz w:val="24"/>
        </w:rPr>
        <w:fldChar w:fldCharType="separate"/>
      </w:r>
      <w:r w:rsidRPr="00423D84">
        <w:rPr>
          <w:rFonts w:ascii="Times New Roman" w:hAnsi="Times New Roman" w:cs="Times New Roman"/>
          <w:noProof/>
          <w:sz w:val="24"/>
        </w:rPr>
        <w:t>[35]</w:t>
      </w:r>
      <w:r>
        <w:rPr>
          <w:rFonts w:ascii="Times New Roman" w:hAnsi="Times New Roman" w:cs="Times New Roman"/>
          <w:sz w:val="24"/>
        </w:rPr>
        <w:fldChar w:fldCharType="end"/>
      </w:r>
      <w:r>
        <w:rPr>
          <w:rFonts w:ascii="Times New Roman" w:hAnsi="Times New Roman" w:cs="Times New Roman"/>
          <w:sz w:val="24"/>
        </w:rPr>
        <w:t xml:space="preserve">. In the case of one-dimensional curves, only scaling is appropriate. We use a stretch factor </w:t>
      </w:r>
      <w:r w:rsidRPr="00387B55">
        <w:rPr>
          <w:rFonts w:ascii="Times New Roman" w:hAnsi="Times New Roman" w:cs="Times New Roman"/>
          <w:i/>
          <w:sz w:val="24"/>
        </w:rPr>
        <w:t>p</w:t>
      </w:r>
      <w:r>
        <w:rPr>
          <w:rFonts w:ascii="Times New Roman" w:hAnsi="Times New Roman" w:cs="Times New Roman"/>
          <w:sz w:val="24"/>
        </w:rPr>
        <w:t xml:space="preserve"> as a multiplier to fit two curves so that their Procrustes distance is minimized: </w:t>
      </w:r>
    </w:p>
    <w:tbl>
      <w:tblPr>
        <w:tblW w:w="5100" w:type="pct"/>
        <w:jc w:val="center"/>
        <w:tblLook w:val="04A0" w:firstRow="1" w:lastRow="0" w:firstColumn="1" w:lastColumn="0" w:noHBand="0" w:noVBand="1"/>
      </w:tblPr>
      <w:tblGrid>
        <w:gridCol w:w="492"/>
        <w:gridCol w:w="8520"/>
        <w:gridCol w:w="535"/>
      </w:tblGrid>
      <w:tr w:rsidR="00500CFC" w:rsidRPr="00E714F0" w14:paraId="00CDCE38" w14:textId="77777777" w:rsidTr="00497A43">
        <w:trPr>
          <w:trHeight w:val="820"/>
          <w:jc w:val="center"/>
        </w:trPr>
        <w:tc>
          <w:tcPr>
            <w:tcW w:w="258" w:type="pct"/>
            <w:vAlign w:val="center"/>
          </w:tcPr>
          <w:p w14:paraId="14ABBE83" w14:textId="77777777" w:rsidR="00500CFC" w:rsidRPr="00E714F0" w:rsidRDefault="00500CFC" w:rsidP="00617FE4">
            <w:pPr>
              <w:spacing w:line="480" w:lineRule="auto"/>
              <w:jc w:val="center"/>
              <w:rPr>
                <w:rFonts w:ascii="Times New Roman" w:eastAsia="Yu Mincho" w:hAnsi="Times New Roman" w:cs="Times New Roman"/>
                <w:sz w:val="24"/>
                <w:szCs w:val="24"/>
                <w:lang w:eastAsia="ja-JP"/>
              </w:rPr>
              <w:pPrChange w:id="153" w:author="Liu, Luyu" w:date="2020-06-02T13:32:00Z">
                <w:pPr>
                  <w:spacing w:line="480" w:lineRule="auto"/>
                  <w:jc w:val="center"/>
                </w:pPr>
              </w:pPrChange>
            </w:pPr>
          </w:p>
        </w:tc>
        <w:tc>
          <w:tcPr>
            <w:tcW w:w="4462" w:type="pct"/>
            <w:vAlign w:val="center"/>
            <w:hideMark/>
          </w:tcPr>
          <w:p w14:paraId="1BB8681B" w14:textId="77777777" w:rsidR="00500CFC" w:rsidRDefault="00500CFC" w:rsidP="00617FE4">
            <w:pPr>
              <w:spacing w:line="480" w:lineRule="auto"/>
              <w:jc w:val="both"/>
              <w:rPr>
                <w:rFonts w:ascii="Times New Roman" w:eastAsia="Yu Mincho" w:hAnsi="Times New Roman" w:cs="Times New Roman"/>
                <w:sz w:val="24"/>
                <w:szCs w:val="24"/>
                <w:lang w:eastAsia="ja-JP"/>
              </w:rPr>
              <w:pPrChange w:id="154" w:author="Liu, Luyu" w:date="2020-06-02T13:32:00Z">
                <w:pPr>
                  <w:spacing w:line="480" w:lineRule="auto"/>
                  <w:jc w:val="both"/>
                </w:pPr>
              </w:pPrChange>
            </w:pPr>
            <w:r>
              <w:rPr>
                <w:rFonts w:ascii="Times New Roman" w:eastAsia="Yu Mincho" w:hAnsi="Times New Roman" w:cs="Times New Roman"/>
                <w:sz w:val="24"/>
                <w:szCs w:val="24"/>
                <w:lang w:eastAsia="ja-JP"/>
              </w:rPr>
              <w:t>Minimize:</w:t>
            </w:r>
          </w:p>
          <w:p w14:paraId="0C7E9659" w14:textId="77777777" w:rsidR="00500CFC" w:rsidRPr="0053358D" w:rsidRDefault="00500CFC" w:rsidP="00617FE4">
            <w:pPr>
              <w:spacing w:line="480" w:lineRule="auto"/>
              <w:jc w:val="both"/>
              <w:rPr>
                <w:rFonts w:ascii="Times New Roman" w:eastAsia="Yu Mincho" w:hAnsi="Times New Roman" w:cs="Times New Roman"/>
                <w:sz w:val="24"/>
                <w:szCs w:val="24"/>
                <w:lang w:eastAsia="ja-JP"/>
              </w:rPr>
              <w:pPrChange w:id="155" w:author="Liu, Luyu" w:date="2020-06-02T13:32:00Z">
                <w:pPr>
                  <w:spacing w:line="480" w:lineRule="auto"/>
                  <w:jc w:val="both"/>
                </w:pPr>
              </w:pPrChange>
            </w:pPr>
            <m:oMathPara>
              <m:oMath>
                <m:r>
                  <w:rPr>
                    <w:rFonts w:ascii="Cambria Math" w:eastAsia="Yu Mincho" w:hAnsi="Cambria Math" w:cs="Times New Roman"/>
                    <w:sz w:val="24"/>
                    <w:szCs w:val="24"/>
                    <w:lang w:eastAsia="ja-JP"/>
                  </w:rPr>
                  <m:t>S(p)=</m:t>
                </m:r>
                <m:rad>
                  <m:radPr>
                    <m:degHide m:val="1"/>
                    <m:ctrlPr>
                      <w:rPr>
                        <w:rFonts w:ascii="Cambria Math" w:eastAsia="Yu Mincho" w:hAnsi="Cambria Math" w:cs="Times New Roman"/>
                        <w:i/>
                        <w:sz w:val="24"/>
                        <w:szCs w:val="24"/>
                        <w:lang w:eastAsia="ja-JP"/>
                      </w:rPr>
                    </m:ctrlPr>
                  </m:radPr>
                  <m:deg/>
                  <m:e>
                    <m:nary>
                      <m:naryPr>
                        <m:chr m:val="∑"/>
                        <m:limLoc m:val="undOvr"/>
                        <m:ctrlPr>
                          <w:rPr>
                            <w:rFonts w:ascii="Cambria Math" w:eastAsia="Yu Mincho" w:hAnsi="Cambria Math" w:cs="Times New Roman"/>
                            <w:i/>
                            <w:sz w:val="24"/>
                            <w:szCs w:val="24"/>
                            <w:lang w:eastAsia="ja-JP"/>
                          </w:rPr>
                        </m:ctrlPr>
                      </m:naryPr>
                      <m:sub>
                        <m:r>
                          <w:rPr>
                            <w:rFonts w:ascii="Cambria Math" w:eastAsia="Yu Mincho" w:hAnsi="Cambria Math" w:cs="Times New Roman"/>
                            <w:sz w:val="24"/>
                            <w:szCs w:val="24"/>
                            <w:lang w:eastAsia="ja-JP"/>
                          </w:rPr>
                          <m:t>t=1</m:t>
                        </m:r>
                      </m:sub>
                      <m:sup>
                        <m:r>
                          <w:rPr>
                            <w:rFonts w:ascii="Cambria Math" w:eastAsia="Yu Mincho" w:hAnsi="Cambria Math" w:cs="Times New Roman"/>
                            <w:sz w:val="24"/>
                            <w:szCs w:val="24"/>
                            <w:lang w:eastAsia="ja-JP"/>
                          </w:rPr>
                          <m:t>h</m:t>
                        </m:r>
                      </m:sup>
                      <m:e>
                        <m:sSup>
                          <m:sSupPr>
                            <m:ctrlPr>
                              <w:rPr>
                                <w:rFonts w:ascii="Cambria Math" w:eastAsia="Yu Mincho" w:hAnsi="Cambria Math" w:cs="Times New Roman"/>
                                <w:i/>
                                <w:sz w:val="24"/>
                                <w:szCs w:val="24"/>
                                <w:lang w:eastAsia="ja-JP"/>
                              </w:rPr>
                            </m:ctrlPr>
                          </m:sSupPr>
                          <m:e>
                            <m:d>
                              <m:dPr>
                                <m:ctrlPr>
                                  <w:rPr>
                                    <w:rFonts w:ascii="Cambria Math" w:eastAsia="Yu Mincho" w:hAnsi="Cambria Math" w:cs="Times New Roman"/>
                                    <w:i/>
                                    <w:sz w:val="24"/>
                                    <w:szCs w:val="24"/>
                                    <w:lang w:eastAsia="ja-JP"/>
                                  </w:rPr>
                                </m:ctrlPr>
                              </m:dPr>
                              <m:e>
                                <m:r>
                                  <w:rPr>
                                    <w:rFonts w:ascii="Cambria Math" w:eastAsia="Yu Mincho" w:hAnsi="Cambria Math" w:cs="Times New Roman"/>
                                    <w:sz w:val="24"/>
                                    <w:szCs w:val="24"/>
                                    <w:lang w:eastAsia="ja-JP"/>
                                  </w:rPr>
                                  <m:t>p⋅f</m:t>
                                </m:r>
                                <m:d>
                                  <m:dPr>
                                    <m:ctrlPr>
                                      <w:rPr>
                                        <w:rFonts w:ascii="Cambria Math" w:eastAsia="Yu Mincho" w:hAnsi="Cambria Math" w:cs="Times New Roman"/>
                                        <w:i/>
                                        <w:sz w:val="24"/>
                                        <w:szCs w:val="24"/>
                                        <w:lang w:eastAsia="ja-JP"/>
                                      </w:rPr>
                                    </m:ctrlPr>
                                  </m:dPr>
                                  <m:e>
                                    <m:r>
                                      <w:rPr>
                                        <w:rFonts w:ascii="Cambria Math" w:eastAsia="Yu Mincho" w:hAnsi="Cambria Math" w:cs="Times New Roman"/>
                                        <w:sz w:val="24"/>
                                        <w:szCs w:val="24"/>
                                        <w:lang w:eastAsia="ja-JP"/>
                                      </w:rPr>
                                      <m:t>t</m:t>
                                    </m:r>
                                  </m:e>
                                </m:d>
                                <m:r>
                                  <w:rPr>
                                    <w:rFonts w:ascii="Cambria Math" w:eastAsia="Yu Mincho" w:hAnsi="Cambria Math" w:cs="Times New Roman"/>
                                    <w:sz w:val="24"/>
                                    <w:szCs w:val="24"/>
                                    <w:lang w:eastAsia="ja-JP"/>
                                  </w:rPr>
                                  <m:t>-g</m:t>
                                </m:r>
                                <m:d>
                                  <m:dPr>
                                    <m:ctrlPr>
                                      <w:rPr>
                                        <w:rFonts w:ascii="Cambria Math" w:eastAsia="Yu Mincho" w:hAnsi="Cambria Math" w:cs="Times New Roman"/>
                                        <w:i/>
                                        <w:sz w:val="24"/>
                                        <w:szCs w:val="24"/>
                                        <w:lang w:eastAsia="ja-JP"/>
                                      </w:rPr>
                                    </m:ctrlPr>
                                  </m:dPr>
                                  <m:e>
                                    <m:r>
                                      <w:rPr>
                                        <w:rFonts w:ascii="Cambria Math" w:eastAsia="Yu Mincho" w:hAnsi="Cambria Math" w:cs="Times New Roman"/>
                                        <w:sz w:val="24"/>
                                        <w:szCs w:val="24"/>
                                        <w:lang w:eastAsia="ja-JP"/>
                                      </w:rPr>
                                      <m:t>t</m:t>
                                    </m:r>
                                  </m:e>
                                </m:d>
                              </m:e>
                            </m:d>
                          </m:e>
                          <m:sup>
                            <m:r>
                              <w:rPr>
                                <w:rFonts w:ascii="Cambria Math" w:eastAsia="Yu Mincho" w:hAnsi="Cambria Math" w:cs="Times New Roman"/>
                                <w:sz w:val="24"/>
                                <w:szCs w:val="24"/>
                                <w:lang w:eastAsia="ja-JP"/>
                              </w:rPr>
                              <m:t>2</m:t>
                            </m:r>
                          </m:sup>
                        </m:sSup>
                      </m:e>
                    </m:nary>
                  </m:e>
                </m:rad>
              </m:oMath>
            </m:oMathPara>
          </w:p>
        </w:tc>
        <w:tc>
          <w:tcPr>
            <w:tcW w:w="280" w:type="pct"/>
            <w:vAlign w:val="center"/>
            <w:hideMark/>
          </w:tcPr>
          <w:p w14:paraId="6F5A9332" w14:textId="77777777" w:rsidR="00500CFC" w:rsidRPr="00E714F0" w:rsidRDefault="00500CFC" w:rsidP="00617FE4">
            <w:pPr>
              <w:spacing w:line="480" w:lineRule="auto"/>
              <w:jc w:val="center"/>
              <w:rPr>
                <w:rFonts w:ascii="Times New Roman" w:eastAsia="Yu Mincho" w:hAnsi="Times New Roman" w:cs="Times New Roman"/>
                <w:sz w:val="24"/>
                <w:szCs w:val="24"/>
                <w:lang w:eastAsia="ja-JP"/>
              </w:rPr>
              <w:pPrChange w:id="156" w:author="Liu, Luyu" w:date="2020-06-02T13:32:00Z">
                <w:pPr>
                  <w:spacing w:line="480" w:lineRule="auto"/>
                  <w:jc w:val="center"/>
                </w:pPr>
              </w:pPrChange>
            </w:pPr>
            <w:r w:rsidRPr="00E714F0">
              <w:rPr>
                <w:rFonts w:ascii="Times New Roman" w:eastAsia="Yu Mincho" w:hAnsi="Times New Roman" w:cs="Times New Roman"/>
                <w:sz w:val="24"/>
                <w:szCs w:val="24"/>
                <w:lang w:eastAsia="ja-JP"/>
              </w:rPr>
              <w:t>(</w:t>
            </w:r>
            <w:r w:rsidRPr="00E714F0">
              <w:rPr>
                <w:rFonts w:ascii="Times New Roman" w:hAnsi="Times New Roman" w:cs="Times New Roman"/>
                <w:sz w:val="24"/>
                <w:szCs w:val="24"/>
              </w:rPr>
              <w:fldChar w:fldCharType="begin"/>
            </w:r>
            <w:r w:rsidRPr="00E714F0">
              <w:rPr>
                <w:rFonts w:ascii="Times New Roman" w:hAnsi="Times New Roman" w:cs="Times New Roman"/>
                <w:sz w:val="24"/>
                <w:szCs w:val="24"/>
              </w:rPr>
              <w:instrText xml:space="preserve"> SEQ Equation \* ARABIC </w:instrText>
            </w:r>
            <w:r w:rsidRPr="00E714F0">
              <w:rPr>
                <w:rFonts w:ascii="Times New Roman" w:hAnsi="Times New Roman" w:cs="Times New Roman"/>
                <w:sz w:val="24"/>
                <w:szCs w:val="24"/>
              </w:rPr>
              <w:fldChar w:fldCharType="separate"/>
            </w:r>
            <w:r>
              <w:rPr>
                <w:rFonts w:ascii="Times New Roman" w:hAnsi="Times New Roman" w:cs="Times New Roman"/>
                <w:noProof/>
                <w:sz w:val="24"/>
                <w:szCs w:val="24"/>
              </w:rPr>
              <w:t>9</w:t>
            </w:r>
            <w:r w:rsidRPr="00E714F0">
              <w:rPr>
                <w:rFonts w:ascii="Times New Roman" w:hAnsi="Times New Roman" w:cs="Times New Roman"/>
                <w:sz w:val="24"/>
                <w:szCs w:val="24"/>
              </w:rPr>
              <w:fldChar w:fldCharType="end"/>
            </w:r>
            <w:r w:rsidRPr="00E714F0">
              <w:rPr>
                <w:rFonts w:ascii="Times New Roman" w:eastAsia="Yu Mincho" w:hAnsi="Times New Roman" w:cs="Times New Roman"/>
                <w:sz w:val="24"/>
                <w:szCs w:val="24"/>
                <w:lang w:eastAsia="ja-JP"/>
              </w:rPr>
              <w:t>)</w:t>
            </w:r>
          </w:p>
        </w:tc>
      </w:tr>
    </w:tbl>
    <w:p w14:paraId="726CE0EE" w14:textId="77777777" w:rsidR="00500CFC" w:rsidRDefault="00500CFC" w:rsidP="00617FE4">
      <w:pPr>
        <w:spacing w:line="480" w:lineRule="auto"/>
        <w:jc w:val="both"/>
        <w:rPr>
          <w:rFonts w:ascii="Times New Roman" w:hAnsi="Times New Roman" w:cs="Times New Roman"/>
          <w:sz w:val="24"/>
        </w:rPr>
        <w:pPrChange w:id="157" w:author="Liu, Luyu" w:date="2020-06-02T13:32:00Z">
          <w:pPr>
            <w:spacing w:line="480" w:lineRule="auto"/>
            <w:jc w:val="both"/>
          </w:pPr>
        </w:pPrChange>
      </w:pPr>
      <w:r>
        <w:rPr>
          <w:rFonts w:ascii="Times New Roman" w:hAnsi="Times New Roman" w:cs="Times New Roman"/>
          <w:sz w:val="24"/>
        </w:rPr>
        <w:t xml:space="preserve">Where </w:t>
      </w:r>
      <w:proofErr w:type="gramStart"/>
      <w:r w:rsidRPr="004B68F2">
        <w:rPr>
          <w:rFonts w:ascii="Times New Roman" w:hAnsi="Times New Roman" w:cs="Times New Roman"/>
          <w:i/>
          <w:sz w:val="24"/>
        </w:rPr>
        <w:t>S(</w:t>
      </w:r>
      <w:proofErr w:type="gramEnd"/>
      <w:r w:rsidRPr="004B68F2">
        <w:rPr>
          <w:rFonts w:ascii="Times New Roman" w:hAnsi="Times New Roman" w:cs="Times New Roman"/>
          <w:i/>
          <w:sz w:val="24"/>
        </w:rPr>
        <w:t>p)</w:t>
      </w:r>
      <w:r>
        <w:rPr>
          <w:rFonts w:ascii="Times New Roman" w:hAnsi="Times New Roman" w:cs="Times New Roman"/>
          <w:sz w:val="24"/>
        </w:rPr>
        <w:t xml:space="preserve"> is the </w:t>
      </w:r>
      <w:r w:rsidRPr="009C44A2">
        <w:rPr>
          <w:rFonts w:ascii="Times New Roman" w:hAnsi="Times New Roman" w:cs="Times New Roman"/>
          <w:sz w:val="24"/>
        </w:rPr>
        <w:t>Procrustes distance</w:t>
      </w:r>
      <w:r>
        <w:rPr>
          <w:rFonts w:ascii="Times New Roman" w:hAnsi="Times New Roman" w:cs="Times New Roman"/>
          <w:sz w:val="24"/>
        </w:rPr>
        <w:t xml:space="preserve"> between the two curves, </w:t>
      </w:r>
      <w:r w:rsidRPr="002F4605">
        <w:rPr>
          <w:rFonts w:ascii="Times New Roman" w:hAnsi="Times New Roman" w:cs="Times New Roman"/>
          <w:i/>
          <w:sz w:val="24"/>
        </w:rPr>
        <w:t>p</w:t>
      </w:r>
      <w:r>
        <w:rPr>
          <w:rFonts w:ascii="Times New Roman" w:hAnsi="Times New Roman" w:cs="Times New Roman"/>
          <w:sz w:val="24"/>
        </w:rPr>
        <w:t xml:space="preserve"> is the </w:t>
      </w:r>
      <w:r w:rsidRPr="009457DC">
        <w:rPr>
          <w:rFonts w:ascii="Times New Roman" w:hAnsi="Times New Roman" w:cs="Times New Roman"/>
          <w:sz w:val="24"/>
        </w:rPr>
        <w:t>stretch factor</w:t>
      </w:r>
      <w:r w:rsidRPr="006B2355">
        <w:rPr>
          <w:rFonts w:ascii="Times New Roman" w:hAnsi="Times New Roman" w:cs="Times New Roman"/>
          <w:sz w:val="24"/>
        </w:rPr>
        <w:t>,</w:t>
      </w:r>
      <w:r>
        <w:rPr>
          <w:rFonts w:ascii="Times New Roman" w:hAnsi="Times New Roman" w:cs="Times New Roman"/>
          <w:sz w:val="24"/>
        </w:rPr>
        <w:t xml:space="preserve"> </w:t>
      </w:r>
      <w:r w:rsidRPr="000966A0">
        <w:rPr>
          <w:rFonts w:ascii="Times New Roman" w:hAnsi="Times New Roman" w:cs="Times New Roman"/>
          <w:i/>
          <w:sz w:val="24"/>
        </w:rPr>
        <w:t>h</w:t>
      </w:r>
      <w:r>
        <w:rPr>
          <w:rFonts w:ascii="Times New Roman" w:hAnsi="Times New Roman" w:cs="Times New Roman"/>
          <w:sz w:val="24"/>
        </w:rPr>
        <w:t xml:space="preserve"> is the number of data points in the dataset, </w:t>
      </w:r>
      <w:r w:rsidRPr="000966A0">
        <w:rPr>
          <w:rFonts w:ascii="Times New Roman" w:hAnsi="Times New Roman" w:cs="Times New Roman"/>
          <w:i/>
          <w:sz w:val="24"/>
        </w:rPr>
        <w:t>f(t)</w:t>
      </w:r>
      <w:r>
        <w:rPr>
          <w:rFonts w:ascii="Times New Roman" w:hAnsi="Times New Roman" w:cs="Times New Roman"/>
          <w:sz w:val="24"/>
        </w:rPr>
        <w:t xml:space="preserve"> and </w:t>
      </w:r>
      <w:r w:rsidRPr="000966A0">
        <w:rPr>
          <w:rFonts w:ascii="Times New Roman" w:hAnsi="Times New Roman" w:cs="Times New Roman"/>
          <w:i/>
          <w:sz w:val="24"/>
        </w:rPr>
        <w:t>g(t)</w:t>
      </w:r>
      <w:r>
        <w:rPr>
          <w:rFonts w:ascii="Times New Roman" w:hAnsi="Times New Roman" w:cs="Times New Roman"/>
          <w:sz w:val="24"/>
        </w:rPr>
        <w:t xml:space="preserve"> are the two curves’ value at time </w:t>
      </w:r>
      <w:r w:rsidRPr="00430E62">
        <w:rPr>
          <w:rFonts w:ascii="Times New Roman" w:hAnsi="Times New Roman" w:cs="Times New Roman"/>
          <w:i/>
          <w:sz w:val="24"/>
        </w:rPr>
        <w:t>t</w:t>
      </w:r>
      <w:r>
        <w:rPr>
          <w:rFonts w:ascii="Times New Roman" w:hAnsi="Times New Roman" w:cs="Times New Roman"/>
          <w:sz w:val="24"/>
        </w:rPr>
        <w:t>. The solution to this optimization problem is:</w:t>
      </w:r>
    </w:p>
    <w:tbl>
      <w:tblPr>
        <w:tblW w:w="5100" w:type="pct"/>
        <w:jc w:val="center"/>
        <w:tblLook w:val="04A0" w:firstRow="1" w:lastRow="0" w:firstColumn="1" w:lastColumn="0" w:noHBand="0" w:noVBand="1"/>
      </w:tblPr>
      <w:tblGrid>
        <w:gridCol w:w="452"/>
        <w:gridCol w:w="8479"/>
        <w:gridCol w:w="616"/>
      </w:tblGrid>
      <w:tr w:rsidR="00500CFC" w:rsidRPr="00E714F0" w14:paraId="147CF4D7" w14:textId="77777777" w:rsidTr="00497A43">
        <w:trPr>
          <w:trHeight w:val="820"/>
          <w:jc w:val="center"/>
        </w:trPr>
        <w:tc>
          <w:tcPr>
            <w:tcW w:w="258" w:type="pct"/>
            <w:vAlign w:val="center"/>
          </w:tcPr>
          <w:p w14:paraId="55FDF935" w14:textId="77777777" w:rsidR="00500CFC" w:rsidRPr="00E714F0" w:rsidRDefault="00500CFC" w:rsidP="00617FE4">
            <w:pPr>
              <w:spacing w:line="480" w:lineRule="auto"/>
              <w:jc w:val="center"/>
              <w:rPr>
                <w:rFonts w:ascii="Times New Roman" w:eastAsia="Yu Mincho" w:hAnsi="Times New Roman" w:cs="Times New Roman"/>
                <w:sz w:val="24"/>
                <w:szCs w:val="24"/>
                <w:lang w:eastAsia="ja-JP"/>
              </w:rPr>
              <w:pPrChange w:id="158" w:author="Liu, Luyu" w:date="2020-06-02T13:32:00Z">
                <w:pPr>
                  <w:spacing w:line="480" w:lineRule="auto"/>
                  <w:jc w:val="center"/>
                </w:pPr>
              </w:pPrChange>
            </w:pPr>
          </w:p>
        </w:tc>
        <w:tc>
          <w:tcPr>
            <w:tcW w:w="4462" w:type="pct"/>
            <w:vAlign w:val="center"/>
            <w:hideMark/>
          </w:tcPr>
          <w:p w14:paraId="0B4E371B" w14:textId="77777777" w:rsidR="00500CFC" w:rsidRPr="00EC7615" w:rsidRDefault="00500CFC" w:rsidP="00617FE4">
            <w:pPr>
              <w:spacing w:line="480" w:lineRule="auto"/>
              <w:rPr>
                <w:rFonts w:ascii="Times New Roman" w:hAnsi="Times New Roman" w:cs="Times New Roman"/>
                <w:sz w:val="24"/>
              </w:rPr>
              <w:pPrChange w:id="159" w:author="Liu, Luyu" w:date="2020-06-02T13:32:00Z">
                <w:pPr>
                  <w:spacing w:line="480" w:lineRule="auto"/>
                </w:pPr>
              </w:pPrChange>
            </w:pPr>
            <m:oMathPara>
              <m:oMath>
                <m:r>
                  <w:rPr>
                    <w:rFonts w:ascii="Cambria Math" w:hAnsi="Cambria Math" w:cs="Times New Roman"/>
                    <w:sz w:val="24"/>
                  </w:rPr>
                  <m:t>S(</m:t>
                </m:r>
                <m:sSup>
                  <m:sSupPr>
                    <m:ctrlPr>
                      <w:rPr>
                        <w:rFonts w:ascii="Cambria Math" w:hAnsi="Cambria Math" w:cs="Times New Roman"/>
                        <w:i/>
                        <w:sz w:val="24"/>
                      </w:rPr>
                    </m:ctrlPr>
                  </m:sSupPr>
                  <m:e>
                    <m:r>
                      <w:rPr>
                        <w:rFonts w:ascii="Cambria Math" w:hAnsi="Cambria Math" w:cs="Times New Roman"/>
                        <w:sz w:val="24"/>
                      </w:rPr>
                      <m:t>p</m:t>
                    </m:r>
                  </m:e>
                  <m:sup>
                    <m:r>
                      <w:rPr>
                        <w:rFonts w:ascii="Cambria Math" w:hAnsi="Cambria Math" w:cs="Times New Roman"/>
                        <w:sz w:val="24"/>
                      </w:rPr>
                      <m:t>*</m:t>
                    </m:r>
                  </m:sup>
                </m:sSup>
                <m:r>
                  <w:rPr>
                    <w:rFonts w:ascii="Cambria Math" w:hAnsi="Cambria Math" w:cs="Times New Roman"/>
                    <w:sz w:val="24"/>
                  </w:rPr>
                  <m:t>)=</m:t>
                </m:r>
                <m:rad>
                  <m:radPr>
                    <m:degHide m:val="1"/>
                    <m:ctrlPr>
                      <w:rPr>
                        <w:rFonts w:ascii="Cambria Math" w:eastAsia="Yu Mincho" w:hAnsi="Cambria Math" w:cs="Times New Roman"/>
                        <w:i/>
                        <w:sz w:val="24"/>
                        <w:szCs w:val="24"/>
                        <w:lang w:eastAsia="ja-JP"/>
                      </w:rPr>
                    </m:ctrlPr>
                  </m:radPr>
                  <m:deg/>
                  <m:e>
                    <m:nary>
                      <m:naryPr>
                        <m:chr m:val="∑"/>
                        <m:limLoc m:val="undOvr"/>
                        <m:ctrlPr>
                          <w:rPr>
                            <w:rFonts w:ascii="Cambria Math" w:eastAsia="Yu Mincho" w:hAnsi="Cambria Math" w:cs="Times New Roman"/>
                            <w:i/>
                            <w:sz w:val="24"/>
                            <w:szCs w:val="24"/>
                            <w:lang w:eastAsia="ja-JP"/>
                          </w:rPr>
                        </m:ctrlPr>
                      </m:naryPr>
                      <m:sub>
                        <m:r>
                          <w:rPr>
                            <w:rFonts w:ascii="Cambria Math" w:eastAsia="Yu Mincho" w:hAnsi="Cambria Math" w:cs="Times New Roman"/>
                            <w:sz w:val="24"/>
                            <w:szCs w:val="24"/>
                            <w:lang w:eastAsia="ja-JP"/>
                          </w:rPr>
                          <m:t>t=1</m:t>
                        </m:r>
                      </m:sub>
                      <m:sup>
                        <m:r>
                          <w:rPr>
                            <w:rFonts w:ascii="Cambria Math" w:eastAsia="Yu Mincho" w:hAnsi="Cambria Math" w:cs="Times New Roman"/>
                            <w:sz w:val="24"/>
                            <w:szCs w:val="24"/>
                            <w:lang w:eastAsia="ja-JP"/>
                          </w:rPr>
                          <m:t>h</m:t>
                        </m:r>
                      </m:sup>
                      <m:e>
                        <m:sSup>
                          <m:sSupPr>
                            <m:ctrlPr>
                              <w:rPr>
                                <w:rFonts w:ascii="Cambria Math" w:eastAsia="Yu Mincho" w:hAnsi="Cambria Math" w:cs="Times New Roman"/>
                                <w:i/>
                                <w:sz w:val="24"/>
                                <w:szCs w:val="24"/>
                                <w:lang w:eastAsia="ja-JP"/>
                              </w:rPr>
                            </m:ctrlPr>
                          </m:sSupPr>
                          <m:e>
                            <m:d>
                              <m:dPr>
                                <m:ctrlPr>
                                  <w:rPr>
                                    <w:rFonts w:ascii="Cambria Math" w:eastAsia="Yu Mincho" w:hAnsi="Cambria Math" w:cs="Times New Roman"/>
                                    <w:i/>
                                    <w:sz w:val="24"/>
                                    <w:szCs w:val="24"/>
                                    <w:lang w:eastAsia="ja-JP"/>
                                  </w:rPr>
                                </m:ctrlPr>
                              </m:dPr>
                              <m:e>
                                <m:f>
                                  <m:fPr>
                                    <m:ctrlPr>
                                      <w:rPr>
                                        <w:rFonts w:ascii="Cambria Math" w:hAnsi="Cambria Math" w:cs="Times New Roman"/>
                                        <w:i/>
                                        <w:sz w:val="24"/>
                                      </w:rPr>
                                    </m:ctrlPr>
                                  </m:fPr>
                                  <m:num>
                                    <m:nary>
                                      <m:naryPr>
                                        <m:chr m:val="∑"/>
                                        <m:limLoc m:val="undOvr"/>
                                        <m:ctrlPr>
                                          <w:rPr>
                                            <w:rFonts w:ascii="Cambria Math" w:hAnsi="Cambria Math" w:cs="Times New Roman"/>
                                            <w:i/>
                                            <w:sz w:val="24"/>
                                          </w:rPr>
                                        </m:ctrlPr>
                                      </m:naryPr>
                                      <m:sub>
                                        <m:r>
                                          <w:rPr>
                                            <w:rFonts w:ascii="Cambria Math" w:hAnsi="Cambria Math" w:cs="Times New Roman"/>
                                            <w:sz w:val="24"/>
                                          </w:rPr>
                                          <m:t>t=1</m:t>
                                        </m:r>
                                      </m:sub>
                                      <m:sup>
                                        <m:r>
                                          <w:rPr>
                                            <w:rFonts w:ascii="Cambria Math" w:hAnsi="Cambria Math" w:cs="Times New Roman"/>
                                            <w:sz w:val="24"/>
                                          </w:rPr>
                                          <m:t>h</m:t>
                                        </m:r>
                                      </m:sup>
                                      <m:e>
                                        <m:r>
                                          <w:rPr>
                                            <w:rFonts w:ascii="Cambria Math" w:hAnsi="Cambria Math" w:cs="Times New Roman"/>
                                            <w:sz w:val="24"/>
                                          </w:rPr>
                                          <m:t>f</m:t>
                                        </m:r>
                                        <m:d>
                                          <m:dPr>
                                            <m:ctrlPr>
                                              <w:rPr>
                                                <w:rFonts w:ascii="Cambria Math" w:hAnsi="Cambria Math" w:cs="Times New Roman"/>
                                                <w:i/>
                                                <w:sz w:val="24"/>
                                              </w:rPr>
                                            </m:ctrlPr>
                                          </m:dPr>
                                          <m:e>
                                            <m:r>
                                              <w:rPr>
                                                <w:rFonts w:ascii="Cambria Math" w:hAnsi="Cambria Math" w:cs="Times New Roman"/>
                                                <w:sz w:val="24"/>
                                              </w:rPr>
                                              <m:t>t</m:t>
                                            </m:r>
                                          </m:e>
                                        </m:d>
                                        <m:r>
                                          <w:rPr>
                                            <w:rFonts w:ascii="Cambria Math" w:hAnsi="Cambria Math" w:cs="Times New Roman"/>
                                            <w:sz w:val="24"/>
                                          </w:rPr>
                                          <m:t>⋅g(t)</m:t>
                                        </m:r>
                                      </m:e>
                                    </m:nary>
                                  </m:num>
                                  <m:den>
                                    <m:nary>
                                      <m:naryPr>
                                        <m:chr m:val="∑"/>
                                        <m:limLoc m:val="undOvr"/>
                                        <m:ctrlPr>
                                          <w:rPr>
                                            <w:rFonts w:ascii="Cambria Math" w:hAnsi="Cambria Math" w:cs="Times New Roman"/>
                                            <w:i/>
                                            <w:sz w:val="24"/>
                                          </w:rPr>
                                        </m:ctrlPr>
                                      </m:naryPr>
                                      <m:sub>
                                        <m:r>
                                          <w:rPr>
                                            <w:rFonts w:ascii="Cambria Math" w:hAnsi="Cambria Math" w:cs="Times New Roman"/>
                                            <w:sz w:val="24"/>
                                          </w:rPr>
                                          <m:t>t=1</m:t>
                                        </m:r>
                                      </m:sub>
                                      <m:sup>
                                        <m:r>
                                          <w:rPr>
                                            <w:rFonts w:ascii="Cambria Math" w:hAnsi="Cambria Math" w:cs="Times New Roman"/>
                                            <w:sz w:val="24"/>
                                          </w:rPr>
                                          <m:t>h</m:t>
                                        </m:r>
                                      </m:sup>
                                      <m:e>
                                        <m:sSup>
                                          <m:sSupPr>
                                            <m:ctrlPr>
                                              <w:rPr>
                                                <w:rFonts w:ascii="Cambria Math" w:hAnsi="Cambria Math" w:cs="Times New Roman"/>
                                                <w:i/>
                                                <w:sz w:val="24"/>
                                              </w:rPr>
                                            </m:ctrlPr>
                                          </m:sSupPr>
                                          <m:e>
                                            <m:r>
                                              <w:rPr>
                                                <w:rFonts w:ascii="Cambria Math" w:hAnsi="Cambria Math" w:cs="Times New Roman"/>
                                                <w:sz w:val="24"/>
                                              </w:rPr>
                                              <m:t>f</m:t>
                                            </m:r>
                                          </m:e>
                                          <m:sup>
                                            <m:r>
                                              <w:rPr>
                                                <w:rFonts w:ascii="Cambria Math" w:hAnsi="Cambria Math" w:cs="Times New Roman"/>
                                                <w:sz w:val="24"/>
                                              </w:rPr>
                                              <m:t>2</m:t>
                                            </m:r>
                                          </m:sup>
                                        </m:sSup>
                                        <m:d>
                                          <m:dPr>
                                            <m:ctrlPr>
                                              <w:rPr>
                                                <w:rFonts w:ascii="Cambria Math" w:hAnsi="Cambria Math" w:cs="Times New Roman"/>
                                                <w:i/>
                                                <w:sz w:val="24"/>
                                              </w:rPr>
                                            </m:ctrlPr>
                                          </m:dPr>
                                          <m:e>
                                            <m:r>
                                              <w:rPr>
                                                <w:rFonts w:ascii="Cambria Math" w:hAnsi="Cambria Math" w:cs="Times New Roman"/>
                                                <w:sz w:val="24"/>
                                              </w:rPr>
                                              <m:t>t</m:t>
                                            </m:r>
                                          </m:e>
                                        </m:d>
                                      </m:e>
                                    </m:nary>
                                  </m:den>
                                </m:f>
                                <m:r>
                                  <w:rPr>
                                    <w:rFonts w:ascii="Cambria Math" w:eastAsia="Yu Mincho" w:hAnsi="Cambria Math" w:cs="Times New Roman"/>
                                    <w:sz w:val="24"/>
                                    <w:szCs w:val="24"/>
                                    <w:lang w:eastAsia="ja-JP"/>
                                  </w:rPr>
                                  <m:t>⋅f</m:t>
                                </m:r>
                                <m:d>
                                  <m:dPr>
                                    <m:ctrlPr>
                                      <w:rPr>
                                        <w:rFonts w:ascii="Cambria Math" w:eastAsia="Yu Mincho" w:hAnsi="Cambria Math" w:cs="Times New Roman"/>
                                        <w:i/>
                                        <w:sz w:val="24"/>
                                        <w:szCs w:val="24"/>
                                        <w:lang w:eastAsia="ja-JP"/>
                                      </w:rPr>
                                    </m:ctrlPr>
                                  </m:dPr>
                                  <m:e>
                                    <m:r>
                                      <w:rPr>
                                        <w:rFonts w:ascii="Cambria Math" w:eastAsia="Yu Mincho" w:hAnsi="Cambria Math" w:cs="Times New Roman"/>
                                        <w:sz w:val="24"/>
                                        <w:szCs w:val="24"/>
                                        <w:lang w:eastAsia="ja-JP"/>
                                      </w:rPr>
                                      <m:t>t</m:t>
                                    </m:r>
                                  </m:e>
                                </m:d>
                                <m:r>
                                  <w:rPr>
                                    <w:rFonts w:ascii="Cambria Math" w:eastAsia="Yu Mincho" w:hAnsi="Cambria Math" w:cs="Times New Roman"/>
                                    <w:sz w:val="24"/>
                                    <w:szCs w:val="24"/>
                                    <w:lang w:eastAsia="ja-JP"/>
                                  </w:rPr>
                                  <m:t>-g</m:t>
                                </m:r>
                                <m:d>
                                  <m:dPr>
                                    <m:ctrlPr>
                                      <w:rPr>
                                        <w:rFonts w:ascii="Cambria Math" w:eastAsia="Yu Mincho" w:hAnsi="Cambria Math" w:cs="Times New Roman"/>
                                        <w:i/>
                                        <w:sz w:val="24"/>
                                        <w:szCs w:val="24"/>
                                        <w:lang w:eastAsia="ja-JP"/>
                                      </w:rPr>
                                    </m:ctrlPr>
                                  </m:dPr>
                                  <m:e>
                                    <m:r>
                                      <w:rPr>
                                        <w:rFonts w:ascii="Cambria Math" w:eastAsia="Yu Mincho" w:hAnsi="Cambria Math" w:cs="Times New Roman"/>
                                        <w:sz w:val="24"/>
                                        <w:szCs w:val="24"/>
                                        <w:lang w:eastAsia="ja-JP"/>
                                      </w:rPr>
                                      <m:t>t</m:t>
                                    </m:r>
                                  </m:e>
                                </m:d>
                              </m:e>
                            </m:d>
                          </m:e>
                          <m:sup>
                            <m:r>
                              <w:rPr>
                                <w:rFonts w:ascii="Cambria Math" w:eastAsia="Yu Mincho" w:hAnsi="Cambria Math" w:cs="Times New Roman"/>
                                <w:sz w:val="24"/>
                                <w:szCs w:val="24"/>
                                <w:lang w:eastAsia="ja-JP"/>
                              </w:rPr>
                              <m:t>2</m:t>
                            </m:r>
                          </m:sup>
                        </m:sSup>
                      </m:e>
                    </m:nary>
                  </m:e>
                </m:rad>
                <w:commentRangeStart w:id="160"/>
                <w:commentRangeEnd w:id="160"/>
                <m:r>
                  <m:rPr>
                    <m:sty m:val="p"/>
                  </m:rPr>
                  <w:rPr>
                    <w:rStyle w:val="CommentReference"/>
                    <w:rFonts w:ascii="Cambria Math" w:hAnsi="Cambria Math"/>
                  </w:rPr>
                  <w:commentReference w:id="160"/>
                </m:r>
              </m:oMath>
            </m:oMathPara>
          </w:p>
        </w:tc>
        <w:tc>
          <w:tcPr>
            <w:tcW w:w="280" w:type="pct"/>
            <w:vAlign w:val="center"/>
            <w:hideMark/>
          </w:tcPr>
          <w:p w14:paraId="52A4B9E9" w14:textId="77777777" w:rsidR="00500CFC" w:rsidRPr="00E714F0" w:rsidRDefault="00500CFC" w:rsidP="00617FE4">
            <w:pPr>
              <w:spacing w:line="480" w:lineRule="auto"/>
              <w:jc w:val="center"/>
              <w:rPr>
                <w:rFonts w:ascii="Times New Roman" w:eastAsia="Yu Mincho" w:hAnsi="Times New Roman" w:cs="Times New Roman"/>
                <w:sz w:val="24"/>
                <w:szCs w:val="24"/>
                <w:lang w:eastAsia="ja-JP"/>
              </w:rPr>
              <w:pPrChange w:id="161" w:author="Liu, Luyu" w:date="2020-06-02T13:32:00Z">
                <w:pPr>
                  <w:spacing w:line="480" w:lineRule="auto"/>
                  <w:jc w:val="center"/>
                </w:pPr>
              </w:pPrChange>
            </w:pPr>
            <w:r w:rsidRPr="00E714F0">
              <w:rPr>
                <w:rFonts w:ascii="Times New Roman" w:eastAsia="Yu Mincho" w:hAnsi="Times New Roman" w:cs="Times New Roman"/>
                <w:sz w:val="24"/>
                <w:szCs w:val="24"/>
                <w:lang w:eastAsia="ja-JP"/>
              </w:rPr>
              <w:t>(</w:t>
            </w:r>
            <w:r w:rsidRPr="00E714F0">
              <w:rPr>
                <w:rFonts w:ascii="Times New Roman" w:hAnsi="Times New Roman" w:cs="Times New Roman"/>
                <w:sz w:val="24"/>
                <w:szCs w:val="24"/>
              </w:rPr>
              <w:fldChar w:fldCharType="begin"/>
            </w:r>
            <w:r w:rsidRPr="00E714F0">
              <w:rPr>
                <w:rFonts w:ascii="Times New Roman" w:hAnsi="Times New Roman" w:cs="Times New Roman"/>
                <w:sz w:val="24"/>
                <w:szCs w:val="24"/>
              </w:rPr>
              <w:instrText xml:space="preserve"> SEQ Equation \* ARABIC </w:instrText>
            </w:r>
            <w:r w:rsidRPr="00E714F0">
              <w:rPr>
                <w:rFonts w:ascii="Times New Roman" w:hAnsi="Times New Roman" w:cs="Times New Roman"/>
                <w:sz w:val="24"/>
                <w:szCs w:val="24"/>
              </w:rPr>
              <w:fldChar w:fldCharType="separate"/>
            </w:r>
            <w:r>
              <w:rPr>
                <w:rFonts w:ascii="Times New Roman" w:hAnsi="Times New Roman" w:cs="Times New Roman"/>
                <w:noProof/>
                <w:sz w:val="24"/>
                <w:szCs w:val="24"/>
              </w:rPr>
              <w:t>10</w:t>
            </w:r>
            <w:r w:rsidRPr="00E714F0">
              <w:rPr>
                <w:rFonts w:ascii="Times New Roman" w:hAnsi="Times New Roman" w:cs="Times New Roman"/>
                <w:sz w:val="24"/>
                <w:szCs w:val="24"/>
              </w:rPr>
              <w:fldChar w:fldCharType="end"/>
            </w:r>
            <w:r w:rsidRPr="00E714F0">
              <w:rPr>
                <w:rFonts w:ascii="Times New Roman" w:eastAsia="Yu Mincho" w:hAnsi="Times New Roman" w:cs="Times New Roman"/>
                <w:sz w:val="24"/>
                <w:szCs w:val="24"/>
                <w:lang w:eastAsia="ja-JP"/>
              </w:rPr>
              <w:t>)</w:t>
            </w:r>
          </w:p>
        </w:tc>
      </w:tr>
    </w:tbl>
    <w:p w14:paraId="18C9A3BD" w14:textId="77777777" w:rsidR="00500CFC" w:rsidRDefault="00500CFC" w:rsidP="00617FE4">
      <w:pPr>
        <w:spacing w:line="480" w:lineRule="auto"/>
        <w:jc w:val="both"/>
        <w:rPr>
          <w:rFonts w:ascii="Times New Roman" w:hAnsi="Times New Roman" w:cs="Times New Roman"/>
          <w:sz w:val="24"/>
        </w:rPr>
        <w:pPrChange w:id="162" w:author="Liu, Luyu" w:date="2020-06-02T13:32:00Z">
          <w:pPr>
            <w:spacing w:line="480" w:lineRule="auto"/>
            <w:jc w:val="both"/>
          </w:pPr>
        </w:pPrChange>
      </w:pPr>
      <w:r>
        <w:rPr>
          <w:rFonts w:ascii="Times New Roman" w:hAnsi="Times New Roman" w:cs="Times New Roman"/>
          <w:sz w:val="24"/>
        </w:rPr>
        <w:t xml:space="preserve">The optimal Procrustes distance </w:t>
      </w:r>
      <w:proofErr w:type="gramStart"/>
      <w:r w:rsidRPr="00C71801">
        <w:rPr>
          <w:rFonts w:ascii="Times New Roman" w:hAnsi="Times New Roman" w:cs="Times New Roman"/>
          <w:i/>
          <w:sz w:val="24"/>
        </w:rPr>
        <w:t>S(</w:t>
      </w:r>
      <w:proofErr w:type="gramEnd"/>
      <w:r w:rsidRPr="00C71801">
        <w:rPr>
          <w:rFonts w:ascii="Times New Roman" w:hAnsi="Times New Roman" w:cs="Times New Roman"/>
          <w:i/>
          <w:sz w:val="24"/>
        </w:rPr>
        <w:t>p</w:t>
      </w:r>
      <w:r w:rsidRPr="00C71801">
        <w:rPr>
          <w:rFonts w:ascii="Times New Roman" w:hAnsi="Times New Roman" w:cs="Times New Roman"/>
          <w:i/>
          <w:sz w:val="24"/>
          <w:vertAlign w:val="superscript"/>
        </w:rPr>
        <w:t>*</w:t>
      </w:r>
      <w:r w:rsidRPr="00C71801">
        <w:rPr>
          <w:rFonts w:ascii="Times New Roman" w:hAnsi="Times New Roman" w:cs="Times New Roman"/>
          <w:i/>
          <w:sz w:val="24"/>
        </w:rPr>
        <w:t>)</w:t>
      </w:r>
      <w:r>
        <w:rPr>
          <w:rFonts w:ascii="Times New Roman" w:hAnsi="Times New Roman" w:cs="Times New Roman"/>
          <w:sz w:val="24"/>
        </w:rPr>
        <w:t xml:space="preserve"> is a measure of the difference in the shapes of the curves: a larger Procrustes distance means bigger differences in the shape of analysis between the two curves.</w:t>
      </w:r>
    </w:p>
    <w:p w14:paraId="0A9B5604" w14:textId="77777777" w:rsidR="00500CFC" w:rsidRDefault="00500CFC" w:rsidP="00617FE4">
      <w:pPr>
        <w:spacing w:line="480" w:lineRule="auto"/>
        <w:ind w:firstLine="720"/>
        <w:jc w:val="both"/>
        <w:rPr>
          <w:rFonts w:ascii="Times New Roman" w:hAnsi="Times New Roman" w:cs="Times New Roman"/>
          <w:sz w:val="24"/>
        </w:rPr>
        <w:pPrChange w:id="163" w:author="Liu, Luyu" w:date="2020-06-02T13:32:00Z">
          <w:pPr>
            <w:spacing w:line="480" w:lineRule="auto"/>
            <w:ind w:firstLine="720"/>
            <w:jc w:val="both"/>
          </w:pPr>
        </w:pPrChange>
      </w:pPr>
      <w:r w:rsidRPr="00703BB3">
        <w:rPr>
          <w:rFonts w:ascii="Times New Roman" w:hAnsi="Times New Roman" w:cs="Times New Roman"/>
          <w:sz w:val="24"/>
          <w:szCs w:val="24"/>
        </w:rPr>
        <w:t>W</w:t>
      </w:r>
      <w:r w:rsidRPr="009457DC">
        <w:rPr>
          <w:rFonts w:ascii="Times New Roman" w:hAnsi="Times New Roman" w:cs="Times New Roman"/>
          <w:sz w:val="24"/>
          <w:szCs w:val="24"/>
        </w:rPr>
        <w:t xml:space="preserve">e measure </w:t>
      </w:r>
      <w:r>
        <w:rPr>
          <w:rFonts w:ascii="Times New Roman" w:hAnsi="Times New Roman" w:cs="Times New Roman"/>
          <w:sz w:val="24"/>
          <w:szCs w:val="24"/>
        </w:rPr>
        <w:t xml:space="preserve">the </w:t>
      </w:r>
      <w:r w:rsidRPr="00703BB3">
        <w:rPr>
          <w:rFonts w:ascii="Times New Roman" w:hAnsi="Times New Roman" w:cs="Times New Roman"/>
          <w:sz w:val="24"/>
          <w:szCs w:val="24"/>
        </w:rPr>
        <w:t>Procrustes</w:t>
      </w:r>
      <w:r w:rsidRPr="006B2355">
        <w:rPr>
          <w:rFonts w:ascii="Times New Roman" w:hAnsi="Times New Roman" w:cs="Times New Roman"/>
          <w:sz w:val="24"/>
        </w:rPr>
        <w:t xml:space="preserve"> distance</w:t>
      </w:r>
      <w:r>
        <w:rPr>
          <w:rFonts w:ascii="Times New Roman" w:hAnsi="Times New Roman" w:cs="Times New Roman"/>
          <w:sz w:val="24"/>
        </w:rPr>
        <w:t>s</w:t>
      </w:r>
      <w:r w:rsidRPr="006B2355">
        <w:rPr>
          <w:rFonts w:ascii="Times New Roman" w:hAnsi="Times New Roman" w:cs="Times New Roman"/>
          <w:sz w:val="24"/>
        </w:rPr>
        <w:t xml:space="preserve"> </w:t>
      </w:r>
      <w:r>
        <w:rPr>
          <w:rFonts w:ascii="Times New Roman" w:hAnsi="Times New Roman" w:cs="Times New Roman"/>
          <w:sz w:val="24"/>
        </w:rPr>
        <w:t xml:space="preserve">between the normal hourly demand </w:t>
      </w:r>
      <w:commentRangeStart w:id="164"/>
      <w:commentRangeStart w:id="165"/>
      <w:r>
        <w:rPr>
          <w:rFonts w:ascii="Times New Roman" w:hAnsi="Times New Roman" w:cs="Times New Roman"/>
          <w:sz w:val="24"/>
        </w:rPr>
        <w:t>curve and</w:t>
      </w:r>
      <w:r w:rsidRPr="00331257">
        <w:rPr>
          <w:rFonts w:ascii="Times New Roman" w:hAnsi="Times New Roman" w:cs="Times New Roman"/>
          <w:sz w:val="24"/>
        </w:rPr>
        <w:t xml:space="preserve"> COVID </w:t>
      </w:r>
      <w:r>
        <w:rPr>
          <w:rFonts w:ascii="Times New Roman" w:hAnsi="Times New Roman" w:cs="Times New Roman"/>
          <w:sz w:val="24"/>
        </w:rPr>
        <w:t>curve for each day between</w:t>
      </w:r>
      <w:r w:rsidRPr="000314F1">
        <w:t xml:space="preserve"> </w:t>
      </w:r>
      <w:r>
        <w:rPr>
          <w:rFonts w:ascii="Times New Roman" w:hAnsi="Times New Roman" w:cs="Times New Roman"/>
          <w:sz w:val="24"/>
        </w:rPr>
        <w:t>March 16th to May 10</w:t>
      </w:r>
      <w:r w:rsidRPr="000314F1">
        <w:rPr>
          <w:rFonts w:ascii="Times New Roman" w:hAnsi="Times New Roman" w:cs="Times New Roman"/>
          <w:sz w:val="24"/>
        </w:rPr>
        <w:t>th</w:t>
      </w:r>
      <w:r>
        <w:rPr>
          <w:rFonts w:ascii="Times New Roman" w:hAnsi="Times New Roman" w:cs="Times New Roman"/>
          <w:sz w:val="24"/>
        </w:rPr>
        <w:t xml:space="preserve"> and calculate the average</w:t>
      </w:r>
      <w:commentRangeEnd w:id="164"/>
      <w:r>
        <w:rPr>
          <w:rStyle w:val="CommentReference"/>
        </w:rPr>
        <w:commentReference w:id="164"/>
      </w:r>
      <w:commentRangeEnd w:id="165"/>
      <w:r>
        <w:rPr>
          <w:rStyle w:val="CommentReference"/>
        </w:rPr>
        <w:commentReference w:id="165"/>
      </w:r>
      <w:r w:rsidRPr="00331257">
        <w:rPr>
          <w:rFonts w:ascii="Times New Roman" w:hAnsi="Times New Roman" w:cs="Times New Roman"/>
          <w:sz w:val="24"/>
        </w:rPr>
        <w:t>.</w:t>
      </w:r>
      <w:r>
        <w:rPr>
          <w:rFonts w:ascii="Times New Roman" w:hAnsi="Times New Roman" w:cs="Times New Roman"/>
          <w:sz w:val="24"/>
        </w:rPr>
        <w:t xml:space="preserve"> </w:t>
      </w:r>
      <w:r w:rsidRPr="00331257">
        <w:rPr>
          <w:rFonts w:ascii="Times New Roman" w:hAnsi="Times New Roman" w:cs="Times New Roman"/>
          <w:sz w:val="24"/>
        </w:rPr>
        <w:t xml:space="preserve">We also calculate the </w:t>
      </w:r>
      <w:r>
        <w:rPr>
          <w:rFonts w:ascii="Times New Roman" w:hAnsi="Times New Roman" w:cs="Times New Roman"/>
          <w:sz w:val="24"/>
        </w:rPr>
        <w:t xml:space="preserve">average </w:t>
      </w:r>
      <w:r w:rsidRPr="00331257">
        <w:rPr>
          <w:rFonts w:ascii="Times New Roman" w:hAnsi="Times New Roman" w:cs="Times New Roman"/>
          <w:sz w:val="24"/>
        </w:rPr>
        <w:t xml:space="preserve">Procrustes distance between </w:t>
      </w:r>
      <w:r>
        <w:rPr>
          <w:rFonts w:ascii="Times New Roman" w:hAnsi="Times New Roman" w:cs="Times New Roman"/>
          <w:sz w:val="24"/>
        </w:rPr>
        <w:t xml:space="preserve">Wednesdays’ (representing a typical </w:t>
      </w:r>
      <w:r w:rsidRPr="00331257">
        <w:rPr>
          <w:rFonts w:ascii="Times New Roman" w:hAnsi="Times New Roman" w:cs="Times New Roman"/>
          <w:sz w:val="24"/>
        </w:rPr>
        <w:t>weekday</w:t>
      </w:r>
      <w:r>
        <w:rPr>
          <w:rFonts w:ascii="Times New Roman" w:hAnsi="Times New Roman" w:cs="Times New Roman"/>
          <w:sz w:val="24"/>
        </w:rPr>
        <w:t>)</w:t>
      </w:r>
      <w:r w:rsidRPr="00331257">
        <w:rPr>
          <w:rFonts w:ascii="Times New Roman" w:hAnsi="Times New Roman" w:cs="Times New Roman"/>
          <w:sz w:val="24"/>
        </w:rPr>
        <w:t xml:space="preserve"> and </w:t>
      </w:r>
      <w:r>
        <w:rPr>
          <w:rFonts w:ascii="Times New Roman" w:hAnsi="Times New Roman" w:cs="Times New Roman"/>
          <w:sz w:val="24"/>
        </w:rPr>
        <w:t xml:space="preserve">Sundays’ (representing a typical </w:t>
      </w:r>
      <w:r w:rsidRPr="00331257">
        <w:rPr>
          <w:rFonts w:ascii="Times New Roman" w:hAnsi="Times New Roman" w:cs="Times New Roman"/>
          <w:sz w:val="24"/>
        </w:rPr>
        <w:t>weekend</w:t>
      </w:r>
      <w:r>
        <w:rPr>
          <w:rFonts w:ascii="Times New Roman" w:hAnsi="Times New Roman" w:cs="Times New Roman"/>
          <w:sz w:val="24"/>
        </w:rPr>
        <w:t>)</w:t>
      </w:r>
      <w:r w:rsidRPr="00331257">
        <w:rPr>
          <w:rFonts w:ascii="Times New Roman" w:hAnsi="Times New Roman" w:cs="Times New Roman"/>
          <w:sz w:val="24"/>
        </w:rPr>
        <w:t xml:space="preserve"> demand profiles</w:t>
      </w:r>
      <w:r>
        <w:rPr>
          <w:rFonts w:ascii="Times New Roman" w:hAnsi="Times New Roman" w:cs="Times New Roman"/>
          <w:sz w:val="24"/>
        </w:rPr>
        <w:t xml:space="preserve"> in each week</w:t>
      </w:r>
      <w:r w:rsidRPr="00331257">
        <w:rPr>
          <w:rFonts w:ascii="Times New Roman" w:hAnsi="Times New Roman" w:cs="Times New Roman"/>
          <w:sz w:val="24"/>
        </w:rPr>
        <w:t>.</w:t>
      </w:r>
      <w:r>
        <w:rPr>
          <w:rFonts w:ascii="Times New Roman" w:hAnsi="Times New Roman" w:cs="Times New Roman"/>
          <w:sz w:val="24"/>
        </w:rPr>
        <w:t xml:space="preserve"> </w:t>
      </w:r>
      <w:r w:rsidRPr="00331257">
        <w:rPr>
          <w:rFonts w:ascii="Times New Roman" w:hAnsi="Times New Roman" w:cs="Times New Roman"/>
          <w:sz w:val="24"/>
        </w:rPr>
        <w:t>Under normal travel demand patterns in the US, weekday and weekend hourly demand profiles are differen</w:t>
      </w:r>
      <w:r>
        <w:rPr>
          <w:rFonts w:ascii="Times New Roman" w:hAnsi="Times New Roman" w:cs="Times New Roman"/>
          <w:sz w:val="24"/>
        </w:rPr>
        <w:t>t</w:t>
      </w:r>
      <w:r w:rsidRPr="00331257">
        <w:rPr>
          <w:rFonts w:ascii="Times New Roman" w:hAnsi="Times New Roman" w:cs="Times New Roman"/>
          <w:sz w:val="24"/>
        </w:rPr>
        <w:t xml:space="preserve">, with no </w:t>
      </w:r>
      <w:r>
        <w:rPr>
          <w:rFonts w:ascii="Times New Roman" w:hAnsi="Times New Roman" w:cs="Times New Roman"/>
          <w:sz w:val="24"/>
        </w:rPr>
        <w:t xml:space="preserve">typical twin </w:t>
      </w:r>
      <w:r w:rsidRPr="00331257">
        <w:rPr>
          <w:rFonts w:ascii="Times New Roman" w:hAnsi="Times New Roman" w:cs="Times New Roman"/>
          <w:sz w:val="24"/>
        </w:rPr>
        <w:t>demand peaks on weekend days.</w:t>
      </w:r>
      <w:r>
        <w:rPr>
          <w:rFonts w:ascii="Times New Roman" w:hAnsi="Times New Roman" w:cs="Times New Roman"/>
          <w:sz w:val="24"/>
        </w:rPr>
        <w:t xml:space="preserve"> </w:t>
      </w:r>
      <w:r w:rsidRPr="00331257">
        <w:rPr>
          <w:rFonts w:ascii="Times New Roman" w:hAnsi="Times New Roman" w:cs="Times New Roman"/>
          <w:sz w:val="24"/>
        </w:rPr>
        <w:t xml:space="preserve">We wish to see if </w:t>
      </w:r>
      <w:r>
        <w:rPr>
          <w:rFonts w:ascii="Times New Roman" w:hAnsi="Times New Roman" w:cs="Times New Roman"/>
          <w:sz w:val="24"/>
        </w:rPr>
        <w:t xml:space="preserve">weekday and weekend public transit demand profiles have converged during COVID. </w:t>
      </w:r>
    </w:p>
    <w:p w14:paraId="043F8E74" w14:textId="77777777" w:rsidR="00500CFC" w:rsidRDefault="00500CFC" w:rsidP="00617FE4">
      <w:pPr>
        <w:spacing w:line="480" w:lineRule="auto"/>
        <w:rPr>
          <w:rFonts w:ascii="Times New Roman" w:hAnsi="Times New Roman" w:cs="Times New Roman"/>
          <w:sz w:val="24"/>
        </w:rPr>
        <w:pPrChange w:id="166" w:author="Liu, Luyu" w:date="2020-06-02T13:32:00Z">
          <w:pPr>
            <w:spacing w:line="480" w:lineRule="auto"/>
          </w:pPr>
        </w:pPrChange>
      </w:pPr>
    </w:p>
    <w:p w14:paraId="1548B80F" w14:textId="77777777" w:rsidR="00500CFC" w:rsidRDefault="00500CFC" w:rsidP="00617FE4">
      <w:pPr>
        <w:pStyle w:val="ListParagraph"/>
        <w:numPr>
          <w:ilvl w:val="0"/>
          <w:numId w:val="2"/>
        </w:numPr>
        <w:spacing w:line="480" w:lineRule="auto"/>
        <w:rPr>
          <w:rFonts w:ascii="Times New Roman" w:hAnsi="Times New Roman" w:cs="Times New Roman"/>
          <w:b/>
          <w:sz w:val="24"/>
        </w:rPr>
        <w:pPrChange w:id="167" w:author="Liu, Luyu" w:date="2020-06-02T13:32:00Z">
          <w:pPr>
            <w:pStyle w:val="ListParagraph"/>
            <w:numPr>
              <w:numId w:val="2"/>
            </w:numPr>
            <w:spacing w:line="480" w:lineRule="auto"/>
            <w:ind w:left="360" w:hanging="360"/>
          </w:pPr>
        </w:pPrChange>
      </w:pPr>
      <w:r w:rsidRPr="009457DC">
        <w:rPr>
          <w:rFonts w:ascii="Times New Roman" w:hAnsi="Times New Roman" w:cs="Times New Roman"/>
          <w:b/>
          <w:sz w:val="24"/>
        </w:rPr>
        <w:t>Results</w:t>
      </w:r>
    </w:p>
    <w:p w14:paraId="21C9C89B" w14:textId="77777777" w:rsidR="00500CFC" w:rsidRPr="009457DC" w:rsidRDefault="00500CFC" w:rsidP="00617FE4">
      <w:pPr>
        <w:pStyle w:val="ListParagraph"/>
        <w:spacing w:line="480" w:lineRule="auto"/>
        <w:ind w:left="360"/>
        <w:rPr>
          <w:rFonts w:ascii="Times New Roman" w:hAnsi="Times New Roman" w:cs="Times New Roman"/>
          <w:b/>
          <w:sz w:val="24"/>
        </w:rPr>
        <w:pPrChange w:id="168" w:author="Liu, Luyu" w:date="2020-06-02T13:32:00Z">
          <w:pPr>
            <w:pStyle w:val="ListParagraph"/>
            <w:spacing w:line="480" w:lineRule="auto"/>
            <w:ind w:left="360"/>
          </w:pPr>
        </w:pPrChange>
      </w:pPr>
    </w:p>
    <w:p w14:paraId="55219BC7" w14:textId="77777777" w:rsidR="00500CFC" w:rsidRPr="009457DC" w:rsidRDefault="00500CFC" w:rsidP="00617FE4">
      <w:pPr>
        <w:pStyle w:val="ListParagraph"/>
        <w:numPr>
          <w:ilvl w:val="1"/>
          <w:numId w:val="2"/>
        </w:numPr>
        <w:spacing w:line="480" w:lineRule="auto"/>
        <w:rPr>
          <w:rFonts w:ascii="Times New Roman" w:hAnsi="Times New Roman" w:cs="Times New Roman"/>
          <w:b/>
          <w:sz w:val="24"/>
        </w:rPr>
        <w:pPrChange w:id="169" w:author="Liu, Luyu" w:date="2020-06-02T13:32:00Z">
          <w:pPr>
            <w:pStyle w:val="ListParagraph"/>
            <w:numPr>
              <w:ilvl w:val="1"/>
              <w:numId w:val="2"/>
            </w:numPr>
            <w:spacing w:line="480" w:lineRule="auto"/>
            <w:ind w:left="360" w:hanging="360"/>
          </w:pPr>
        </w:pPrChange>
      </w:pPr>
      <w:r>
        <w:rPr>
          <w:rFonts w:ascii="Times New Roman" w:hAnsi="Times New Roman" w:cs="Times New Roman"/>
          <w:sz w:val="24"/>
        </w:rPr>
        <w:lastRenderedPageBreak/>
        <w:t xml:space="preserve"> </w:t>
      </w:r>
      <w:r w:rsidRPr="009457DC">
        <w:rPr>
          <w:rFonts w:ascii="Times New Roman" w:hAnsi="Times New Roman" w:cs="Times New Roman"/>
          <w:b/>
          <w:sz w:val="24"/>
        </w:rPr>
        <w:t>Floor values</w:t>
      </w:r>
    </w:p>
    <w:p w14:paraId="05620759" w14:textId="06B0EB25" w:rsidR="00500CFC" w:rsidRDefault="00500CFC" w:rsidP="00617FE4">
      <w:pPr>
        <w:spacing w:line="480" w:lineRule="auto"/>
        <w:jc w:val="both"/>
        <w:rPr>
          <w:rFonts w:ascii="Times New Roman" w:hAnsi="Times New Roman" w:cs="Times New Roman"/>
          <w:sz w:val="24"/>
        </w:rPr>
        <w:pPrChange w:id="170" w:author="Liu, Luyu" w:date="2020-06-02T13:32:00Z">
          <w:pPr>
            <w:spacing w:line="480" w:lineRule="auto"/>
            <w:jc w:val="both"/>
          </w:pPr>
        </w:pPrChange>
      </w:pPr>
      <w:r>
        <w:rPr>
          <w:rFonts w:ascii="Times New Roman" w:hAnsi="Times New Roman" w:cs="Times New Roman"/>
          <w:sz w:val="24"/>
        </w:rPr>
        <w:t xml:space="preserve">The average floor value of 113 transit systems is -72.66% </w:t>
      </w:r>
      <w:commentRangeStart w:id="171"/>
      <w:r>
        <w:rPr>
          <w:rFonts w:ascii="Times New Roman" w:hAnsi="Times New Roman" w:cs="Times New Roman"/>
          <w:sz w:val="24"/>
        </w:rPr>
        <w:t xml:space="preserve">(standard deviation = 11.58%) </w:t>
      </w:r>
      <w:commentRangeEnd w:id="171"/>
      <w:r>
        <w:rPr>
          <w:rStyle w:val="CommentReference"/>
        </w:rPr>
        <w:commentReference w:id="171"/>
      </w:r>
      <w:r>
        <w:rPr>
          <w:rFonts w:ascii="Times New Roman" w:hAnsi="Times New Roman" w:cs="Times New Roman"/>
          <w:sz w:val="24"/>
        </w:rPr>
        <w:t xml:space="preserve">and </w:t>
      </w:r>
      <w:commentRangeStart w:id="172"/>
      <w:del w:id="173" w:author="Liu, Luyu" w:date="2020-06-02T00:29:00Z">
        <w:r w:rsidDel="00497A43">
          <w:rPr>
            <w:rFonts w:ascii="Times New Roman" w:hAnsi="Times New Roman" w:cs="Times New Roman"/>
            <w:sz w:val="24"/>
          </w:rPr>
          <w:fldChar w:fldCharType="begin"/>
        </w:r>
        <w:r w:rsidRPr="00497A43" w:rsidDel="00497A43">
          <w:rPr>
            <w:rFonts w:ascii="Times New Roman" w:hAnsi="Times New Roman" w:cs="Times New Roman"/>
            <w:sz w:val="24"/>
          </w:rPr>
          <w:delInstrText xml:space="preserve"> REF _Ref40207857 \h  \* MERGEFORMAT </w:delInstrText>
        </w:r>
        <w:r w:rsidDel="00497A43">
          <w:rPr>
            <w:rFonts w:ascii="Times New Roman" w:hAnsi="Times New Roman" w:cs="Times New Roman"/>
            <w:sz w:val="24"/>
          </w:rPr>
        </w:r>
        <w:r w:rsidDel="00497A43">
          <w:rPr>
            <w:rFonts w:ascii="Times New Roman" w:hAnsi="Times New Roman" w:cs="Times New Roman"/>
            <w:sz w:val="24"/>
          </w:rPr>
          <w:fldChar w:fldCharType="separate"/>
        </w:r>
        <w:r w:rsidRPr="00497A43" w:rsidDel="00497A43">
          <w:rPr>
            <w:rFonts w:ascii="Times New Roman" w:hAnsi="Times New Roman" w:cs="Times New Roman"/>
            <w:sz w:val="24"/>
          </w:rPr>
          <w:delText xml:space="preserve">Figure </w:delText>
        </w:r>
        <w:r w:rsidRPr="00497A43" w:rsidDel="00497A43">
          <w:rPr>
            <w:rFonts w:ascii="Times New Roman" w:hAnsi="Times New Roman" w:cs="Times New Roman"/>
            <w:noProof/>
            <w:sz w:val="24"/>
          </w:rPr>
          <w:delText>2</w:delText>
        </w:r>
        <w:r w:rsidDel="00497A43">
          <w:rPr>
            <w:rFonts w:ascii="Times New Roman" w:hAnsi="Times New Roman" w:cs="Times New Roman"/>
            <w:sz w:val="24"/>
          </w:rPr>
          <w:fldChar w:fldCharType="end"/>
        </w:r>
      </w:del>
      <w:r>
        <w:rPr>
          <w:rFonts w:ascii="Times New Roman" w:hAnsi="Times New Roman" w:cs="Times New Roman"/>
          <w:sz w:val="24"/>
        </w:rPr>
        <w:t xml:space="preserve"> maps floor values for the US public transit systems in our study. We express these values as negative differences from previous demand levels: larger negative numbers are lower floors. We can see clear geographic differences: cities in the Deep South and Midwest have higher floor values (i.e., negative but smaller in magnitude—less decline in public transit). Meanwhile, high tech cities such as the San Francisco Bay area and university cities such as Ithaca, Ann Arbor, and Madison generally have a very low floor value. </w:t>
      </w:r>
      <w:commentRangeEnd w:id="172"/>
      <w:r>
        <w:rPr>
          <w:rStyle w:val="CommentReference"/>
        </w:rPr>
        <w:commentReference w:id="172"/>
      </w:r>
    </w:p>
    <w:p w14:paraId="1CC0A3F2" w14:textId="77777777" w:rsidR="00500CFC" w:rsidRDefault="00500CFC" w:rsidP="00617FE4">
      <w:pPr>
        <w:spacing w:line="480" w:lineRule="auto"/>
        <w:rPr>
          <w:rFonts w:ascii="Times New Roman" w:hAnsi="Times New Roman" w:cs="Times New Roman"/>
          <w:sz w:val="24"/>
        </w:rPr>
        <w:pPrChange w:id="174" w:author="Liu, Luyu" w:date="2020-06-02T13:32:00Z">
          <w:pPr>
            <w:spacing w:line="480" w:lineRule="auto"/>
          </w:pPr>
        </w:pPrChange>
      </w:pPr>
    </w:p>
    <w:p w14:paraId="255E40C0" w14:textId="0F6FD287" w:rsidR="00500CFC" w:rsidDel="00893093" w:rsidRDefault="00500CFC" w:rsidP="00617FE4">
      <w:pPr>
        <w:keepNext/>
        <w:spacing w:line="480" w:lineRule="auto"/>
        <w:rPr>
          <w:del w:id="175" w:author="Liu, Luyu" w:date="2020-06-01T23:58:00Z"/>
          <w:rFonts w:ascii="Times New Roman" w:hAnsi="Times New Roman" w:cs="Times New Roman"/>
          <w:sz w:val="24"/>
        </w:rPr>
        <w:pPrChange w:id="176" w:author="Liu, Luyu" w:date="2020-06-02T13:32:00Z">
          <w:pPr>
            <w:spacing w:line="480" w:lineRule="auto"/>
            <w:ind w:firstLine="720"/>
            <w:jc w:val="both"/>
          </w:pPr>
        </w:pPrChange>
      </w:pPr>
      <w:r w:rsidRPr="00824F05">
        <w:rPr>
          <w:noProof/>
        </w:rPr>
        <w:t xml:space="preserve"> </w:t>
      </w:r>
      <w:ins w:id="177" w:author="Liu, Luyu" w:date="2020-06-02T11:18:00Z">
        <w:r w:rsidR="00CE72F4">
          <w:rPr>
            <w:noProof/>
          </w:rPr>
          <w:pict w14:anchorId="21C99FFF">
            <v:shape id="_x0000_i1026" type="#_x0000_t75" style="width:467.25pt;height:330.75pt">
              <v:imagedata r:id="rId12" o:title="Fig 2"/>
            </v:shape>
          </w:pict>
        </w:r>
      </w:ins>
      <w:commentRangeStart w:id="178"/>
      <w:commentRangeStart w:id="179"/>
      <w:del w:id="180" w:author="Liu, Luyu" w:date="2020-06-02T11:18:00Z">
        <w:r w:rsidDel="002B1E08">
          <w:rPr>
            <w:noProof/>
          </w:rPr>
          <w:drawing>
            <wp:inline distT="0" distB="0" distL="0" distR="0" wp14:anchorId="1BBC5EB4" wp14:editId="61911A5E">
              <wp:extent cx="5943600" cy="34575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457575"/>
                      </a:xfrm>
                      <a:prstGeom prst="rect">
                        <a:avLst/>
                      </a:prstGeom>
                    </pic:spPr>
                  </pic:pic>
                </a:graphicData>
              </a:graphic>
            </wp:inline>
          </w:drawing>
        </w:r>
      </w:del>
      <w:commentRangeEnd w:id="178"/>
      <w:r>
        <w:rPr>
          <w:rStyle w:val="CommentReference"/>
        </w:rPr>
        <w:commentReference w:id="178"/>
      </w:r>
      <w:commentRangeEnd w:id="179"/>
      <w:r>
        <w:rPr>
          <w:rStyle w:val="CommentReference"/>
        </w:rPr>
        <w:commentReference w:id="179"/>
      </w:r>
    </w:p>
    <w:p w14:paraId="31627BFE" w14:textId="77777777" w:rsidR="00893093" w:rsidRDefault="00893093" w:rsidP="00617FE4">
      <w:pPr>
        <w:spacing w:line="480" w:lineRule="auto"/>
        <w:jc w:val="both"/>
        <w:rPr>
          <w:ins w:id="181" w:author="Liu, Luyu" w:date="2020-06-01T23:58:00Z"/>
          <w:rFonts w:ascii="Times New Roman" w:hAnsi="Times New Roman" w:cs="Times New Roman"/>
          <w:sz w:val="24"/>
        </w:rPr>
        <w:pPrChange w:id="182" w:author="Liu, Luyu" w:date="2020-06-02T13:32:00Z">
          <w:pPr>
            <w:spacing w:line="480" w:lineRule="auto"/>
            <w:ind w:firstLine="720"/>
            <w:jc w:val="both"/>
          </w:pPr>
        </w:pPrChange>
      </w:pPr>
      <w:bookmarkStart w:id="183" w:name="_Ref40207857"/>
    </w:p>
    <w:p w14:paraId="28C2012A" w14:textId="2FE0A4B4" w:rsidR="00893093" w:rsidRDefault="00893093" w:rsidP="00617FE4">
      <w:pPr>
        <w:spacing w:line="480" w:lineRule="auto"/>
        <w:jc w:val="center"/>
        <w:rPr>
          <w:ins w:id="184" w:author="Liu, Luyu" w:date="2020-06-01T23:58:00Z"/>
          <w:rFonts w:ascii="Times New Roman" w:hAnsi="Times New Roman" w:cs="Times New Roman"/>
          <w:sz w:val="24"/>
        </w:rPr>
        <w:pPrChange w:id="185" w:author="Liu, Luyu" w:date="2020-06-02T13:32:00Z">
          <w:pPr>
            <w:spacing w:line="480" w:lineRule="auto"/>
            <w:ind w:firstLine="720"/>
            <w:jc w:val="both"/>
          </w:pPr>
        </w:pPrChange>
      </w:pPr>
      <w:bookmarkStart w:id="186" w:name="_Ref41950168"/>
      <w:ins w:id="187" w:author="Liu, Luyu" w:date="2020-06-01T23:59:00Z">
        <w:r w:rsidRPr="00893093">
          <w:rPr>
            <w:rFonts w:ascii="Times New Roman" w:hAnsi="Times New Roman" w:cs="Times New Roman"/>
            <w:sz w:val="24"/>
            <w:rPrChange w:id="188" w:author="Liu, Luyu" w:date="2020-06-01T23:59:00Z">
              <w:rPr/>
            </w:rPrChange>
          </w:rPr>
          <w:lastRenderedPageBreak/>
          <w:t xml:space="preserve">Fig </w:t>
        </w:r>
        <w:r w:rsidRPr="00893093">
          <w:rPr>
            <w:rFonts w:ascii="Times New Roman" w:hAnsi="Times New Roman" w:cs="Times New Roman"/>
            <w:sz w:val="24"/>
            <w:rPrChange w:id="189" w:author="Liu, Luyu" w:date="2020-06-01T23:59:00Z">
              <w:rPr/>
            </w:rPrChange>
          </w:rPr>
          <w:fldChar w:fldCharType="begin"/>
        </w:r>
        <w:r w:rsidRPr="00893093">
          <w:rPr>
            <w:rFonts w:ascii="Times New Roman" w:hAnsi="Times New Roman" w:cs="Times New Roman"/>
            <w:sz w:val="24"/>
            <w:rPrChange w:id="190" w:author="Liu, Luyu" w:date="2020-06-01T23:59:00Z">
              <w:rPr/>
            </w:rPrChange>
          </w:rPr>
          <w:instrText xml:space="preserve"> SEQ Fig \* ARABIC </w:instrText>
        </w:r>
      </w:ins>
      <w:r w:rsidRPr="00893093">
        <w:rPr>
          <w:rFonts w:ascii="Times New Roman" w:hAnsi="Times New Roman" w:cs="Times New Roman"/>
          <w:sz w:val="24"/>
          <w:rPrChange w:id="191" w:author="Liu, Luyu" w:date="2020-06-01T23:59:00Z">
            <w:rPr/>
          </w:rPrChange>
        </w:rPr>
        <w:fldChar w:fldCharType="separate"/>
      </w:r>
      <w:ins w:id="192" w:author="Liu, Luyu" w:date="2020-06-02T00:04:00Z">
        <w:r w:rsidR="001F79A7">
          <w:rPr>
            <w:rFonts w:ascii="Times New Roman" w:hAnsi="Times New Roman" w:cs="Times New Roman"/>
            <w:noProof/>
            <w:sz w:val="24"/>
          </w:rPr>
          <w:t>2</w:t>
        </w:r>
      </w:ins>
      <w:ins w:id="193" w:author="Liu, Luyu" w:date="2020-06-01T23:59:00Z">
        <w:r w:rsidRPr="00893093">
          <w:rPr>
            <w:rFonts w:ascii="Times New Roman" w:hAnsi="Times New Roman" w:cs="Times New Roman"/>
            <w:sz w:val="24"/>
            <w:rPrChange w:id="194" w:author="Liu, Luyu" w:date="2020-06-01T23:59:00Z">
              <w:rPr/>
            </w:rPrChange>
          </w:rPr>
          <w:fldChar w:fldCharType="end"/>
        </w:r>
        <w:bookmarkEnd w:id="186"/>
        <w:r w:rsidR="008C68AA">
          <w:rPr>
            <w:rFonts w:ascii="Times New Roman" w:hAnsi="Times New Roman" w:cs="Times New Roman"/>
            <w:sz w:val="24"/>
          </w:rPr>
          <w:t>.</w:t>
        </w:r>
        <w:r w:rsidRPr="00893093">
          <w:rPr>
            <w:rFonts w:ascii="Times New Roman" w:hAnsi="Times New Roman" w:cs="Times New Roman"/>
            <w:sz w:val="24"/>
            <w:rPrChange w:id="195" w:author="Liu, Luyu" w:date="2020-06-01T23:59:00Z">
              <w:rPr/>
            </w:rPrChange>
          </w:rPr>
          <w:t xml:space="preserve"> The distribution of floor values across the United States (quantile classification).</w:t>
        </w:r>
      </w:ins>
    </w:p>
    <w:p w14:paraId="2BE6C451" w14:textId="0F6B7707" w:rsidR="00500CFC" w:rsidDel="00893093" w:rsidRDefault="00500CFC" w:rsidP="00617FE4">
      <w:pPr>
        <w:spacing w:line="480" w:lineRule="auto"/>
        <w:jc w:val="both"/>
        <w:rPr>
          <w:del w:id="196" w:author="Liu, Luyu" w:date="2020-06-01T23:58:00Z"/>
          <w:rFonts w:ascii="Times New Roman" w:hAnsi="Times New Roman" w:cs="Times New Roman"/>
          <w:sz w:val="24"/>
        </w:rPr>
        <w:pPrChange w:id="197" w:author="Liu, Luyu" w:date="2020-06-02T13:32:00Z">
          <w:pPr>
            <w:spacing w:line="480" w:lineRule="auto"/>
            <w:jc w:val="center"/>
          </w:pPr>
        </w:pPrChange>
      </w:pPr>
      <w:del w:id="198" w:author="Liu, Luyu" w:date="2020-06-01T23:57:00Z">
        <w:r w:rsidRPr="002F0BE4" w:rsidDel="00893093">
          <w:rPr>
            <w:rFonts w:ascii="Times New Roman" w:hAnsi="Times New Roman" w:cs="Times New Roman"/>
            <w:sz w:val="24"/>
          </w:rPr>
          <w:delText xml:space="preserve">Figure </w:delText>
        </w:r>
        <w:r w:rsidRPr="002F0BE4" w:rsidDel="00893093">
          <w:rPr>
            <w:rFonts w:ascii="Times New Roman" w:hAnsi="Times New Roman" w:cs="Times New Roman"/>
            <w:sz w:val="24"/>
          </w:rPr>
          <w:fldChar w:fldCharType="begin"/>
        </w:r>
        <w:r w:rsidRPr="00893093" w:rsidDel="00893093">
          <w:rPr>
            <w:rFonts w:ascii="Times New Roman" w:hAnsi="Times New Roman" w:cs="Times New Roman"/>
            <w:sz w:val="24"/>
          </w:rPr>
          <w:delInstrText xml:space="preserve"> SEQ Figure \* ARABIC </w:delInstrText>
        </w:r>
        <w:r w:rsidRPr="002F0BE4" w:rsidDel="00893093">
          <w:rPr>
            <w:rFonts w:ascii="Times New Roman" w:hAnsi="Times New Roman" w:cs="Times New Roman"/>
            <w:sz w:val="24"/>
          </w:rPr>
          <w:fldChar w:fldCharType="separate"/>
        </w:r>
        <w:r w:rsidRPr="00893093" w:rsidDel="00893093">
          <w:rPr>
            <w:rFonts w:ascii="Times New Roman" w:hAnsi="Times New Roman" w:cs="Times New Roman"/>
            <w:sz w:val="24"/>
            <w:rPrChange w:id="199" w:author="Liu, Luyu" w:date="2020-06-01T23:57:00Z">
              <w:rPr>
                <w:rFonts w:ascii="Times New Roman" w:hAnsi="Times New Roman" w:cs="Times New Roman"/>
                <w:noProof/>
                <w:sz w:val="24"/>
              </w:rPr>
            </w:rPrChange>
          </w:rPr>
          <w:delText>2</w:delText>
        </w:r>
        <w:r w:rsidRPr="002F0BE4" w:rsidDel="00893093">
          <w:rPr>
            <w:rFonts w:ascii="Times New Roman" w:hAnsi="Times New Roman" w:cs="Times New Roman"/>
            <w:sz w:val="24"/>
          </w:rPr>
          <w:fldChar w:fldCharType="end"/>
        </w:r>
        <w:bookmarkEnd w:id="183"/>
        <w:r w:rsidRPr="002F0BE4" w:rsidDel="00893093">
          <w:rPr>
            <w:rFonts w:ascii="Times New Roman" w:hAnsi="Times New Roman" w:cs="Times New Roman"/>
            <w:sz w:val="24"/>
          </w:rPr>
          <w:delText xml:space="preserve">: The distribution of </w:delText>
        </w:r>
        <w:r w:rsidDel="00893093">
          <w:rPr>
            <w:rFonts w:ascii="Times New Roman" w:hAnsi="Times New Roman" w:cs="Times New Roman"/>
            <w:sz w:val="24"/>
          </w:rPr>
          <w:delText>floor values</w:delText>
        </w:r>
        <w:r w:rsidRPr="002F0BE4" w:rsidDel="00893093">
          <w:rPr>
            <w:rFonts w:ascii="Times New Roman" w:hAnsi="Times New Roman" w:cs="Times New Roman"/>
            <w:sz w:val="24"/>
          </w:rPr>
          <w:delText xml:space="preserve"> across the United States</w:delText>
        </w:r>
        <w:r w:rsidDel="00893093">
          <w:rPr>
            <w:rFonts w:ascii="Times New Roman" w:hAnsi="Times New Roman" w:cs="Times New Roman"/>
            <w:sz w:val="24"/>
          </w:rPr>
          <w:delText xml:space="preserve"> (quantile classification)</w:delText>
        </w:r>
        <w:r w:rsidRPr="002F0BE4" w:rsidDel="00893093">
          <w:rPr>
            <w:rFonts w:ascii="Times New Roman" w:hAnsi="Times New Roman" w:cs="Times New Roman"/>
            <w:sz w:val="24"/>
          </w:rPr>
          <w:delText>.</w:delText>
        </w:r>
      </w:del>
    </w:p>
    <w:p w14:paraId="4F06249A" w14:textId="690BB49F" w:rsidR="00500CFC" w:rsidDel="00893093" w:rsidRDefault="00500CFC" w:rsidP="00617FE4">
      <w:pPr>
        <w:keepNext/>
        <w:spacing w:line="480" w:lineRule="auto"/>
        <w:rPr>
          <w:del w:id="200" w:author="Liu, Luyu" w:date="2020-06-01T23:58:00Z"/>
          <w:rFonts w:ascii="Times New Roman" w:hAnsi="Times New Roman" w:cs="Times New Roman"/>
          <w:sz w:val="24"/>
        </w:rPr>
        <w:pPrChange w:id="201" w:author="Liu, Luyu" w:date="2020-06-02T13:32:00Z">
          <w:pPr>
            <w:spacing w:line="480" w:lineRule="auto"/>
            <w:ind w:firstLine="720"/>
            <w:jc w:val="both"/>
          </w:pPr>
        </w:pPrChange>
      </w:pPr>
    </w:p>
    <w:p w14:paraId="39B7053B" w14:textId="4C08AC0E" w:rsidR="00500CFC" w:rsidRPr="00867C60" w:rsidRDefault="00500CFC" w:rsidP="00617FE4">
      <w:pPr>
        <w:spacing w:line="480" w:lineRule="auto"/>
        <w:jc w:val="both"/>
        <w:rPr>
          <w:rFonts w:ascii="Times New Roman" w:hAnsi="Times New Roman" w:cs="Times New Roman"/>
          <w:sz w:val="24"/>
        </w:rPr>
        <w:pPrChange w:id="202" w:author="Liu, Luyu" w:date="2020-06-02T13:32:00Z">
          <w:pPr>
            <w:spacing w:line="480" w:lineRule="auto"/>
            <w:ind w:firstLine="720"/>
            <w:jc w:val="both"/>
          </w:pPr>
        </w:pPrChange>
      </w:pPr>
      <w:r w:rsidRPr="007F764A">
        <w:rPr>
          <w:rFonts w:ascii="Times New Roman" w:hAnsi="Times New Roman" w:cs="Times New Roman"/>
          <w:sz w:val="24"/>
        </w:rPr>
        <w:fldChar w:fldCharType="begin"/>
      </w:r>
      <w:r w:rsidRPr="007F764A">
        <w:rPr>
          <w:rFonts w:ascii="Times New Roman" w:hAnsi="Times New Roman" w:cs="Times New Roman"/>
          <w:sz w:val="24"/>
        </w:rPr>
        <w:instrText xml:space="preserve"> REF _Ref38480053 \h  \* MERGEFORMAT </w:instrText>
      </w:r>
      <w:r w:rsidRPr="007F764A">
        <w:rPr>
          <w:rFonts w:ascii="Times New Roman" w:hAnsi="Times New Roman" w:cs="Times New Roman"/>
          <w:sz w:val="24"/>
        </w:rPr>
      </w:r>
      <w:r w:rsidRPr="007F764A">
        <w:rPr>
          <w:rFonts w:ascii="Times New Roman" w:hAnsi="Times New Roman" w:cs="Times New Roman"/>
          <w:sz w:val="24"/>
        </w:rPr>
        <w:fldChar w:fldCharType="separate"/>
      </w:r>
      <w:r w:rsidRPr="007F764A">
        <w:rPr>
          <w:rFonts w:ascii="Times New Roman" w:hAnsi="Times New Roman" w:cs="Times New Roman"/>
          <w:sz w:val="24"/>
        </w:rPr>
        <w:t>Table 1</w:t>
      </w:r>
      <w:r w:rsidRPr="007F764A">
        <w:rPr>
          <w:rFonts w:ascii="Times New Roman" w:hAnsi="Times New Roman" w:cs="Times New Roman"/>
          <w:sz w:val="24"/>
        </w:rPr>
        <w:fldChar w:fldCharType="end"/>
      </w:r>
      <w:r>
        <w:rPr>
          <w:rFonts w:ascii="Times New Roman" w:hAnsi="Times New Roman" w:cs="Times New Roman"/>
          <w:sz w:val="24"/>
        </w:rPr>
        <w:t xml:space="preserve"> provides results from the regression analysis related the floor values across transit systems with socio-economic and awareness indicators in each community. Four indicators are significant (</w:t>
      </w:r>
      <w:r>
        <w:rPr>
          <w:rFonts w:ascii="Times New Roman" w:hAnsi="Times New Roman" w:cs="Times New Roman"/>
          <w:sz w:val="24"/>
        </w:rPr>
        <w:sym w:font="Symbol" w:char="F061"/>
      </w:r>
      <w:r>
        <w:rPr>
          <w:rFonts w:ascii="Times New Roman" w:hAnsi="Times New Roman" w:cs="Times New Roman"/>
          <w:sz w:val="24"/>
        </w:rPr>
        <w:t xml:space="preserve"> = 0.05). We did not include </w:t>
      </w:r>
      <w:r w:rsidRPr="00994F9A">
        <w:rPr>
          <w:rFonts w:ascii="Times New Roman" w:hAnsi="Times New Roman" w:cs="Times New Roman"/>
          <w:sz w:val="24"/>
        </w:rPr>
        <w:t>Hispanic population</w:t>
      </w:r>
      <w:r>
        <w:rPr>
          <w:rFonts w:ascii="Times New Roman" w:hAnsi="Times New Roman" w:cs="Times New Roman"/>
          <w:sz w:val="24"/>
        </w:rPr>
        <w:t xml:space="preserve"> ratio or median income in the final model because of </w:t>
      </w:r>
      <w:proofErr w:type="spellStart"/>
      <w:r>
        <w:rPr>
          <w:rFonts w:ascii="Times New Roman" w:hAnsi="Times New Roman" w:cs="Times New Roman"/>
          <w:sz w:val="24"/>
        </w:rPr>
        <w:t>multicollinearity</w:t>
      </w:r>
      <w:proofErr w:type="spellEnd"/>
      <w:r>
        <w:rPr>
          <w:rFonts w:ascii="Times New Roman" w:hAnsi="Times New Roman" w:cs="Times New Roman"/>
          <w:sz w:val="24"/>
        </w:rPr>
        <w:t xml:space="preserve"> with the r</w:t>
      </w:r>
      <w:r w:rsidRPr="00994F9A">
        <w:rPr>
          <w:rFonts w:ascii="Times New Roman" w:hAnsi="Times New Roman" w:cs="Times New Roman"/>
          <w:sz w:val="24"/>
        </w:rPr>
        <w:t>atio of people with non-physical occupation</w:t>
      </w:r>
      <w:r>
        <w:rPr>
          <w:rFonts w:ascii="Times New Roman" w:hAnsi="Times New Roman" w:cs="Times New Roman"/>
          <w:sz w:val="24"/>
        </w:rPr>
        <w:t xml:space="preserve">s. An F test shows the model is significant (p </w:t>
      </w:r>
      <w:ins w:id="203" w:author="Liu, Luyu" w:date="2020-06-02T10:15:00Z">
        <w:r w:rsidR="00717241">
          <w:rPr>
            <w:rFonts w:ascii="Times New Roman" w:hAnsi="Times New Roman" w:cs="Times New Roman"/>
            <w:sz w:val="24"/>
          </w:rPr>
          <w:t>&lt; 0.001</w:t>
        </w:r>
      </w:ins>
      <w:del w:id="204" w:author="Liu, Luyu" w:date="2020-06-02T10:15:00Z">
        <w:r w:rsidDel="00717241">
          <w:rPr>
            <w:rFonts w:ascii="Times New Roman" w:hAnsi="Times New Roman" w:cs="Times New Roman"/>
            <w:sz w:val="24"/>
          </w:rPr>
          <w:delText xml:space="preserve">= </w:delText>
        </w:r>
        <w:r w:rsidRPr="00867C60" w:rsidDel="00717241">
          <w:rPr>
            <w:rFonts w:ascii="Times New Roman" w:hAnsi="Times New Roman" w:cs="Times New Roman"/>
            <w:sz w:val="24"/>
          </w:rPr>
          <w:delText>1.41e-10</w:delText>
        </w:r>
      </w:del>
      <w:r>
        <w:rPr>
          <w:rFonts w:ascii="Times New Roman" w:hAnsi="Times New Roman" w:cs="Times New Roman"/>
          <w:sz w:val="24"/>
        </w:rPr>
        <w:t>)</w:t>
      </w:r>
      <w:r w:rsidRPr="00867C60">
        <w:rPr>
          <w:rFonts w:ascii="Times New Roman" w:hAnsi="Times New Roman" w:cs="Times New Roman"/>
          <w:sz w:val="24"/>
        </w:rPr>
        <w:t xml:space="preserve">. </w:t>
      </w:r>
      <w:r>
        <w:rPr>
          <w:rFonts w:ascii="Times New Roman" w:hAnsi="Times New Roman" w:cs="Times New Roman"/>
          <w:sz w:val="24"/>
        </w:rPr>
        <w:t xml:space="preserve">The R-squared value is 0.38. A residuals assessment shows that the residuals are normally distributed and there are no lingering </w:t>
      </w:r>
      <w:proofErr w:type="spellStart"/>
      <w:r w:rsidRPr="00FE2EBF">
        <w:rPr>
          <w:rFonts w:ascii="Times New Roman" w:hAnsi="Times New Roman" w:cs="Times New Roman"/>
          <w:sz w:val="24"/>
        </w:rPr>
        <w:t>multicollinearity</w:t>
      </w:r>
      <w:proofErr w:type="spellEnd"/>
      <w:r>
        <w:rPr>
          <w:rFonts w:ascii="Times New Roman" w:hAnsi="Times New Roman" w:cs="Times New Roman"/>
          <w:sz w:val="24"/>
        </w:rPr>
        <w:t xml:space="preserve"> effects.</w:t>
      </w:r>
    </w:p>
    <w:p w14:paraId="3D5087BE" w14:textId="77777777" w:rsidR="00500CFC" w:rsidRDefault="00500CFC" w:rsidP="00617FE4">
      <w:pPr>
        <w:spacing w:line="480" w:lineRule="auto"/>
        <w:rPr>
          <w:rFonts w:ascii="Times New Roman" w:hAnsi="Times New Roman" w:cs="Times New Roman"/>
          <w:sz w:val="24"/>
        </w:rPr>
        <w:pPrChange w:id="205" w:author="Liu, Luyu" w:date="2020-06-02T13:32:00Z">
          <w:pPr>
            <w:spacing w:line="240" w:lineRule="auto"/>
          </w:pPr>
        </w:pPrChange>
      </w:pPr>
    </w:p>
    <w:tbl>
      <w:tblPr>
        <w:tblStyle w:val="TableGrid"/>
        <w:tblW w:w="9350" w:type="dxa"/>
        <w:tblLook w:val="04A0" w:firstRow="1" w:lastRow="0" w:firstColumn="1" w:lastColumn="0" w:noHBand="0" w:noVBand="1"/>
      </w:tblPr>
      <w:tblGrid>
        <w:gridCol w:w="2154"/>
        <w:gridCol w:w="1351"/>
        <w:gridCol w:w="1170"/>
        <w:gridCol w:w="990"/>
        <w:gridCol w:w="1170"/>
        <w:gridCol w:w="1170"/>
        <w:gridCol w:w="1345"/>
      </w:tblGrid>
      <w:tr w:rsidR="00500CFC" w:rsidRPr="00D22632" w14:paraId="290C210F" w14:textId="77777777" w:rsidTr="00497A43">
        <w:trPr>
          <w:trHeight w:val="233"/>
        </w:trPr>
        <w:tc>
          <w:tcPr>
            <w:tcW w:w="2154" w:type="dxa"/>
            <w:noWrap/>
            <w:hideMark/>
          </w:tcPr>
          <w:p w14:paraId="55745FA9" w14:textId="77777777" w:rsidR="00500CFC" w:rsidRPr="00397CDC" w:rsidRDefault="00500CFC" w:rsidP="00617FE4">
            <w:pPr>
              <w:spacing w:after="160"/>
              <w:rPr>
                <w:rFonts w:ascii="Times New Roman" w:hAnsi="Times New Roman" w:cs="Times New Roman"/>
                <w:sz w:val="24"/>
              </w:rPr>
              <w:pPrChange w:id="206" w:author="Liu, Luyu" w:date="2020-06-02T13:32:00Z">
                <w:pPr>
                  <w:spacing w:after="160"/>
                </w:pPr>
              </w:pPrChange>
            </w:pPr>
          </w:p>
        </w:tc>
        <w:tc>
          <w:tcPr>
            <w:tcW w:w="1351" w:type="dxa"/>
            <w:noWrap/>
            <w:hideMark/>
          </w:tcPr>
          <w:p w14:paraId="6C86B5DA" w14:textId="77777777" w:rsidR="00500CFC" w:rsidRPr="00397CDC" w:rsidRDefault="00500CFC" w:rsidP="00617FE4">
            <w:pPr>
              <w:spacing w:after="160"/>
              <w:rPr>
                <w:rFonts w:ascii="Times New Roman" w:hAnsi="Times New Roman" w:cs="Times New Roman"/>
                <w:sz w:val="24"/>
              </w:rPr>
              <w:pPrChange w:id="207" w:author="Liu, Luyu" w:date="2020-06-02T13:32:00Z">
                <w:pPr>
                  <w:spacing w:after="160"/>
                </w:pPr>
              </w:pPrChange>
            </w:pPr>
            <w:r w:rsidRPr="00397CDC">
              <w:rPr>
                <w:rFonts w:ascii="Times New Roman" w:hAnsi="Times New Roman" w:cs="Times New Roman"/>
                <w:sz w:val="24"/>
              </w:rPr>
              <w:t>Estimate coefficient</w:t>
            </w:r>
          </w:p>
        </w:tc>
        <w:tc>
          <w:tcPr>
            <w:tcW w:w="1170" w:type="dxa"/>
            <w:noWrap/>
            <w:hideMark/>
          </w:tcPr>
          <w:p w14:paraId="06FB55C6" w14:textId="77777777" w:rsidR="00500CFC" w:rsidRPr="00397CDC" w:rsidRDefault="00500CFC" w:rsidP="00617FE4">
            <w:pPr>
              <w:spacing w:after="160"/>
              <w:rPr>
                <w:rFonts w:ascii="Times New Roman" w:hAnsi="Times New Roman" w:cs="Times New Roman"/>
                <w:sz w:val="24"/>
              </w:rPr>
              <w:pPrChange w:id="208" w:author="Liu, Luyu" w:date="2020-06-02T13:32:00Z">
                <w:pPr>
                  <w:spacing w:after="160"/>
                </w:pPr>
              </w:pPrChange>
            </w:pPr>
            <w:r w:rsidRPr="00397CDC">
              <w:rPr>
                <w:rFonts w:ascii="Times New Roman" w:hAnsi="Times New Roman" w:cs="Times New Roman"/>
                <w:sz w:val="24"/>
              </w:rPr>
              <w:t>Standard Error</w:t>
            </w:r>
          </w:p>
        </w:tc>
        <w:tc>
          <w:tcPr>
            <w:tcW w:w="990" w:type="dxa"/>
            <w:noWrap/>
            <w:hideMark/>
          </w:tcPr>
          <w:p w14:paraId="73163DDB" w14:textId="77777777" w:rsidR="00500CFC" w:rsidRPr="00397CDC" w:rsidRDefault="00500CFC" w:rsidP="00617FE4">
            <w:pPr>
              <w:spacing w:after="160"/>
              <w:rPr>
                <w:rFonts w:ascii="Times New Roman" w:hAnsi="Times New Roman" w:cs="Times New Roman"/>
                <w:sz w:val="24"/>
              </w:rPr>
              <w:pPrChange w:id="209" w:author="Liu, Luyu" w:date="2020-06-02T13:32:00Z">
                <w:pPr>
                  <w:spacing w:after="160"/>
                </w:pPr>
              </w:pPrChange>
            </w:pPr>
            <w:r w:rsidRPr="00397CDC">
              <w:rPr>
                <w:rFonts w:ascii="Times New Roman" w:hAnsi="Times New Roman" w:cs="Times New Roman"/>
                <w:sz w:val="24"/>
              </w:rPr>
              <w:t>t value</w:t>
            </w:r>
          </w:p>
        </w:tc>
        <w:tc>
          <w:tcPr>
            <w:tcW w:w="1170" w:type="dxa"/>
            <w:noWrap/>
            <w:hideMark/>
          </w:tcPr>
          <w:p w14:paraId="374FEBDA" w14:textId="77777777" w:rsidR="00500CFC" w:rsidRPr="00397CDC" w:rsidRDefault="00500CFC" w:rsidP="00617FE4">
            <w:pPr>
              <w:spacing w:after="160"/>
              <w:rPr>
                <w:rFonts w:ascii="Times New Roman" w:hAnsi="Times New Roman" w:cs="Times New Roman"/>
                <w:sz w:val="24"/>
              </w:rPr>
              <w:pPrChange w:id="210" w:author="Liu, Luyu" w:date="2020-06-02T13:32:00Z">
                <w:pPr>
                  <w:spacing w:after="160"/>
                </w:pPr>
              </w:pPrChange>
            </w:pPr>
            <w:proofErr w:type="spellStart"/>
            <w:r w:rsidRPr="00397CDC">
              <w:rPr>
                <w:rFonts w:ascii="Times New Roman" w:hAnsi="Times New Roman" w:cs="Times New Roman"/>
                <w:sz w:val="24"/>
              </w:rPr>
              <w:t>Pr</w:t>
            </w:r>
            <w:proofErr w:type="spellEnd"/>
            <w:r w:rsidRPr="00397CDC">
              <w:rPr>
                <w:rFonts w:ascii="Times New Roman" w:hAnsi="Times New Roman" w:cs="Times New Roman"/>
                <w:sz w:val="24"/>
              </w:rPr>
              <w:t>(&gt;|t|)</w:t>
            </w:r>
          </w:p>
        </w:tc>
        <w:tc>
          <w:tcPr>
            <w:tcW w:w="1170" w:type="dxa"/>
          </w:tcPr>
          <w:p w14:paraId="1017D640" w14:textId="77777777" w:rsidR="00500CFC" w:rsidRPr="00397CDC" w:rsidRDefault="00500CFC" w:rsidP="00617FE4">
            <w:pPr>
              <w:spacing w:after="160"/>
              <w:rPr>
                <w:rFonts w:ascii="Times New Roman" w:hAnsi="Times New Roman" w:cs="Times New Roman"/>
                <w:sz w:val="24"/>
              </w:rPr>
              <w:pPrChange w:id="211" w:author="Liu, Luyu" w:date="2020-06-02T13:32:00Z">
                <w:pPr>
                  <w:spacing w:after="160"/>
                </w:pPr>
              </w:pPrChange>
            </w:pPr>
            <w:r w:rsidRPr="00397CDC">
              <w:rPr>
                <w:rFonts w:ascii="Times New Roman" w:hAnsi="Times New Roman" w:cs="Times New Roman"/>
                <w:sz w:val="24"/>
              </w:rPr>
              <w:t>Variance Inflation Factor</w:t>
            </w:r>
          </w:p>
        </w:tc>
        <w:tc>
          <w:tcPr>
            <w:tcW w:w="1345" w:type="dxa"/>
          </w:tcPr>
          <w:p w14:paraId="7D8316BC" w14:textId="77777777" w:rsidR="00500CFC" w:rsidRPr="00397CDC" w:rsidRDefault="00500CFC" w:rsidP="00617FE4">
            <w:pPr>
              <w:spacing w:after="160"/>
              <w:rPr>
                <w:rFonts w:ascii="Times New Roman" w:hAnsi="Times New Roman" w:cs="Times New Roman"/>
                <w:sz w:val="24"/>
              </w:rPr>
              <w:pPrChange w:id="212" w:author="Liu, Luyu" w:date="2020-06-02T13:32:00Z">
                <w:pPr>
                  <w:spacing w:after="160"/>
                </w:pPr>
              </w:pPrChange>
            </w:pPr>
            <w:r w:rsidRPr="00397CDC">
              <w:rPr>
                <w:rFonts w:ascii="Times New Roman" w:hAnsi="Times New Roman" w:cs="Times New Roman"/>
                <w:sz w:val="24"/>
              </w:rPr>
              <w:t>R-squared increment</w:t>
            </w:r>
          </w:p>
        </w:tc>
      </w:tr>
      <w:tr w:rsidR="00500CFC" w:rsidRPr="00D22632" w14:paraId="205138E5" w14:textId="77777777" w:rsidTr="00497A43">
        <w:trPr>
          <w:trHeight w:val="233"/>
        </w:trPr>
        <w:tc>
          <w:tcPr>
            <w:tcW w:w="2154" w:type="dxa"/>
            <w:noWrap/>
            <w:hideMark/>
          </w:tcPr>
          <w:p w14:paraId="515D128B" w14:textId="77777777" w:rsidR="00500CFC" w:rsidRPr="00397CDC" w:rsidRDefault="00500CFC" w:rsidP="00617FE4">
            <w:pPr>
              <w:spacing w:after="160"/>
              <w:rPr>
                <w:rFonts w:ascii="Times New Roman" w:hAnsi="Times New Roman" w:cs="Times New Roman"/>
                <w:sz w:val="24"/>
              </w:rPr>
              <w:pPrChange w:id="213" w:author="Liu, Luyu" w:date="2020-06-02T13:32:00Z">
                <w:pPr>
                  <w:spacing w:after="160"/>
                </w:pPr>
              </w:pPrChange>
            </w:pPr>
            <w:r w:rsidRPr="00397CDC">
              <w:rPr>
                <w:rFonts w:ascii="Times New Roman" w:hAnsi="Times New Roman" w:cs="Times New Roman"/>
                <w:sz w:val="24"/>
              </w:rPr>
              <w:t>Intercept</w:t>
            </w:r>
          </w:p>
        </w:tc>
        <w:tc>
          <w:tcPr>
            <w:tcW w:w="1351" w:type="dxa"/>
            <w:noWrap/>
            <w:hideMark/>
          </w:tcPr>
          <w:p w14:paraId="7A9D2D05" w14:textId="77777777" w:rsidR="00500CFC" w:rsidRPr="00397CDC" w:rsidRDefault="00500CFC" w:rsidP="00617FE4">
            <w:pPr>
              <w:spacing w:after="160"/>
              <w:rPr>
                <w:rFonts w:ascii="Times New Roman" w:hAnsi="Times New Roman" w:cs="Times New Roman"/>
                <w:sz w:val="24"/>
              </w:rPr>
              <w:pPrChange w:id="214" w:author="Liu, Luyu" w:date="2020-06-02T13:32:00Z">
                <w:pPr>
                  <w:spacing w:after="160"/>
                </w:pPr>
              </w:pPrChange>
            </w:pPr>
            <w:r w:rsidRPr="00397CDC">
              <w:rPr>
                <w:rFonts w:ascii="Times New Roman" w:hAnsi="Times New Roman" w:cs="Times New Roman"/>
                <w:sz w:val="24"/>
              </w:rPr>
              <w:t>-0.52997</w:t>
            </w:r>
          </w:p>
        </w:tc>
        <w:tc>
          <w:tcPr>
            <w:tcW w:w="1170" w:type="dxa"/>
            <w:noWrap/>
            <w:hideMark/>
          </w:tcPr>
          <w:p w14:paraId="7AD50070" w14:textId="77777777" w:rsidR="00500CFC" w:rsidRPr="00397CDC" w:rsidRDefault="00500CFC" w:rsidP="00617FE4">
            <w:pPr>
              <w:spacing w:after="160"/>
              <w:rPr>
                <w:rFonts w:ascii="Times New Roman" w:hAnsi="Times New Roman" w:cs="Times New Roman"/>
                <w:sz w:val="24"/>
              </w:rPr>
              <w:pPrChange w:id="215" w:author="Liu, Luyu" w:date="2020-06-02T13:32:00Z">
                <w:pPr>
                  <w:spacing w:after="160"/>
                </w:pPr>
              </w:pPrChange>
            </w:pPr>
            <w:r w:rsidRPr="00397CDC">
              <w:rPr>
                <w:rFonts w:ascii="Times New Roman" w:hAnsi="Times New Roman" w:cs="Times New Roman"/>
                <w:sz w:val="24"/>
              </w:rPr>
              <w:t>0.169042</w:t>
            </w:r>
          </w:p>
        </w:tc>
        <w:tc>
          <w:tcPr>
            <w:tcW w:w="990" w:type="dxa"/>
            <w:noWrap/>
            <w:hideMark/>
          </w:tcPr>
          <w:p w14:paraId="587ED0FB" w14:textId="77777777" w:rsidR="00500CFC" w:rsidRPr="00397CDC" w:rsidRDefault="00500CFC" w:rsidP="00617FE4">
            <w:pPr>
              <w:spacing w:after="160"/>
              <w:rPr>
                <w:rFonts w:ascii="Times New Roman" w:hAnsi="Times New Roman" w:cs="Times New Roman"/>
                <w:sz w:val="24"/>
              </w:rPr>
              <w:pPrChange w:id="216" w:author="Liu, Luyu" w:date="2020-06-02T13:32:00Z">
                <w:pPr>
                  <w:spacing w:after="160"/>
                </w:pPr>
              </w:pPrChange>
            </w:pPr>
            <w:r w:rsidRPr="00397CDC">
              <w:rPr>
                <w:rFonts w:ascii="Times New Roman" w:hAnsi="Times New Roman" w:cs="Times New Roman"/>
                <w:sz w:val="24"/>
              </w:rPr>
              <w:t>-3.135</w:t>
            </w:r>
          </w:p>
        </w:tc>
        <w:tc>
          <w:tcPr>
            <w:tcW w:w="1170" w:type="dxa"/>
            <w:noWrap/>
            <w:hideMark/>
          </w:tcPr>
          <w:p w14:paraId="1424169C" w14:textId="77777777" w:rsidR="00500CFC" w:rsidRPr="00397CDC" w:rsidRDefault="00500CFC" w:rsidP="00617FE4">
            <w:pPr>
              <w:spacing w:after="160"/>
              <w:rPr>
                <w:rFonts w:ascii="Times New Roman" w:hAnsi="Times New Roman" w:cs="Times New Roman"/>
                <w:sz w:val="24"/>
              </w:rPr>
              <w:pPrChange w:id="217" w:author="Liu, Luyu" w:date="2020-06-02T13:32:00Z">
                <w:pPr>
                  <w:spacing w:after="160"/>
                </w:pPr>
              </w:pPrChange>
            </w:pPr>
            <w:r w:rsidRPr="00397CDC">
              <w:rPr>
                <w:rFonts w:ascii="Times New Roman" w:hAnsi="Times New Roman" w:cs="Times New Roman"/>
                <w:sz w:val="24"/>
              </w:rPr>
              <w:t>0.00221</w:t>
            </w:r>
          </w:p>
        </w:tc>
        <w:tc>
          <w:tcPr>
            <w:tcW w:w="1170" w:type="dxa"/>
          </w:tcPr>
          <w:p w14:paraId="478427F4" w14:textId="77777777" w:rsidR="00500CFC" w:rsidRPr="00397CDC" w:rsidRDefault="00500CFC" w:rsidP="00617FE4">
            <w:pPr>
              <w:spacing w:after="160"/>
              <w:rPr>
                <w:rFonts w:ascii="Times New Roman" w:hAnsi="Times New Roman" w:cs="Times New Roman"/>
                <w:sz w:val="24"/>
              </w:rPr>
              <w:pPrChange w:id="218" w:author="Liu, Luyu" w:date="2020-06-02T13:32:00Z">
                <w:pPr>
                  <w:spacing w:after="160"/>
                </w:pPr>
              </w:pPrChange>
            </w:pPr>
            <w:r w:rsidRPr="00397CDC">
              <w:rPr>
                <w:rFonts w:ascii="Times New Roman" w:hAnsi="Times New Roman" w:cs="Times New Roman" w:hint="eastAsia"/>
                <w:sz w:val="24"/>
              </w:rPr>
              <w:t>-</w:t>
            </w:r>
          </w:p>
        </w:tc>
        <w:tc>
          <w:tcPr>
            <w:tcW w:w="1345" w:type="dxa"/>
          </w:tcPr>
          <w:p w14:paraId="33FD87D8" w14:textId="77777777" w:rsidR="00500CFC" w:rsidRPr="00397CDC" w:rsidRDefault="00500CFC" w:rsidP="00617FE4">
            <w:pPr>
              <w:spacing w:after="160"/>
              <w:rPr>
                <w:rFonts w:ascii="Times New Roman" w:hAnsi="Times New Roman" w:cs="Times New Roman"/>
                <w:sz w:val="24"/>
              </w:rPr>
              <w:pPrChange w:id="219" w:author="Liu, Luyu" w:date="2020-06-02T13:32:00Z">
                <w:pPr>
                  <w:spacing w:after="160"/>
                </w:pPr>
              </w:pPrChange>
            </w:pPr>
            <w:r w:rsidRPr="00397CDC">
              <w:rPr>
                <w:rFonts w:ascii="Times New Roman" w:hAnsi="Times New Roman" w:cs="Times New Roman" w:hint="eastAsia"/>
                <w:sz w:val="24"/>
              </w:rPr>
              <w:t>-</w:t>
            </w:r>
          </w:p>
        </w:tc>
      </w:tr>
      <w:tr w:rsidR="00500CFC" w:rsidRPr="00D22632" w14:paraId="0EFCBB07" w14:textId="77777777" w:rsidTr="00497A43">
        <w:trPr>
          <w:trHeight w:val="233"/>
        </w:trPr>
        <w:tc>
          <w:tcPr>
            <w:tcW w:w="2154" w:type="dxa"/>
            <w:noWrap/>
            <w:hideMark/>
          </w:tcPr>
          <w:p w14:paraId="67007158" w14:textId="77777777" w:rsidR="00500CFC" w:rsidRPr="00397CDC" w:rsidRDefault="00500CFC" w:rsidP="00617FE4">
            <w:pPr>
              <w:spacing w:after="160"/>
              <w:rPr>
                <w:rFonts w:ascii="Times New Roman" w:hAnsi="Times New Roman" w:cs="Times New Roman"/>
                <w:sz w:val="24"/>
              </w:rPr>
              <w:pPrChange w:id="220" w:author="Liu, Luyu" w:date="2020-06-02T13:32:00Z">
                <w:pPr>
                  <w:spacing w:after="160"/>
                </w:pPr>
              </w:pPrChange>
            </w:pPr>
            <w:r w:rsidRPr="00397CDC">
              <w:rPr>
                <w:rFonts w:ascii="Times New Roman" w:hAnsi="Times New Roman" w:cs="Times New Roman"/>
                <w:sz w:val="24"/>
              </w:rPr>
              <w:t>Ratio of people with non-physical occupation</w:t>
            </w:r>
          </w:p>
        </w:tc>
        <w:tc>
          <w:tcPr>
            <w:tcW w:w="1351" w:type="dxa"/>
            <w:noWrap/>
            <w:hideMark/>
          </w:tcPr>
          <w:p w14:paraId="17093A1A" w14:textId="77777777" w:rsidR="00500CFC" w:rsidRPr="00397CDC" w:rsidRDefault="00500CFC" w:rsidP="00617FE4">
            <w:pPr>
              <w:spacing w:after="160"/>
              <w:rPr>
                <w:rFonts w:ascii="Times New Roman" w:hAnsi="Times New Roman" w:cs="Times New Roman"/>
                <w:sz w:val="24"/>
              </w:rPr>
              <w:pPrChange w:id="221" w:author="Liu, Luyu" w:date="2020-06-02T13:32:00Z">
                <w:pPr>
                  <w:spacing w:after="160"/>
                </w:pPr>
              </w:pPrChange>
            </w:pPr>
            <w:r w:rsidRPr="00397CDC">
              <w:rPr>
                <w:rFonts w:ascii="Times New Roman" w:hAnsi="Times New Roman" w:cs="Times New Roman"/>
                <w:sz w:val="24"/>
              </w:rPr>
              <w:t>-0.4269</w:t>
            </w:r>
          </w:p>
        </w:tc>
        <w:tc>
          <w:tcPr>
            <w:tcW w:w="1170" w:type="dxa"/>
            <w:noWrap/>
            <w:hideMark/>
          </w:tcPr>
          <w:p w14:paraId="5806B7F5" w14:textId="77777777" w:rsidR="00500CFC" w:rsidRPr="00397CDC" w:rsidRDefault="00500CFC" w:rsidP="00617FE4">
            <w:pPr>
              <w:spacing w:after="160"/>
              <w:rPr>
                <w:rFonts w:ascii="Times New Roman" w:hAnsi="Times New Roman" w:cs="Times New Roman"/>
                <w:sz w:val="24"/>
              </w:rPr>
              <w:pPrChange w:id="222" w:author="Liu, Luyu" w:date="2020-06-02T13:32:00Z">
                <w:pPr>
                  <w:spacing w:after="160"/>
                </w:pPr>
              </w:pPrChange>
            </w:pPr>
            <w:r w:rsidRPr="00397CDC">
              <w:rPr>
                <w:rFonts w:ascii="Times New Roman" w:hAnsi="Times New Roman" w:cs="Times New Roman"/>
                <w:sz w:val="24"/>
              </w:rPr>
              <w:t>0.129248</w:t>
            </w:r>
          </w:p>
        </w:tc>
        <w:tc>
          <w:tcPr>
            <w:tcW w:w="990" w:type="dxa"/>
            <w:noWrap/>
            <w:hideMark/>
          </w:tcPr>
          <w:p w14:paraId="14CC1AE8" w14:textId="77777777" w:rsidR="00500CFC" w:rsidRPr="00397CDC" w:rsidRDefault="00500CFC" w:rsidP="00617FE4">
            <w:pPr>
              <w:spacing w:after="160"/>
              <w:rPr>
                <w:rFonts w:ascii="Times New Roman" w:hAnsi="Times New Roman" w:cs="Times New Roman"/>
                <w:sz w:val="24"/>
              </w:rPr>
              <w:pPrChange w:id="223" w:author="Liu, Luyu" w:date="2020-06-02T13:32:00Z">
                <w:pPr>
                  <w:spacing w:after="160"/>
                </w:pPr>
              </w:pPrChange>
            </w:pPr>
            <w:r w:rsidRPr="00397CDC">
              <w:rPr>
                <w:rFonts w:ascii="Times New Roman" w:hAnsi="Times New Roman" w:cs="Times New Roman"/>
                <w:sz w:val="24"/>
              </w:rPr>
              <w:t>-3.303</w:t>
            </w:r>
          </w:p>
        </w:tc>
        <w:tc>
          <w:tcPr>
            <w:tcW w:w="1170" w:type="dxa"/>
            <w:noWrap/>
            <w:hideMark/>
          </w:tcPr>
          <w:p w14:paraId="7530F525" w14:textId="77777777" w:rsidR="00500CFC" w:rsidRPr="00397CDC" w:rsidRDefault="00500CFC" w:rsidP="00617FE4">
            <w:pPr>
              <w:spacing w:after="160"/>
              <w:rPr>
                <w:rFonts w:ascii="Times New Roman" w:hAnsi="Times New Roman" w:cs="Times New Roman"/>
                <w:sz w:val="24"/>
              </w:rPr>
              <w:pPrChange w:id="224" w:author="Liu, Luyu" w:date="2020-06-02T13:32:00Z">
                <w:pPr>
                  <w:spacing w:after="160"/>
                </w:pPr>
              </w:pPrChange>
            </w:pPr>
            <w:r w:rsidRPr="00397CDC">
              <w:rPr>
                <w:rFonts w:ascii="Times New Roman" w:hAnsi="Times New Roman" w:cs="Times New Roman"/>
                <w:sz w:val="24"/>
              </w:rPr>
              <w:t>0.0013</w:t>
            </w:r>
          </w:p>
        </w:tc>
        <w:tc>
          <w:tcPr>
            <w:tcW w:w="1170" w:type="dxa"/>
          </w:tcPr>
          <w:p w14:paraId="7239757D" w14:textId="77777777" w:rsidR="00500CFC" w:rsidRPr="00397CDC" w:rsidRDefault="00500CFC" w:rsidP="00617FE4">
            <w:pPr>
              <w:spacing w:after="160"/>
              <w:rPr>
                <w:rFonts w:ascii="Times New Roman" w:hAnsi="Times New Roman" w:cs="Times New Roman"/>
                <w:sz w:val="24"/>
              </w:rPr>
              <w:pPrChange w:id="225" w:author="Liu, Luyu" w:date="2020-06-02T13:32:00Z">
                <w:pPr>
                  <w:spacing w:after="160"/>
                </w:pPr>
              </w:pPrChange>
            </w:pPr>
            <w:r w:rsidRPr="00397CDC">
              <w:rPr>
                <w:rFonts w:ascii="Times New Roman" w:hAnsi="Times New Roman" w:cs="Times New Roman"/>
                <w:sz w:val="24"/>
              </w:rPr>
              <w:t>1.21</w:t>
            </w:r>
          </w:p>
        </w:tc>
        <w:tc>
          <w:tcPr>
            <w:tcW w:w="1345" w:type="dxa"/>
          </w:tcPr>
          <w:p w14:paraId="215D2FBA" w14:textId="77777777" w:rsidR="00500CFC" w:rsidRPr="00397CDC" w:rsidRDefault="00500CFC" w:rsidP="00617FE4">
            <w:pPr>
              <w:spacing w:after="160"/>
              <w:rPr>
                <w:rFonts w:ascii="Times New Roman" w:hAnsi="Times New Roman" w:cs="Times New Roman"/>
                <w:sz w:val="24"/>
              </w:rPr>
              <w:pPrChange w:id="226" w:author="Liu, Luyu" w:date="2020-06-02T13:32:00Z">
                <w:pPr>
                  <w:spacing w:after="160"/>
                </w:pPr>
              </w:pPrChange>
            </w:pPr>
            <w:r w:rsidRPr="00397CDC">
              <w:rPr>
                <w:rFonts w:ascii="Times New Roman" w:hAnsi="Times New Roman" w:cs="Times New Roman"/>
                <w:sz w:val="24"/>
              </w:rPr>
              <w:t>0.063</w:t>
            </w:r>
          </w:p>
        </w:tc>
      </w:tr>
      <w:tr w:rsidR="00500CFC" w:rsidRPr="00D22632" w14:paraId="5AD0A95D" w14:textId="77777777" w:rsidTr="00497A43">
        <w:trPr>
          <w:trHeight w:val="233"/>
        </w:trPr>
        <w:tc>
          <w:tcPr>
            <w:tcW w:w="2154" w:type="dxa"/>
            <w:noWrap/>
            <w:hideMark/>
          </w:tcPr>
          <w:p w14:paraId="109FC7D3" w14:textId="77777777" w:rsidR="00500CFC" w:rsidRPr="00397CDC" w:rsidRDefault="00500CFC" w:rsidP="00617FE4">
            <w:pPr>
              <w:spacing w:after="160"/>
              <w:rPr>
                <w:rFonts w:ascii="Times New Roman" w:hAnsi="Times New Roman" w:cs="Times New Roman"/>
                <w:sz w:val="24"/>
              </w:rPr>
              <w:pPrChange w:id="227" w:author="Liu, Luyu" w:date="2020-06-02T13:32:00Z">
                <w:pPr>
                  <w:spacing w:after="160"/>
                </w:pPr>
              </w:pPrChange>
            </w:pPr>
            <w:r w:rsidRPr="00397CDC">
              <w:rPr>
                <w:rFonts w:ascii="Times New Roman" w:hAnsi="Times New Roman" w:cs="Times New Roman"/>
                <w:sz w:val="24"/>
              </w:rPr>
              <w:t>Ratio of African American population</w:t>
            </w:r>
          </w:p>
        </w:tc>
        <w:tc>
          <w:tcPr>
            <w:tcW w:w="1351" w:type="dxa"/>
            <w:noWrap/>
            <w:hideMark/>
          </w:tcPr>
          <w:p w14:paraId="5CC199AE" w14:textId="77777777" w:rsidR="00500CFC" w:rsidRPr="00397CDC" w:rsidRDefault="00500CFC" w:rsidP="00617FE4">
            <w:pPr>
              <w:spacing w:after="160"/>
              <w:rPr>
                <w:rFonts w:ascii="Times New Roman" w:hAnsi="Times New Roman" w:cs="Times New Roman"/>
                <w:sz w:val="24"/>
              </w:rPr>
              <w:pPrChange w:id="228" w:author="Liu, Luyu" w:date="2020-06-02T13:32:00Z">
                <w:pPr>
                  <w:spacing w:after="160"/>
                </w:pPr>
              </w:pPrChange>
            </w:pPr>
            <w:r w:rsidRPr="00397CDC">
              <w:rPr>
                <w:rFonts w:ascii="Times New Roman" w:hAnsi="Times New Roman" w:cs="Times New Roman"/>
                <w:sz w:val="24"/>
              </w:rPr>
              <w:t>0.412221</w:t>
            </w:r>
          </w:p>
        </w:tc>
        <w:tc>
          <w:tcPr>
            <w:tcW w:w="1170" w:type="dxa"/>
            <w:noWrap/>
            <w:hideMark/>
          </w:tcPr>
          <w:p w14:paraId="0A31929D" w14:textId="77777777" w:rsidR="00500CFC" w:rsidRPr="00397CDC" w:rsidRDefault="00500CFC" w:rsidP="00617FE4">
            <w:pPr>
              <w:spacing w:after="160"/>
              <w:rPr>
                <w:rFonts w:ascii="Times New Roman" w:hAnsi="Times New Roman" w:cs="Times New Roman"/>
                <w:sz w:val="24"/>
              </w:rPr>
              <w:pPrChange w:id="229" w:author="Liu, Luyu" w:date="2020-06-02T13:32:00Z">
                <w:pPr>
                  <w:spacing w:after="160"/>
                </w:pPr>
              </w:pPrChange>
            </w:pPr>
            <w:r w:rsidRPr="00397CDC">
              <w:rPr>
                <w:rFonts w:ascii="Times New Roman" w:hAnsi="Times New Roman" w:cs="Times New Roman"/>
                <w:sz w:val="24"/>
              </w:rPr>
              <w:t>0.075941</w:t>
            </w:r>
          </w:p>
        </w:tc>
        <w:tc>
          <w:tcPr>
            <w:tcW w:w="990" w:type="dxa"/>
            <w:noWrap/>
            <w:hideMark/>
          </w:tcPr>
          <w:p w14:paraId="2AD241D1" w14:textId="77777777" w:rsidR="00500CFC" w:rsidRPr="00397CDC" w:rsidRDefault="00500CFC" w:rsidP="00617FE4">
            <w:pPr>
              <w:spacing w:after="160"/>
              <w:rPr>
                <w:rFonts w:ascii="Times New Roman" w:hAnsi="Times New Roman" w:cs="Times New Roman"/>
                <w:sz w:val="24"/>
              </w:rPr>
              <w:pPrChange w:id="230" w:author="Liu, Luyu" w:date="2020-06-02T13:32:00Z">
                <w:pPr>
                  <w:spacing w:after="160"/>
                </w:pPr>
              </w:pPrChange>
            </w:pPr>
            <w:r w:rsidRPr="00397CDC">
              <w:rPr>
                <w:rFonts w:ascii="Times New Roman" w:hAnsi="Times New Roman" w:cs="Times New Roman"/>
                <w:sz w:val="24"/>
              </w:rPr>
              <w:t>5.428</w:t>
            </w:r>
          </w:p>
        </w:tc>
        <w:tc>
          <w:tcPr>
            <w:tcW w:w="1170" w:type="dxa"/>
            <w:noWrap/>
            <w:hideMark/>
          </w:tcPr>
          <w:p w14:paraId="5F33ABEA" w14:textId="77777777" w:rsidR="00500CFC" w:rsidRPr="00397CDC" w:rsidRDefault="00500CFC" w:rsidP="00617FE4">
            <w:pPr>
              <w:spacing w:after="160"/>
              <w:rPr>
                <w:rFonts w:ascii="Times New Roman" w:hAnsi="Times New Roman" w:cs="Times New Roman"/>
                <w:sz w:val="24"/>
              </w:rPr>
              <w:pPrChange w:id="231" w:author="Liu, Luyu" w:date="2020-06-02T13:32:00Z">
                <w:pPr>
                  <w:spacing w:after="160"/>
                </w:pPr>
              </w:pPrChange>
            </w:pPr>
            <w:r w:rsidRPr="00397CDC">
              <w:rPr>
                <w:rFonts w:ascii="Times New Roman" w:hAnsi="Times New Roman" w:cs="Times New Roman"/>
                <w:sz w:val="24"/>
              </w:rPr>
              <w:t>3.53E-07</w:t>
            </w:r>
          </w:p>
        </w:tc>
        <w:tc>
          <w:tcPr>
            <w:tcW w:w="1170" w:type="dxa"/>
          </w:tcPr>
          <w:p w14:paraId="5C572AAA" w14:textId="77777777" w:rsidR="00500CFC" w:rsidRPr="00397CDC" w:rsidRDefault="00500CFC" w:rsidP="00617FE4">
            <w:pPr>
              <w:spacing w:after="160"/>
              <w:rPr>
                <w:rFonts w:ascii="Times New Roman" w:hAnsi="Times New Roman" w:cs="Times New Roman"/>
                <w:sz w:val="24"/>
              </w:rPr>
              <w:pPrChange w:id="232" w:author="Liu, Luyu" w:date="2020-06-02T13:32:00Z">
                <w:pPr>
                  <w:spacing w:after="160"/>
                </w:pPr>
              </w:pPrChange>
            </w:pPr>
            <w:r w:rsidRPr="00397CDC">
              <w:rPr>
                <w:rFonts w:ascii="Times New Roman" w:hAnsi="Times New Roman" w:cs="Times New Roman"/>
                <w:sz w:val="24"/>
              </w:rPr>
              <w:t>1.08</w:t>
            </w:r>
          </w:p>
        </w:tc>
        <w:tc>
          <w:tcPr>
            <w:tcW w:w="1345" w:type="dxa"/>
          </w:tcPr>
          <w:p w14:paraId="170CA2DD" w14:textId="77777777" w:rsidR="00500CFC" w:rsidRPr="00397CDC" w:rsidRDefault="00500CFC" w:rsidP="00617FE4">
            <w:pPr>
              <w:spacing w:after="160"/>
              <w:rPr>
                <w:rFonts w:ascii="Times New Roman" w:hAnsi="Times New Roman" w:cs="Times New Roman"/>
                <w:sz w:val="24"/>
              </w:rPr>
              <w:pPrChange w:id="233" w:author="Liu, Luyu" w:date="2020-06-02T13:32:00Z">
                <w:pPr>
                  <w:spacing w:after="160"/>
                </w:pPr>
              </w:pPrChange>
            </w:pPr>
            <w:r w:rsidRPr="00397CDC">
              <w:rPr>
                <w:rFonts w:ascii="Times New Roman" w:hAnsi="Times New Roman" w:cs="Times New Roman"/>
                <w:sz w:val="24"/>
              </w:rPr>
              <w:t>0.17</w:t>
            </w:r>
          </w:p>
        </w:tc>
      </w:tr>
      <w:tr w:rsidR="00500CFC" w:rsidRPr="00D22632" w14:paraId="67ADE8BB" w14:textId="77777777" w:rsidTr="00497A43">
        <w:trPr>
          <w:trHeight w:val="233"/>
        </w:trPr>
        <w:tc>
          <w:tcPr>
            <w:tcW w:w="2154" w:type="dxa"/>
            <w:noWrap/>
            <w:hideMark/>
          </w:tcPr>
          <w:p w14:paraId="11FE2DA7" w14:textId="77777777" w:rsidR="00500CFC" w:rsidRPr="00397CDC" w:rsidRDefault="00500CFC" w:rsidP="00617FE4">
            <w:pPr>
              <w:spacing w:after="160"/>
              <w:rPr>
                <w:rFonts w:ascii="Times New Roman" w:hAnsi="Times New Roman" w:cs="Times New Roman"/>
                <w:sz w:val="24"/>
              </w:rPr>
              <w:pPrChange w:id="234" w:author="Liu, Luyu" w:date="2020-06-02T13:32:00Z">
                <w:pPr>
                  <w:spacing w:after="160"/>
                </w:pPr>
              </w:pPrChange>
            </w:pPr>
            <w:r w:rsidRPr="00397CDC">
              <w:rPr>
                <w:rFonts w:ascii="Times New Roman" w:hAnsi="Times New Roman" w:cs="Times New Roman"/>
                <w:sz w:val="24"/>
              </w:rPr>
              <w:t>Ratio of population over 45 years old</w:t>
            </w:r>
          </w:p>
        </w:tc>
        <w:tc>
          <w:tcPr>
            <w:tcW w:w="1351" w:type="dxa"/>
            <w:noWrap/>
            <w:hideMark/>
          </w:tcPr>
          <w:p w14:paraId="5F2A237A" w14:textId="77777777" w:rsidR="00500CFC" w:rsidRPr="00397CDC" w:rsidRDefault="00500CFC" w:rsidP="00617FE4">
            <w:pPr>
              <w:spacing w:after="160"/>
              <w:rPr>
                <w:rFonts w:ascii="Times New Roman" w:hAnsi="Times New Roman" w:cs="Times New Roman"/>
                <w:sz w:val="24"/>
              </w:rPr>
              <w:pPrChange w:id="235" w:author="Liu, Luyu" w:date="2020-06-02T13:32:00Z">
                <w:pPr>
                  <w:spacing w:after="160"/>
                </w:pPr>
              </w:pPrChange>
            </w:pPr>
            <w:r w:rsidRPr="00397CDC">
              <w:rPr>
                <w:rFonts w:ascii="Times New Roman" w:hAnsi="Times New Roman" w:cs="Times New Roman"/>
                <w:sz w:val="24"/>
              </w:rPr>
              <w:t>0.856343</w:t>
            </w:r>
          </w:p>
        </w:tc>
        <w:tc>
          <w:tcPr>
            <w:tcW w:w="1170" w:type="dxa"/>
            <w:noWrap/>
            <w:hideMark/>
          </w:tcPr>
          <w:p w14:paraId="6E9FE7EB" w14:textId="77777777" w:rsidR="00500CFC" w:rsidRPr="00397CDC" w:rsidRDefault="00500CFC" w:rsidP="00617FE4">
            <w:pPr>
              <w:spacing w:after="160"/>
              <w:rPr>
                <w:rFonts w:ascii="Times New Roman" w:hAnsi="Times New Roman" w:cs="Times New Roman"/>
                <w:sz w:val="24"/>
              </w:rPr>
              <w:pPrChange w:id="236" w:author="Liu, Luyu" w:date="2020-06-02T13:32:00Z">
                <w:pPr>
                  <w:spacing w:after="160"/>
                </w:pPr>
              </w:pPrChange>
            </w:pPr>
            <w:r w:rsidRPr="00397CDC">
              <w:rPr>
                <w:rFonts w:ascii="Times New Roman" w:hAnsi="Times New Roman" w:cs="Times New Roman"/>
                <w:sz w:val="24"/>
              </w:rPr>
              <w:t>0.264103</w:t>
            </w:r>
          </w:p>
        </w:tc>
        <w:tc>
          <w:tcPr>
            <w:tcW w:w="990" w:type="dxa"/>
            <w:noWrap/>
            <w:hideMark/>
          </w:tcPr>
          <w:p w14:paraId="07911218" w14:textId="77777777" w:rsidR="00500CFC" w:rsidRPr="00397CDC" w:rsidRDefault="00500CFC" w:rsidP="00617FE4">
            <w:pPr>
              <w:spacing w:after="160"/>
              <w:rPr>
                <w:rFonts w:ascii="Times New Roman" w:hAnsi="Times New Roman" w:cs="Times New Roman"/>
                <w:sz w:val="24"/>
              </w:rPr>
              <w:pPrChange w:id="237" w:author="Liu, Luyu" w:date="2020-06-02T13:32:00Z">
                <w:pPr>
                  <w:spacing w:after="160"/>
                </w:pPr>
              </w:pPrChange>
            </w:pPr>
            <w:r w:rsidRPr="00397CDC">
              <w:rPr>
                <w:rFonts w:ascii="Times New Roman" w:hAnsi="Times New Roman" w:cs="Times New Roman"/>
                <w:sz w:val="24"/>
              </w:rPr>
              <w:t>3.242</w:t>
            </w:r>
          </w:p>
        </w:tc>
        <w:tc>
          <w:tcPr>
            <w:tcW w:w="1170" w:type="dxa"/>
            <w:noWrap/>
            <w:hideMark/>
          </w:tcPr>
          <w:p w14:paraId="636FCF99" w14:textId="77777777" w:rsidR="00500CFC" w:rsidRPr="00397CDC" w:rsidRDefault="00500CFC" w:rsidP="00617FE4">
            <w:pPr>
              <w:spacing w:after="160"/>
              <w:rPr>
                <w:rFonts w:ascii="Times New Roman" w:hAnsi="Times New Roman" w:cs="Times New Roman"/>
                <w:sz w:val="24"/>
              </w:rPr>
              <w:pPrChange w:id="238" w:author="Liu, Luyu" w:date="2020-06-02T13:32:00Z">
                <w:pPr>
                  <w:spacing w:after="160"/>
                </w:pPr>
              </w:pPrChange>
            </w:pPr>
            <w:r w:rsidRPr="00397CDC">
              <w:rPr>
                <w:rFonts w:ascii="Times New Roman" w:hAnsi="Times New Roman" w:cs="Times New Roman"/>
                <w:sz w:val="24"/>
              </w:rPr>
              <w:t>0.00158</w:t>
            </w:r>
          </w:p>
        </w:tc>
        <w:tc>
          <w:tcPr>
            <w:tcW w:w="1170" w:type="dxa"/>
          </w:tcPr>
          <w:p w14:paraId="537C1937" w14:textId="77777777" w:rsidR="00500CFC" w:rsidRPr="00397CDC" w:rsidRDefault="00500CFC" w:rsidP="00617FE4">
            <w:pPr>
              <w:spacing w:after="160"/>
              <w:rPr>
                <w:rFonts w:ascii="Times New Roman" w:hAnsi="Times New Roman" w:cs="Times New Roman"/>
                <w:sz w:val="24"/>
              </w:rPr>
              <w:pPrChange w:id="239" w:author="Liu, Luyu" w:date="2020-06-02T13:32:00Z">
                <w:pPr>
                  <w:spacing w:after="160"/>
                </w:pPr>
              </w:pPrChange>
            </w:pPr>
            <w:r w:rsidRPr="00397CDC">
              <w:rPr>
                <w:rFonts w:ascii="Times New Roman" w:hAnsi="Times New Roman" w:cs="Times New Roman"/>
                <w:sz w:val="24"/>
              </w:rPr>
              <w:t>1.05</w:t>
            </w:r>
          </w:p>
        </w:tc>
        <w:tc>
          <w:tcPr>
            <w:tcW w:w="1345" w:type="dxa"/>
          </w:tcPr>
          <w:p w14:paraId="5AE03DC1" w14:textId="77777777" w:rsidR="00500CFC" w:rsidRPr="00397CDC" w:rsidRDefault="00500CFC" w:rsidP="00617FE4">
            <w:pPr>
              <w:spacing w:after="160"/>
              <w:rPr>
                <w:rFonts w:ascii="Times New Roman" w:hAnsi="Times New Roman" w:cs="Times New Roman"/>
                <w:sz w:val="24"/>
              </w:rPr>
              <w:pPrChange w:id="240" w:author="Liu, Luyu" w:date="2020-06-02T13:32:00Z">
                <w:pPr>
                  <w:spacing w:after="160"/>
                </w:pPr>
              </w:pPrChange>
            </w:pPr>
            <w:r w:rsidRPr="00397CDC">
              <w:rPr>
                <w:rFonts w:ascii="Times New Roman" w:hAnsi="Times New Roman" w:cs="Times New Roman"/>
                <w:sz w:val="24"/>
              </w:rPr>
              <w:t>0.061</w:t>
            </w:r>
          </w:p>
        </w:tc>
      </w:tr>
      <w:tr w:rsidR="00500CFC" w:rsidRPr="00D22632" w14:paraId="236521E6" w14:textId="77777777" w:rsidTr="00497A43">
        <w:trPr>
          <w:trHeight w:val="233"/>
        </w:trPr>
        <w:tc>
          <w:tcPr>
            <w:tcW w:w="2154" w:type="dxa"/>
            <w:noWrap/>
          </w:tcPr>
          <w:p w14:paraId="15C6430D" w14:textId="77777777" w:rsidR="00500CFC" w:rsidRPr="00397CDC" w:rsidRDefault="00500CFC" w:rsidP="00617FE4">
            <w:pPr>
              <w:spacing w:after="160"/>
              <w:rPr>
                <w:rFonts w:ascii="Times New Roman" w:hAnsi="Times New Roman" w:cs="Times New Roman"/>
                <w:sz w:val="24"/>
              </w:rPr>
              <w:pPrChange w:id="241" w:author="Liu, Luyu" w:date="2020-06-02T13:32:00Z">
                <w:pPr>
                  <w:spacing w:after="160"/>
                </w:pPr>
              </w:pPrChange>
            </w:pPr>
            <w:r w:rsidRPr="00397CDC">
              <w:rPr>
                <w:rFonts w:ascii="Times New Roman" w:hAnsi="Times New Roman" w:cs="Times New Roman"/>
                <w:sz w:val="24"/>
              </w:rPr>
              <w:t>Google search trend index</w:t>
            </w:r>
          </w:p>
        </w:tc>
        <w:tc>
          <w:tcPr>
            <w:tcW w:w="1351" w:type="dxa"/>
            <w:noWrap/>
          </w:tcPr>
          <w:p w14:paraId="7206F986" w14:textId="77777777" w:rsidR="00500CFC" w:rsidRPr="00397CDC" w:rsidRDefault="00500CFC" w:rsidP="00617FE4">
            <w:pPr>
              <w:spacing w:after="160"/>
              <w:rPr>
                <w:rFonts w:ascii="Times New Roman" w:hAnsi="Times New Roman" w:cs="Times New Roman"/>
                <w:sz w:val="24"/>
              </w:rPr>
              <w:pPrChange w:id="242" w:author="Liu, Luyu" w:date="2020-06-02T13:32:00Z">
                <w:pPr>
                  <w:spacing w:after="160"/>
                </w:pPr>
              </w:pPrChange>
            </w:pPr>
            <w:r w:rsidRPr="00397CDC">
              <w:rPr>
                <w:rFonts w:ascii="Times New Roman" w:hAnsi="Times New Roman" w:cs="Times New Roman"/>
                <w:sz w:val="24"/>
              </w:rPr>
              <w:t>-0.00502</w:t>
            </w:r>
          </w:p>
        </w:tc>
        <w:tc>
          <w:tcPr>
            <w:tcW w:w="1170" w:type="dxa"/>
            <w:noWrap/>
          </w:tcPr>
          <w:p w14:paraId="109F858A" w14:textId="77777777" w:rsidR="00500CFC" w:rsidRPr="00397CDC" w:rsidRDefault="00500CFC" w:rsidP="00617FE4">
            <w:pPr>
              <w:spacing w:after="160"/>
              <w:rPr>
                <w:rFonts w:ascii="Times New Roman" w:hAnsi="Times New Roman" w:cs="Times New Roman"/>
                <w:sz w:val="24"/>
              </w:rPr>
              <w:pPrChange w:id="243" w:author="Liu, Luyu" w:date="2020-06-02T13:32:00Z">
                <w:pPr>
                  <w:spacing w:after="160"/>
                </w:pPr>
              </w:pPrChange>
            </w:pPr>
            <w:r w:rsidRPr="00397CDC">
              <w:rPr>
                <w:rFonts w:ascii="Times New Roman" w:hAnsi="Times New Roman" w:cs="Times New Roman"/>
                <w:sz w:val="24"/>
              </w:rPr>
              <w:t>0.00197</w:t>
            </w:r>
          </w:p>
        </w:tc>
        <w:tc>
          <w:tcPr>
            <w:tcW w:w="990" w:type="dxa"/>
            <w:noWrap/>
          </w:tcPr>
          <w:p w14:paraId="52D2BC59" w14:textId="77777777" w:rsidR="00500CFC" w:rsidRPr="00397CDC" w:rsidRDefault="00500CFC" w:rsidP="00617FE4">
            <w:pPr>
              <w:spacing w:after="160"/>
              <w:rPr>
                <w:rFonts w:ascii="Times New Roman" w:hAnsi="Times New Roman" w:cs="Times New Roman"/>
                <w:sz w:val="24"/>
              </w:rPr>
              <w:pPrChange w:id="244" w:author="Liu, Luyu" w:date="2020-06-02T13:32:00Z">
                <w:pPr>
                  <w:spacing w:after="160"/>
                </w:pPr>
              </w:pPrChange>
            </w:pPr>
            <w:r w:rsidRPr="00397CDC">
              <w:rPr>
                <w:rFonts w:ascii="Times New Roman" w:hAnsi="Times New Roman" w:cs="Times New Roman"/>
                <w:sz w:val="24"/>
              </w:rPr>
              <w:t>-2.55</w:t>
            </w:r>
          </w:p>
        </w:tc>
        <w:tc>
          <w:tcPr>
            <w:tcW w:w="1170" w:type="dxa"/>
            <w:noWrap/>
          </w:tcPr>
          <w:p w14:paraId="79908B87" w14:textId="77777777" w:rsidR="00500CFC" w:rsidRPr="00397CDC" w:rsidRDefault="00500CFC" w:rsidP="00617FE4">
            <w:pPr>
              <w:spacing w:after="160"/>
              <w:rPr>
                <w:rFonts w:ascii="Times New Roman" w:hAnsi="Times New Roman" w:cs="Times New Roman"/>
                <w:sz w:val="24"/>
              </w:rPr>
              <w:pPrChange w:id="245" w:author="Liu, Luyu" w:date="2020-06-02T13:32:00Z">
                <w:pPr>
                  <w:spacing w:after="160"/>
                </w:pPr>
              </w:pPrChange>
            </w:pPr>
            <w:r w:rsidRPr="00397CDC">
              <w:rPr>
                <w:rFonts w:ascii="Times New Roman" w:hAnsi="Times New Roman" w:cs="Times New Roman"/>
                <w:sz w:val="24"/>
              </w:rPr>
              <w:t>0.01217</w:t>
            </w:r>
          </w:p>
        </w:tc>
        <w:tc>
          <w:tcPr>
            <w:tcW w:w="1170" w:type="dxa"/>
          </w:tcPr>
          <w:p w14:paraId="3945BB25" w14:textId="77777777" w:rsidR="00500CFC" w:rsidRPr="00397CDC" w:rsidRDefault="00500CFC" w:rsidP="00617FE4">
            <w:pPr>
              <w:spacing w:after="160"/>
              <w:rPr>
                <w:rFonts w:ascii="Times New Roman" w:hAnsi="Times New Roman" w:cs="Times New Roman"/>
                <w:sz w:val="24"/>
              </w:rPr>
              <w:pPrChange w:id="246" w:author="Liu, Luyu" w:date="2020-06-02T13:32:00Z">
                <w:pPr>
                  <w:spacing w:after="160"/>
                </w:pPr>
              </w:pPrChange>
            </w:pPr>
            <w:r w:rsidRPr="00397CDC">
              <w:rPr>
                <w:rFonts w:ascii="Times New Roman" w:hAnsi="Times New Roman" w:cs="Times New Roman"/>
                <w:sz w:val="24"/>
              </w:rPr>
              <w:t>1.21</w:t>
            </w:r>
          </w:p>
        </w:tc>
        <w:tc>
          <w:tcPr>
            <w:tcW w:w="1345" w:type="dxa"/>
          </w:tcPr>
          <w:p w14:paraId="43295315" w14:textId="77777777" w:rsidR="00500CFC" w:rsidRPr="00397CDC" w:rsidRDefault="00500CFC" w:rsidP="00617FE4">
            <w:pPr>
              <w:spacing w:after="160"/>
              <w:rPr>
                <w:rFonts w:ascii="Times New Roman" w:hAnsi="Times New Roman" w:cs="Times New Roman"/>
                <w:sz w:val="24"/>
              </w:rPr>
              <w:pPrChange w:id="247" w:author="Liu, Luyu" w:date="2020-06-02T13:32:00Z">
                <w:pPr>
                  <w:spacing w:after="160"/>
                </w:pPr>
              </w:pPrChange>
            </w:pPr>
            <w:r w:rsidRPr="00397CDC">
              <w:rPr>
                <w:rFonts w:ascii="Times New Roman" w:hAnsi="Times New Roman" w:cs="Times New Roman"/>
                <w:sz w:val="24"/>
              </w:rPr>
              <w:t>0.037</w:t>
            </w:r>
          </w:p>
        </w:tc>
      </w:tr>
    </w:tbl>
    <w:p w14:paraId="79D24327" w14:textId="77777777" w:rsidR="00500CFC" w:rsidRDefault="00500CFC" w:rsidP="00617FE4">
      <w:pPr>
        <w:spacing w:line="480" w:lineRule="auto"/>
        <w:jc w:val="center"/>
        <w:rPr>
          <w:rFonts w:ascii="Times New Roman" w:hAnsi="Times New Roman" w:cs="Times New Roman"/>
          <w:sz w:val="24"/>
        </w:rPr>
        <w:pPrChange w:id="248" w:author="Liu, Luyu" w:date="2020-06-02T13:32:00Z">
          <w:pPr>
            <w:spacing w:line="480" w:lineRule="auto"/>
            <w:jc w:val="center"/>
          </w:pPr>
        </w:pPrChange>
      </w:pPr>
      <w:r w:rsidRPr="00924837">
        <w:rPr>
          <w:rFonts w:ascii="Times New Roman" w:hAnsi="Times New Roman" w:cs="Times New Roman"/>
          <w:sz w:val="24"/>
        </w:rPr>
        <w:t xml:space="preserve">Table </w:t>
      </w:r>
      <w:r w:rsidRPr="00924837">
        <w:rPr>
          <w:rFonts w:ascii="Times New Roman" w:hAnsi="Times New Roman" w:cs="Times New Roman"/>
          <w:sz w:val="24"/>
        </w:rPr>
        <w:fldChar w:fldCharType="begin"/>
      </w:r>
      <w:r w:rsidRPr="00924837">
        <w:rPr>
          <w:rFonts w:ascii="Times New Roman" w:hAnsi="Times New Roman" w:cs="Times New Roman"/>
          <w:sz w:val="24"/>
        </w:rPr>
        <w:instrText xml:space="preserve"> SEQ Table \* ARABIC </w:instrText>
      </w:r>
      <w:r w:rsidRPr="00924837">
        <w:rPr>
          <w:rFonts w:ascii="Times New Roman" w:hAnsi="Times New Roman" w:cs="Times New Roman"/>
          <w:sz w:val="24"/>
        </w:rPr>
        <w:fldChar w:fldCharType="separate"/>
      </w:r>
      <w:r>
        <w:rPr>
          <w:rFonts w:ascii="Times New Roman" w:hAnsi="Times New Roman" w:cs="Times New Roman"/>
          <w:noProof/>
          <w:sz w:val="24"/>
        </w:rPr>
        <w:t>1</w:t>
      </w:r>
      <w:r w:rsidRPr="00924837">
        <w:rPr>
          <w:rFonts w:ascii="Times New Roman" w:hAnsi="Times New Roman" w:cs="Times New Roman"/>
          <w:sz w:val="24"/>
        </w:rPr>
        <w:fldChar w:fldCharType="end"/>
      </w:r>
      <w:r w:rsidRPr="00924837">
        <w:rPr>
          <w:rFonts w:ascii="Times New Roman" w:hAnsi="Times New Roman" w:cs="Times New Roman"/>
          <w:sz w:val="24"/>
        </w:rPr>
        <w:t xml:space="preserve">: </w:t>
      </w:r>
      <w:r>
        <w:rPr>
          <w:rFonts w:ascii="Times New Roman" w:hAnsi="Times New Roman" w:cs="Times New Roman"/>
          <w:sz w:val="24"/>
        </w:rPr>
        <w:t>R</w:t>
      </w:r>
      <w:r w:rsidRPr="00924837">
        <w:rPr>
          <w:rFonts w:ascii="Times New Roman" w:hAnsi="Times New Roman" w:cs="Times New Roman"/>
          <w:sz w:val="24"/>
        </w:rPr>
        <w:t>esults</w:t>
      </w:r>
      <w:r>
        <w:rPr>
          <w:rFonts w:ascii="Times New Roman" w:hAnsi="Times New Roman" w:cs="Times New Roman"/>
          <w:sz w:val="24"/>
        </w:rPr>
        <w:t xml:space="preserve"> from regression analysis of floor values with socio-economic and awareness indicators </w:t>
      </w:r>
    </w:p>
    <w:p w14:paraId="12671DC4" w14:textId="77777777" w:rsidR="00500CFC" w:rsidRDefault="00500CFC" w:rsidP="00617FE4">
      <w:pPr>
        <w:spacing w:line="480" w:lineRule="auto"/>
        <w:ind w:firstLine="720"/>
        <w:rPr>
          <w:rFonts w:ascii="Times New Roman" w:hAnsi="Times New Roman" w:cs="Times New Roman"/>
          <w:sz w:val="24"/>
        </w:rPr>
        <w:pPrChange w:id="249" w:author="Liu, Luyu" w:date="2020-06-02T13:32:00Z">
          <w:pPr>
            <w:spacing w:line="480" w:lineRule="auto"/>
            <w:ind w:firstLine="720"/>
          </w:pPr>
        </w:pPrChange>
      </w:pPr>
    </w:p>
    <w:p w14:paraId="18ED9F94" w14:textId="77777777" w:rsidR="00500CFC" w:rsidRPr="009457DC" w:rsidRDefault="00500CFC" w:rsidP="00617FE4">
      <w:pPr>
        <w:pStyle w:val="ListParagraph"/>
        <w:numPr>
          <w:ilvl w:val="2"/>
          <w:numId w:val="2"/>
        </w:numPr>
        <w:spacing w:line="480" w:lineRule="auto"/>
        <w:jc w:val="both"/>
        <w:rPr>
          <w:rFonts w:ascii="Times New Roman" w:hAnsi="Times New Roman" w:cs="Times New Roman"/>
          <w:sz w:val="24"/>
        </w:rPr>
        <w:pPrChange w:id="250" w:author="Liu, Luyu" w:date="2020-06-02T13:32:00Z">
          <w:pPr>
            <w:pStyle w:val="ListParagraph"/>
            <w:numPr>
              <w:ilvl w:val="2"/>
              <w:numId w:val="2"/>
            </w:numPr>
            <w:spacing w:line="480" w:lineRule="auto"/>
            <w:ind w:hanging="720"/>
            <w:jc w:val="both"/>
          </w:pPr>
        </w:pPrChange>
      </w:pPr>
      <w:r w:rsidRPr="009457DC">
        <w:rPr>
          <w:rFonts w:ascii="Times New Roman" w:hAnsi="Times New Roman" w:cs="Times New Roman"/>
          <w:sz w:val="24"/>
        </w:rPr>
        <w:t>Population with non-physical occupations</w:t>
      </w:r>
      <w:bookmarkStart w:id="251" w:name="_GoBack"/>
      <w:bookmarkEnd w:id="251"/>
    </w:p>
    <w:p w14:paraId="6F0FAD28" w14:textId="77777777" w:rsidR="00500CFC" w:rsidRDefault="00500CFC" w:rsidP="00617FE4">
      <w:pPr>
        <w:spacing w:line="480" w:lineRule="auto"/>
        <w:jc w:val="both"/>
        <w:rPr>
          <w:rFonts w:ascii="Times New Roman" w:hAnsi="Times New Roman" w:cs="Times New Roman"/>
          <w:sz w:val="24"/>
        </w:rPr>
        <w:pPrChange w:id="252" w:author="Liu, Luyu" w:date="2020-06-02T13:32:00Z">
          <w:pPr>
            <w:spacing w:line="480" w:lineRule="auto"/>
            <w:jc w:val="both"/>
          </w:pPr>
        </w:pPrChange>
      </w:pPr>
      <w:r>
        <w:rPr>
          <w:rFonts w:ascii="Times New Roman" w:hAnsi="Times New Roman" w:cs="Times New Roman"/>
          <w:sz w:val="24"/>
        </w:rPr>
        <w:lastRenderedPageBreak/>
        <w:t>The results confirm the hypothesis that greater decreases in transit demand are associated with a higher percentage of people with non-physical occupations. People who can work at home avoid public transit; people who cannot work at home and rely on public transit continue to use it.</w:t>
      </w:r>
    </w:p>
    <w:p w14:paraId="4772C0CE" w14:textId="5C2C4AAC" w:rsidR="00500CFC" w:rsidRDefault="00500CFC" w:rsidP="00617FE4">
      <w:pPr>
        <w:spacing w:line="480" w:lineRule="auto"/>
        <w:ind w:firstLine="720"/>
        <w:jc w:val="both"/>
        <w:rPr>
          <w:rFonts w:ascii="Times New Roman" w:hAnsi="Times New Roman" w:cs="Times New Roman"/>
          <w:sz w:val="24"/>
        </w:rPr>
        <w:pPrChange w:id="253" w:author="Liu, Luyu" w:date="2020-06-02T13:32:00Z">
          <w:pPr>
            <w:spacing w:line="480" w:lineRule="auto"/>
            <w:ind w:firstLine="720"/>
            <w:jc w:val="both"/>
          </w:pPr>
        </w:pPrChange>
      </w:pPr>
      <w:r>
        <w:rPr>
          <w:rFonts w:ascii="Times New Roman" w:hAnsi="Times New Roman" w:cs="Times New Roman"/>
          <w:sz w:val="24"/>
        </w:rPr>
        <w:t xml:space="preserve">Although we did not include the Hispanic population indicator due to </w:t>
      </w:r>
      <w:proofErr w:type="spellStart"/>
      <w:r>
        <w:rPr>
          <w:rFonts w:ascii="Times New Roman" w:hAnsi="Times New Roman" w:cs="Times New Roman"/>
          <w:sz w:val="24"/>
        </w:rPr>
        <w:t>multicollinearity</w:t>
      </w:r>
      <w:proofErr w:type="spellEnd"/>
      <w:r>
        <w:rPr>
          <w:rFonts w:ascii="Times New Roman" w:hAnsi="Times New Roman" w:cs="Times New Roman"/>
          <w:sz w:val="24"/>
        </w:rPr>
        <w:t xml:space="preserve">, a very significant negative correlation between Hispanic population and population with non-physical occupations suggests vulnerability of Hispanic populations during this health crisis: if a city has a higher Hispanic population, it is likely for the city to have a higher floor value, which means more people use transit during the pandemic (presumably for work). This is also consistent with the occupation statistics: according to the labor force characteristics survey made by the US Bureau of Labor Statistics, the Hispanic population has the lowest percent (22%) of management, professional, and related occupations compared with White (41%), African American (31%), and Asian people (54%) in 2018 </w:t>
      </w:r>
      <w:r>
        <w:rPr>
          <w:rFonts w:ascii="Times New Roman" w:hAnsi="Times New Roman" w:cs="Times New Roman"/>
          <w:sz w:val="24"/>
        </w:rPr>
        <w:fldChar w:fldCharType="begin" w:fldLock="1"/>
      </w:r>
      <w:r w:rsidR="00FE6168">
        <w:rPr>
          <w:rFonts w:ascii="Times New Roman" w:hAnsi="Times New Roman" w:cs="Times New Roman"/>
          <w:sz w:val="24"/>
        </w:rPr>
        <w:instrText>ADDIN CSL_CITATION {"citationItems":[{"id":"ITEM-1","itemData":{"URL":"https://www.bls.gov/opub/reports/race-and-ethnicity/2018/home.htm","accessed":{"date-parts":[["2020","4","27"]]},"author":[{"dropping-particle":"","family":"U.S. Bureau of Labor Statistics","given":"","non-dropping-particle":"","parse-names":false,"suffix":""}],"id":"ITEM-1","issued":{"date-parts":[["2018"]]},"title":"Labor force characteristics by race and ethnicity, 2018","type":"webpage"},"uris":["http://www.mendeley.com/documents/?uuid=b3e597ec-0aa6-4409-ad49-2e314aad3e17"]}],"mendeley":{"formattedCitation":"[36]","plainTextFormattedCitation":"[36]","previouslyFormattedCitation":"[36]"},"properties":{"noteIndex":0},"schema":"https://github.com/citation-style-language/schema/raw/master/csl-citation.json"}</w:instrText>
      </w:r>
      <w:r>
        <w:rPr>
          <w:rFonts w:ascii="Times New Roman" w:hAnsi="Times New Roman" w:cs="Times New Roman"/>
          <w:sz w:val="24"/>
        </w:rPr>
        <w:fldChar w:fldCharType="separate"/>
      </w:r>
      <w:r w:rsidRPr="00423D84">
        <w:rPr>
          <w:rFonts w:ascii="Times New Roman" w:hAnsi="Times New Roman" w:cs="Times New Roman"/>
          <w:noProof/>
          <w:sz w:val="24"/>
        </w:rPr>
        <w:t>[36]</w:t>
      </w:r>
      <w:r>
        <w:rPr>
          <w:rFonts w:ascii="Times New Roman" w:hAnsi="Times New Roman" w:cs="Times New Roman"/>
          <w:sz w:val="24"/>
        </w:rPr>
        <w:fldChar w:fldCharType="end"/>
      </w:r>
      <w:r>
        <w:rPr>
          <w:rFonts w:ascii="Times New Roman" w:hAnsi="Times New Roman" w:cs="Times New Roman"/>
          <w:sz w:val="24"/>
        </w:rPr>
        <w:t xml:space="preserve">. </w:t>
      </w:r>
    </w:p>
    <w:p w14:paraId="185B809F" w14:textId="7294248B" w:rsidR="00500CFC" w:rsidRDefault="00500CFC" w:rsidP="00617FE4">
      <w:pPr>
        <w:spacing w:line="480" w:lineRule="auto"/>
        <w:jc w:val="both"/>
        <w:rPr>
          <w:rFonts w:ascii="Times New Roman" w:hAnsi="Times New Roman" w:cs="Times New Roman"/>
          <w:sz w:val="24"/>
        </w:rPr>
        <w:pPrChange w:id="254" w:author="Liu, Luyu" w:date="2020-06-02T13:32:00Z">
          <w:pPr>
            <w:spacing w:line="480" w:lineRule="auto"/>
            <w:jc w:val="both"/>
          </w:pPr>
        </w:pPrChange>
      </w:pPr>
      <w:r>
        <w:rPr>
          <w:rFonts w:ascii="Times New Roman" w:hAnsi="Times New Roman" w:cs="Times New Roman"/>
          <w:sz w:val="24"/>
        </w:rPr>
        <w:tab/>
        <w:t>These results are also supported by user surveys conducted by Transit app in April 2020</w:t>
      </w:r>
      <w:r>
        <w:rPr>
          <w:rFonts w:ascii="Times New Roman" w:hAnsi="Times New Roman" w:cs="Times New Roman" w:hint="eastAsia"/>
          <w:sz w:val="24"/>
        </w:rPr>
        <w:t xml:space="preserve">. </w:t>
      </w:r>
      <w:r>
        <w:rPr>
          <w:rFonts w:ascii="Times New Roman" w:hAnsi="Times New Roman" w:cs="Times New Roman"/>
          <w:sz w:val="24"/>
        </w:rPr>
        <w:t xml:space="preserve">According to the survey results, 92% of all the surveyed users reported that they still use public transit to commute to work </w:t>
      </w:r>
      <w:r>
        <w:rPr>
          <w:rFonts w:ascii="Times New Roman" w:hAnsi="Times New Roman" w:cs="Times New Roman"/>
          <w:sz w:val="24"/>
        </w:rPr>
        <w:fldChar w:fldCharType="begin" w:fldLock="1"/>
      </w:r>
      <w:r w:rsidR="00FE6168">
        <w:rPr>
          <w:rFonts w:ascii="Times New Roman" w:hAnsi="Times New Roman" w:cs="Times New Roman"/>
          <w:sz w:val="24"/>
        </w:rPr>
        <w:instrText>ADDIN CSL_CITATION {"citationItems":[{"id":"ITEM-1","itemData":{"URL":"https://medium.com/transit-app/whos-left-riding-public-transit-hint-it-s-not-white-people-d43695b3974a","accessed":{"date-parts":[["2020","5","15"]]},"author":[{"dropping-particle":"","family":"Transit app","given":"","non-dropping-particle":"","parse-names":false,"suffix":""}],"id":"ITEM-1","issued":{"date-parts":[["2020"]]},"title":"Who’s left riding public transit? Hint: it’s not white people.","type":"webpage"},"uris":["http://www.mendeley.com/documents/?uuid=dd700b73-023a-4a6e-ad86-2321f0d1b3e5"]}],"mendeley":{"formattedCitation":"[27]","plainTextFormattedCitation":"[27]","previouslyFormattedCitation":"[27]"},"properties":{"noteIndex":0},"schema":"https://github.com/citation-style-language/schema/raw/master/csl-citation.json"}</w:instrText>
      </w:r>
      <w:r>
        <w:rPr>
          <w:rFonts w:ascii="Times New Roman" w:hAnsi="Times New Roman" w:cs="Times New Roman"/>
          <w:sz w:val="24"/>
        </w:rPr>
        <w:fldChar w:fldCharType="separate"/>
      </w:r>
      <w:r w:rsidRPr="00423D84">
        <w:rPr>
          <w:rFonts w:ascii="Times New Roman" w:hAnsi="Times New Roman" w:cs="Times New Roman"/>
          <w:noProof/>
          <w:sz w:val="24"/>
        </w:rPr>
        <w:t>[27]</w:t>
      </w:r>
      <w:r>
        <w:rPr>
          <w:rFonts w:ascii="Times New Roman" w:hAnsi="Times New Roman" w:cs="Times New Roman"/>
          <w:sz w:val="24"/>
        </w:rPr>
        <w:fldChar w:fldCharType="end"/>
      </w:r>
      <w:r>
        <w:rPr>
          <w:rFonts w:ascii="Times New Roman" w:hAnsi="Times New Roman" w:cs="Times New Roman"/>
          <w:sz w:val="24"/>
        </w:rPr>
        <w:t xml:space="preserve">. </w:t>
      </w:r>
      <w:commentRangeStart w:id="255"/>
      <w:r>
        <w:rPr>
          <w:rFonts w:ascii="Times New Roman" w:hAnsi="Times New Roman" w:cs="Times New Roman"/>
          <w:sz w:val="24"/>
        </w:rPr>
        <w:t>Meanwhile, the top-four occupation categories that are most likely to still using transit are production</w:t>
      </w:r>
      <w:ins w:id="256" w:author="Liu, Luyu" w:date="2020-06-02T13:21:00Z">
        <w:r w:rsidR="00906235">
          <w:rPr>
            <w:rFonts w:ascii="Times New Roman" w:hAnsi="Times New Roman" w:cs="Times New Roman"/>
            <w:sz w:val="24"/>
          </w:rPr>
          <w:t>,</w:t>
        </w:r>
      </w:ins>
      <w:del w:id="257" w:author="Liu, Luyu" w:date="2020-06-02T13:21:00Z">
        <w:r w:rsidDel="00906235">
          <w:rPr>
            <w:rFonts w:ascii="Times New Roman" w:hAnsi="Times New Roman" w:cs="Times New Roman"/>
            <w:sz w:val="24"/>
          </w:rPr>
          <w:delText>;</w:delText>
        </w:r>
      </w:del>
      <w:r>
        <w:rPr>
          <w:rFonts w:ascii="Times New Roman" w:hAnsi="Times New Roman" w:cs="Times New Roman"/>
          <w:sz w:val="24"/>
        </w:rPr>
        <w:t xml:space="preserve"> installation, maintenance and repair</w:t>
      </w:r>
      <w:ins w:id="258" w:author="Liu, Luyu" w:date="2020-06-02T13:21:00Z">
        <w:r w:rsidR="00906235">
          <w:rPr>
            <w:rFonts w:ascii="Times New Roman" w:hAnsi="Times New Roman" w:cs="Times New Roman"/>
            <w:sz w:val="24"/>
          </w:rPr>
          <w:t>,</w:t>
        </w:r>
      </w:ins>
      <w:del w:id="259" w:author="Liu, Luyu" w:date="2020-06-02T13:21:00Z">
        <w:r w:rsidDel="00906235">
          <w:rPr>
            <w:rFonts w:ascii="Times New Roman" w:hAnsi="Times New Roman" w:cs="Times New Roman"/>
            <w:sz w:val="24"/>
          </w:rPr>
          <w:delText>;</w:delText>
        </w:r>
      </w:del>
      <w:r>
        <w:rPr>
          <w:rFonts w:ascii="Times New Roman" w:hAnsi="Times New Roman" w:cs="Times New Roman"/>
          <w:sz w:val="24"/>
        </w:rPr>
        <w:t xml:space="preserve"> food preparation and serving related</w:t>
      </w:r>
      <w:ins w:id="260" w:author="Liu, Luyu" w:date="2020-06-02T13:22:00Z">
        <w:r w:rsidR="00906235">
          <w:rPr>
            <w:rFonts w:ascii="Times New Roman" w:hAnsi="Times New Roman" w:cs="Times New Roman"/>
            <w:sz w:val="24"/>
          </w:rPr>
          <w:t>,</w:t>
        </w:r>
      </w:ins>
      <w:del w:id="261" w:author="Liu, Luyu" w:date="2020-06-02T13:22:00Z">
        <w:r w:rsidDel="00906235">
          <w:rPr>
            <w:rFonts w:ascii="Times New Roman" w:hAnsi="Times New Roman" w:cs="Times New Roman"/>
            <w:sz w:val="24"/>
          </w:rPr>
          <w:delText>;</w:delText>
        </w:r>
      </w:del>
      <w:r>
        <w:rPr>
          <w:rFonts w:ascii="Times New Roman" w:hAnsi="Times New Roman" w:cs="Times New Roman"/>
          <w:sz w:val="24"/>
        </w:rPr>
        <w:t xml:space="preserve"> and protective service.</w:t>
      </w:r>
      <w:commentRangeEnd w:id="255"/>
      <w:r>
        <w:rPr>
          <w:rStyle w:val="CommentReference"/>
        </w:rPr>
        <w:commentReference w:id="255"/>
      </w:r>
      <w:r>
        <w:rPr>
          <w:rFonts w:ascii="Times New Roman" w:hAnsi="Times New Roman" w:cs="Times New Roman"/>
          <w:sz w:val="24"/>
        </w:rPr>
        <w:t xml:space="preserve"> Although the categorizations of the survey and the ACS data are different, this is generally consistent with the non-physical occupation categories we derived from that data. </w:t>
      </w:r>
    </w:p>
    <w:p w14:paraId="096208D1" w14:textId="0E33D442" w:rsidR="00500CFC" w:rsidRDefault="00500CFC" w:rsidP="00617FE4">
      <w:pPr>
        <w:spacing w:line="480" w:lineRule="auto"/>
        <w:ind w:firstLine="720"/>
        <w:jc w:val="both"/>
        <w:rPr>
          <w:rFonts w:ascii="Times New Roman" w:hAnsi="Times New Roman" w:cs="Times New Roman"/>
          <w:sz w:val="24"/>
        </w:rPr>
        <w:pPrChange w:id="262" w:author="Liu, Luyu" w:date="2020-06-02T13:32:00Z">
          <w:pPr>
            <w:spacing w:line="480" w:lineRule="auto"/>
            <w:ind w:firstLine="720"/>
            <w:jc w:val="both"/>
          </w:pPr>
        </w:pPrChange>
      </w:pPr>
      <w:r>
        <w:rPr>
          <w:rFonts w:ascii="Times New Roman" w:hAnsi="Times New Roman" w:cs="Times New Roman"/>
          <w:sz w:val="24"/>
        </w:rPr>
        <w:t xml:space="preserve">The Transit survey also indicates that Spanish speakers are more likely to continue using the Transit app for trip planning purposes: English-language users dropped 71% from early February while Spanish-language users dropped by 50% over the same time period </w:t>
      </w:r>
      <w:r>
        <w:rPr>
          <w:rFonts w:ascii="Times New Roman" w:hAnsi="Times New Roman" w:cs="Times New Roman"/>
          <w:sz w:val="24"/>
        </w:rPr>
        <w:fldChar w:fldCharType="begin" w:fldLock="1"/>
      </w:r>
      <w:r w:rsidR="00FE6168">
        <w:rPr>
          <w:rFonts w:ascii="Times New Roman" w:hAnsi="Times New Roman" w:cs="Times New Roman"/>
          <w:sz w:val="24"/>
        </w:rPr>
        <w:instrText>ADDIN CSL_CITATION {"citationItems":[{"id":"ITEM-1","itemData":{"URL":"https://www.youtube.com/watch?v=qkT9XQtd1o4","accessed":{"date-parts":[["2020","5","15"]]},"author":[{"dropping-particle":"","family":"Transit app","given":"","non-dropping-particle":"","parse-names":false,"suffix":""}],"id":"ITEM-1","issued":{"date-parts":[["2020"]]},"title":"Who's Onboard? Surveying Transit Riders During the Coronavirus Pandemic","type":"webpage"},"uris":["http://www.mendeley.com/documents/?uuid=64f1ee98-5add-454a-a8d0-4bc02e4d8cd7"]}],"mendeley":{"formattedCitation":"[28]","plainTextFormattedCitation":"[28]","previouslyFormattedCitation":"[28]"},"properties":{"noteIndex":0},"schema":"https://github.com/citation-style-language/schema/raw/master/csl-citation.json"}</w:instrText>
      </w:r>
      <w:r>
        <w:rPr>
          <w:rFonts w:ascii="Times New Roman" w:hAnsi="Times New Roman" w:cs="Times New Roman"/>
          <w:sz w:val="24"/>
        </w:rPr>
        <w:fldChar w:fldCharType="separate"/>
      </w:r>
      <w:r w:rsidRPr="00423D84">
        <w:rPr>
          <w:rFonts w:ascii="Times New Roman" w:hAnsi="Times New Roman" w:cs="Times New Roman"/>
          <w:noProof/>
          <w:sz w:val="24"/>
        </w:rPr>
        <w:t>[28]</w:t>
      </w:r>
      <w:r>
        <w:rPr>
          <w:rFonts w:ascii="Times New Roman" w:hAnsi="Times New Roman" w:cs="Times New Roman"/>
          <w:sz w:val="24"/>
        </w:rPr>
        <w:fldChar w:fldCharType="end"/>
      </w:r>
      <w:r>
        <w:rPr>
          <w:rFonts w:ascii="Times New Roman" w:hAnsi="Times New Roman" w:cs="Times New Roman"/>
          <w:sz w:val="24"/>
        </w:rPr>
        <w:t xml:space="preserve">. The income correlation is also confirmed by the survey results: compared with the survey results </w:t>
      </w:r>
      <w:r>
        <w:rPr>
          <w:rFonts w:ascii="Times New Roman" w:hAnsi="Times New Roman" w:cs="Times New Roman"/>
          <w:sz w:val="24"/>
        </w:rPr>
        <w:lastRenderedPageBreak/>
        <w:t xml:space="preserve">conducted by American Public Transportation Association (APTA) in 2017, active users skew towards lower income brackets during the pandemic, especially for those whose annual income is less than $15000 </w:t>
      </w:r>
      <w:r>
        <w:rPr>
          <w:rFonts w:ascii="Times New Roman" w:hAnsi="Times New Roman" w:cs="Times New Roman"/>
          <w:sz w:val="24"/>
        </w:rPr>
        <w:fldChar w:fldCharType="begin" w:fldLock="1"/>
      </w:r>
      <w:r w:rsidR="00FE6168">
        <w:rPr>
          <w:rFonts w:ascii="Times New Roman" w:hAnsi="Times New Roman" w:cs="Times New Roman"/>
          <w:sz w:val="24"/>
        </w:rPr>
        <w:instrText>ADDIN CSL_CITATION {"citationItems":[{"id":"ITEM-1","itemData":{"URL":"https://www.youtube.com/watch?v=qkT9XQtd1o4","accessed":{"date-parts":[["2020","5","15"]]},"author":[{"dropping-particle":"","family":"Transit app","given":"","non-dropping-particle":"","parse-names":false,"suffix":""}],"id":"ITEM-1","issued":{"date-parts":[["2020"]]},"title":"Who's Onboard? Surveying Transit Riders During the Coronavirus Pandemic","type":"webpage"},"uris":["http://www.mendeley.com/documents/?uuid=64f1ee98-5add-454a-a8d0-4bc02e4d8cd7"]}],"mendeley":{"formattedCitation":"[28]","plainTextFormattedCitation":"[28]","previouslyFormattedCitation":"[28]"},"properties":{"noteIndex":0},"schema":"https://github.com/citation-style-language/schema/raw/master/csl-citation.json"}</w:instrText>
      </w:r>
      <w:r>
        <w:rPr>
          <w:rFonts w:ascii="Times New Roman" w:hAnsi="Times New Roman" w:cs="Times New Roman"/>
          <w:sz w:val="24"/>
        </w:rPr>
        <w:fldChar w:fldCharType="separate"/>
      </w:r>
      <w:r w:rsidRPr="00423D84">
        <w:rPr>
          <w:rFonts w:ascii="Times New Roman" w:hAnsi="Times New Roman" w:cs="Times New Roman"/>
          <w:noProof/>
          <w:sz w:val="24"/>
        </w:rPr>
        <w:t>[28]</w:t>
      </w:r>
      <w:r>
        <w:rPr>
          <w:rFonts w:ascii="Times New Roman" w:hAnsi="Times New Roman" w:cs="Times New Roman"/>
          <w:sz w:val="24"/>
        </w:rPr>
        <w:fldChar w:fldCharType="end"/>
      </w:r>
      <w:r>
        <w:rPr>
          <w:rFonts w:ascii="Times New Roman" w:hAnsi="Times New Roman" w:cs="Times New Roman"/>
          <w:sz w:val="24"/>
        </w:rPr>
        <w:t>. The survey results provide first-hand evidence and reaffirm the correlation results about the vulnerability of Hispanic population and low-income population.</w:t>
      </w:r>
    </w:p>
    <w:p w14:paraId="10F8DE1F" w14:textId="77777777" w:rsidR="00500CFC" w:rsidRDefault="00500CFC" w:rsidP="00617FE4">
      <w:pPr>
        <w:spacing w:line="480" w:lineRule="auto"/>
        <w:rPr>
          <w:rFonts w:ascii="Times New Roman" w:hAnsi="Times New Roman" w:cs="Times New Roman"/>
          <w:sz w:val="24"/>
        </w:rPr>
        <w:pPrChange w:id="263" w:author="Liu, Luyu" w:date="2020-06-02T13:32:00Z">
          <w:pPr>
            <w:spacing w:line="480" w:lineRule="auto"/>
          </w:pPr>
        </w:pPrChange>
      </w:pPr>
    </w:p>
    <w:p w14:paraId="366DF479" w14:textId="77777777" w:rsidR="00500CFC" w:rsidRDefault="00500CFC" w:rsidP="00617FE4">
      <w:pPr>
        <w:pStyle w:val="ListParagraph"/>
        <w:numPr>
          <w:ilvl w:val="2"/>
          <w:numId w:val="2"/>
        </w:numPr>
        <w:spacing w:line="480" w:lineRule="auto"/>
        <w:jc w:val="both"/>
        <w:rPr>
          <w:rFonts w:ascii="Times New Roman" w:hAnsi="Times New Roman" w:cs="Times New Roman"/>
          <w:sz w:val="24"/>
        </w:rPr>
        <w:pPrChange w:id="264" w:author="Liu, Luyu" w:date="2020-06-02T13:32:00Z">
          <w:pPr>
            <w:pStyle w:val="ListParagraph"/>
            <w:numPr>
              <w:ilvl w:val="2"/>
              <w:numId w:val="2"/>
            </w:numPr>
            <w:spacing w:line="480" w:lineRule="auto"/>
            <w:ind w:hanging="720"/>
            <w:jc w:val="both"/>
          </w:pPr>
        </w:pPrChange>
      </w:pPr>
      <w:r w:rsidRPr="009457DC">
        <w:rPr>
          <w:rFonts w:ascii="Times New Roman" w:hAnsi="Times New Roman" w:cs="Times New Roman"/>
          <w:sz w:val="24"/>
        </w:rPr>
        <w:t>Age</w:t>
      </w:r>
    </w:p>
    <w:p w14:paraId="33489C0D" w14:textId="090FF9EC" w:rsidR="00500CFC" w:rsidRDefault="00500CFC" w:rsidP="00617FE4">
      <w:pPr>
        <w:spacing w:line="480" w:lineRule="auto"/>
        <w:jc w:val="both"/>
        <w:rPr>
          <w:rFonts w:ascii="Times New Roman" w:hAnsi="Times New Roman" w:cs="Times New Roman"/>
          <w:sz w:val="24"/>
        </w:rPr>
        <w:pPrChange w:id="265" w:author="Liu, Luyu" w:date="2020-06-02T13:32:00Z">
          <w:pPr>
            <w:spacing w:line="480" w:lineRule="auto"/>
            <w:jc w:val="both"/>
          </w:pPr>
        </w:pPrChange>
      </w:pPr>
      <w:r>
        <w:rPr>
          <w:rFonts w:ascii="Times New Roman" w:hAnsi="Times New Roman" w:cs="Times New Roman"/>
          <w:sz w:val="24"/>
        </w:rPr>
        <w:t xml:space="preserve">The ratio of the population over 45 years old is associated with higher floor values; older people in a community mean higher levels of continued transit use during the pandemic. </w:t>
      </w:r>
      <w:r>
        <w:rPr>
          <w:rFonts w:ascii="Times New Roman" w:hAnsi="Times New Roman" w:cs="Times New Roman" w:hint="eastAsia"/>
          <w:sz w:val="24"/>
        </w:rPr>
        <w:t>This</w:t>
      </w:r>
      <w:r>
        <w:rPr>
          <w:rFonts w:ascii="Times New Roman" w:hAnsi="Times New Roman" w:cs="Times New Roman"/>
          <w:sz w:val="24"/>
        </w:rPr>
        <w:t xml:space="preserve"> result is also supported by the Transit user survey. By comparing the users’ age composition in surveys conducted in September 2019 and April 2020, Transit found a drop in young people under 18 and between 25 to 44 years old; meanwhile, the relative ratio of people between 45 to 64 years old doubled </w:t>
      </w:r>
      <w:r>
        <w:rPr>
          <w:rFonts w:ascii="Times New Roman" w:hAnsi="Times New Roman" w:cs="Times New Roman"/>
          <w:sz w:val="24"/>
        </w:rPr>
        <w:fldChar w:fldCharType="begin" w:fldLock="1"/>
      </w:r>
      <w:r w:rsidR="00FE6168">
        <w:rPr>
          <w:rFonts w:ascii="Times New Roman" w:hAnsi="Times New Roman" w:cs="Times New Roman"/>
          <w:sz w:val="24"/>
        </w:rPr>
        <w:instrText>ADDIN CSL_CITATION {"citationItems":[{"id":"ITEM-1","itemData":{"URL":"https://www.youtube.com/watch?v=qkT9XQtd1o4","accessed":{"date-parts":[["2020","5","15"]]},"author":[{"dropping-particle":"","family":"Transit app","given":"","non-dropping-particle":"","parse-names":false,"suffix":""}],"id":"ITEM-1","issued":{"date-parts":[["2020"]]},"title":"Who's Onboard? Surveying Transit Riders During the Coronavirus Pandemic","type":"webpage"},"uris":["http://www.mendeley.com/documents/?uuid=64f1ee98-5add-454a-a8d0-4bc02e4d8cd7"]}],"mendeley":{"formattedCitation":"[28]","plainTextFormattedCitation":"[28]","previouslyFormattedCitation":"[28]"},"properties":{"noteIndex":0},"schema":"https://github.com/citation-style-language/schema/raw/master/csl-citation.json"}</w:instrText>
      </w:r>
      <w:r>
        <w:rPr>
          <w:rFonts w:ascii="Times New Roman" w:hAnsi="Times New Roman" w:cs="Times New Roman"/>
          <w:sz w:val="24"/>
        </w:rPr>
        <w:fldChar w:fldCharType="separate"/>
      </w:r>
      <w:r w:rsidRPr="00423D84">
        <w:rPr>
          <w:rFonts w:ascii="Times New Roman" w:hAnsi="Times New Roman" w:cs="Times New Roman"/>
          <w:noProof/>
          <w:sz w:val="24"/>
        </w:rPr>
        <w:t>[28]</w:t>
      </w:r>
      <w:r>
        <w:rPr>
          <w:rFonts w:ascii="Times New Roman" w:hAnsi="Times New Roman" w:cs="Times New Roman"/>
          <w:sz w:val="24"/>
        </w:rPr>
        <w:fldChar w:fldCharType="end"/>
      </w:r>
      <w:r>
        <w:rPr>
          <w:rFonts w:ascii="Times New Roman" w:hAnsi="Times New Roman" w:cs="Times New Roman"/>
          <w:sz w:val="24"/>
        </w:rPr>
        <w:t>.</w:t>
      </w:r>
    </w:p>
    <w:p w14:paraId="03976D40" w14:textId="77777777" w:rsidR="00500CFC" w:rsidRDefault="00500CFC" w:rsidP="00617FE4">
      <w:pPr>
        <w:spacing w:line="480" w:lineRule="auto"/>
        <w:rPr>
          <w:rFonts w:ascii="Times New Roman" w:hAnsi="Times New Roman" w:cs="Times New Roman"/>
          <w:sz w:val="24"/>
        </w:rPr>
        <w:pPrChange w:id="266" w:author="Liu, Luyu" w:date="2020-06-02T13:32:00Z">
          <w:pPr>
            <w:spacing w:line="480" w:lineRule="auto"/>
          </w:pPr>
        </w:pPrChange>
      </w:pPr>
    </w:p>
    <w:p w14:paraId="6346F183" w14:textId="77777777" w:rsidR="00500CFC" w:rsidRPr="009457DC" w:rsidRDefault="00500CFC" w:rsidP="00617FE4">
      <w:pPr>
        <w:pStyle w:val="ListParagraph"/>
        <w:numPr>
          <w:ilvl w:val="2"/>
          <w:numId w:val="2"/>
        </w:numPr>
        <w:spacing w:line="480" w:lineRule="auto"/>
        <w:jc w:val="both"/>
        <w:rPr>
          <w:rFonts w:ascii="Times New Roman" w:hAnsi="Times New Roman" w:cs="Times New Roman"/>
          <w:sz w:val="24"/>
        </w:rPr>
        <w:pPrChange w:id="267" w:author="Liu, Luyu" w:date="2020-06-02T13:32:00Z">
          <w:pPr>
            <w:pStyle w:val="ListParagraph"/>
            <w:numPr>
              <w:ilvl w:val="2"/>
              <w:numId w:val="2"/>
            </w:numPr>
            <w:spacing w:line="480" w:lineRule="auto"/>
            <w:ind w:hanging="720"/>
            <w:jc w:val="both"/>
          </w:pPr>
        </w:pPrChange>
      </w:pPr>
      <w:r w:rsidRPr="009457DC">
        <w:rPr>
          <w:rFonts w:ascii="Times New Roman" w:hAnsi="Times New Roman" w:cs="Times New Roman"/>
          <w:sz w:val="24"/>
        </w:rPr>
        <w:t>African American</w:t>
      </w:r>
    </w:p>
    <w:p w14:paraId="33AC1073" w14:textId="67F3EF71" w:rsidR="00500CFC" w:rsidRDefault="00500CFC" w:rsidP="00617FE4">
      <w:pPr>
        <w:spacing w:line="480" w:lineRule="auto"/>
        <w:jc w:val="both"/>
        <w:rPr>
          <w:rFonts w:ascii="Times New Roman" w:hAnsi="Times New Roman" w:cs="Times New Roman"/>
          <w:sz w:val="24"/>
        </w:rPr>
        <w:pPrChange w:id="268" w:author="Liu, Luyu" w:date="2020-06-02T13:32:00Z">
          <w:pPr>
            <w:spacing w:line="480" w:lineRule="auto"/>
            <w:jc w:val="both"/>
          </w:pPr>
        </w:pPrChange>
      </w:pPr>
      <w:r>
        <w:rPr>
          <w:rFonts w:ascii="Times New Roman" w:hAnsi="Times New Roman" w:cs="Times New Roman"/>
          <w:sz w:val="24"/>
        </w:rPr>
        <w:t xml:space="preserve">The regression analyses also </w:t>
      </w:r>
      <w:r>
        <w:rPr>
          <w:rFonts w:ascii="Times New Roman" w:hAnsi="Times New Roman" w:cs="Times New Roman" w:hint="eastAsia"/>
          <w:sz w:val="24"/>
        </w:rPr>
        <w:t>suggest</w:t>
      </w:r>
      <w:r>
        <w:rPr>
          <w:rFonts w:ascii="Times New Roman" w:hAnsi="Times New Roman" w:cs="Times New Roman"/>
          <w:sz w:val="24"/>
        </w:rPr>
        <w:t xml:space="preserve"> the dependence of African Americans on public transit, even during a pandemic. </w:t>
      </w:r>
      <w:r w:rsidRPr="003522AB">
        <w:rPr>
          <w:rFonts w:ascii="Times New Roman" w:hAnsi="Times New Roman" w:cs="Times New Roman"/>
          <w:sz w:val="24"/>
        </w:rPr>
        <w:t xml:space="preserve">It </w:t>
      </w:r>
      <w:r>
        <w:rPr>
          <w:rFonts w:ascii="Times New Roman" w:hAnsi="Times New Roman" w:cs="Times New Roman"/>
          <w:sz w:val="24"/>
        </w:rPr>
        <w:t xml:space="preserve">is </w:t>
      </w:r>
      <w:r w:rsidRPr="003522AB">
        <w:rPr>
          <w:rFonts w:ascii="Times New Roman" w:hAnsi="Times New Roman" w:cs="Times New Roman"/>
          <w:sz w:val="24"/>
        </w:rPr>
        <w:t xml:space="preserve">the most </w:t>
      </w:r>
      <w:r>
        <w:rPr>
          <w:rFonts w:ascii="Times New Roman" w:hAnsi="Times New Roman" w:cs="Times New Roman"/>
          <w:sz w:val="24"/>
        </w:rPr>
        <w:t xml:space="preserve">influential </w:t>
      </w:r>
      <w:r w:rsidRPr="003522AB">
        <w:rPr>
          <w:rFonts w:ascii="Times New Roman" w:hAnsi="Times New Roman" w:cs="Times New Roman"/>
          <w:sz w:val="24"/>
        </w:rPr>
        <w:t>among</w:t>
      </w:r>
      <w:r>
        <w:rPr>
          <w:rFonts w:ascii="Times New Roman" w:hAnsi="Times New Roman" w:cs="Times New Roman"/>
          <w:sz w:val="24"/>
        </w:rPr>
        <w:t xml:space="preserve"> the </w:t>
      </w:r>
      <w:r w:rsidRPr="003522AB">
        <w:rPr>
          <w:rFonts w:ascii="Times New Roman" w:hAnsi="Times New Roman" w:cs="Times New Roman"/>
          <w:sz w:val="24"/>
        </w:rPr>
        <w:t xml:space="preserve">factors in </w:t>
      </w:r>
      <w:r w:rsidRPr="003522AB">
        <w:rPr>
          <w:rFonts w:ascii="Times New Roman" w:hAnsi="Times New Roman" w:cs="Times New Roman"/>
          <w:sz w:val="24"/>
        </w:rPr>
        <w:fldChar w:fldCharType="begin"/>
      </w:r>
      <w:r w:rsidRPr="003522AB">
        <w:rPr>
          <w:rFonts w:ascii="Times New Roman" w:hAnsi="Times New Roman" w:cs="Times New Roman"/>
          <w:sz w:val="24"/>
        </w:rPr>
        <w:instrText xml:space="preserve"> REF _Ref38480053 \h </w:instrText>
      </w:r>
      <w:r>
        <w:rPr>
          <w:rFonts w:ascii="Times New Roman" w:hAnsi="Times New Roman" w:cs="Times New Roman"/>
          <w:sz w:val="24"/>
        </w:rPr>
        <w:instrText xml:space="preserve"> \* MERGEFORMAT </w:instrText>
      </w:r>
      <w:r w:rsidRPr="003522AB">
        <w:rPr>
          <w:rFonts w:ascii="Times New Roman" w:hAnsi="Times New Roman" w:cs="Times New Roman"/>
          <w:sz w:val="24"/>
        </w:rPr>
      </w:r>
      <w:r w:rsidRPr="003522AB">
        <w:rPr>
          <w:rFonts w:ascii="Times New Roman" w:hAnsi="Times New Roman" w:cs="Times New Roman"/>
          <w:sz w:val="24"/>
        </w:rPr>
        <w:fldChar w:fldCharType="separate"/>
      </w:r>
      <w:r w:rsidRPr="003522AB">
        <w:rPr>
          <w:rFonts w:ascii="Times New Roman" w:hAnsi="Times New Roman" w:cs="Times New Roman"/>
          <w:sz w:val="24"/>
        </w:rPr>
        <w:t xml:space="preserve">Table </w:t>
      </w:r>
      <w:r w:rsidRPr="003522AB">
        <w:rPr>
          <w:rFonts w:ascii="Times New Roman" w:hAnsi="Times New Roman" w:cs="Times New Roman"/>
          <w:noProof/>
          <w:sz w:val="24"/>
        </w:rPr>
        <w:t>1</w:t>
      </w:r>
      <w:r w:rsidRPr="003522AB">
        <w:rPr>
          <w:rFonts w:ascii="Times New Roman" w:hAnsi="Times New Roman" w:cs="Times New Roman"/>
          <w:sz w:val="24"/>
        </w:rPr>
        <w:fldChar w:fldCharType="end"/>
      </w:r>
      <w:r>
        <w:rPr>
          <w:rFonts w:ascii="Times New Roman" w:hAnsi="Times New Roman" w:cs="Times New Roman"/>
          <w:sz w:val="24"/>
        </w:rPr>
        <w:t xml:space="preserve"> based on model fit (R-squared)</w:t>
      </w:r>
      <w:r w:rsidRPr="003522AB">
        <w:rPr>
          <w:rFonts w:ascii="Times New Roman" w:hAnsi="Times New Roman" w:cs="Times New Roman"/>
          <w:sz w:val="24"/>
        </w:rPr>
        <w:t xml:space="preserve">. </w:t>
      </w:r>
      <w:r>
        <w:rPr>
          <w:rFonts w:ascii="Times New Roman" w:hAnsi="Times New Roman" w:cs="Times New Roman"/>
          <w:sz w:val="24"/>
        </w:rPr>
        <w:t xml:space="preserve">There is a strong positive correlation between the ratio of African Americans in the population and the floor value. These results are also consistent with the results of the user survey. During the pandemic, African American people have the greatest share (&gt;35%) of riders compared with other races in the US, while Caucasian were the majority (&gt;40%) of the rider before the pandemic based on the 2017 APTA survey </w:t>
      </w:r>
      <w:r>
        <w:rPr>
          <w:rFonts w:ascii="Times New Roman" w:hAnsi="Times New Roman" w:cs="Times New Roman"/>
          <w:sz w:val="24"/>
        </w:rPr>
        <w:fldChar w:fldCharType="begin" w:fldLock="1"/>
      </w:r>
      <w:r w:rsidR="00FE6168">
        <w:rPr>
          <w:rFonts w:ascii="Times New Roman" w:hAnsi="Times New Roman" w:cs="Times New Roman"/>
          <w:sz w:val="24"/>
        </w:rPr>
        <w:instrText>ADDIN CSL_CITATION {"citationItems":[{"id":"ITEM-1","itemData":{"URL":"https://medium.com/transit-app/whos-left-riding-public-transit-hint-it-s-not-white-people-d43695b3974a","accessed":{"date-parts":[["2020","5","15"]]},"author":[{"dropping-particle":"","family":"Transit app","given":"","non-dropping-particle":"","parse-names":false,"suffix":""}],"id":"ITEM-1","issued":{"date-parts":[["2020"]]},"title":"Who’s left riding public transit? Hint: it’s not white people.","type":"webpage"},"uris":["http://www.mendeley.com/documents/?uuid=dd700b73-023a-4a6e-ad86-2321f0d1b3e5"]}],"mendeley":{"formattedCitation":"[27]","plainTextFormattedCitation":"[27]","previouslyFormattedCitation":"[27]"},"properties":{"noteIndex":0},"schema":"https://github.com/citation-style-language/schema/raw/master/csl-citation.json"}</w:instrText>
      </w:r>
      <w:r>
        <w:rPr>
          <w:rFonts w:ascii="Times New Roman" w:hAnsi="Times New Roman" w:cs="Times New Roman"/>
          <w:sz w:val="24"/>
        </w:rPr>
        <w:fldChar w:fldCharType="separate"/>
      </w:r>
      <w:r w:rsidRPr="00423D84">
        <w:rPr>
          <w:rFonts w:ascii="Times New Roman" w:hAnsi="Times New Roman" w:cs="Times New Roman"/>
          <w:noProof/>
          <w:sz w:val="24"/>
        </w:rPr>
        <w:t>[27]</w:t>
      </w:r>
      <w:r>
        <w:rPr>
          <w:rFonts w:ascii="Times New Roman" w:hAnsi="Times New Roman" w:cs="Times New Roman"/>
          <w:sz w:val="24"/>
        </w:rPr>
        <w:fldChar w:fldCharType="end"/>
      </w:r>
      <w:r>
        <w:rPr>
          <w:rFonts w:ascii="Times New Roman" w:hAnsi="Times New Roman" w:cs="Times New Roman"/>
          <w:sz w:val="24"/>
        </w:rPr>
        <w:t xml:space="preserve">. The disproportionately small decrease of the </w:t>
      </w:r>
      <w:r>
        <w:rPr>
          <w:rFonts w:ascii="Times New Roman" w:hAnsi="Times New Roman" w:cs="Times New Roman"/>
          <w:sz w:val="24"/>
        </w:rPr>
        <w:lastRenderedPageBreak/>
        <w:t>African American population’s transit demand supports the conclusion that cities with more African Americans are more likely to have a higher floor value.</w:t>
      </w:r>
    </w:p>
    <w:p w14:paraId="6AFFC7CB" w14:textId="4518E87F" w:rsidR="00500CFC" w:rsidRDefault="00500CFC" w:rsidP="00617FE4">
      <w:pPr>
        <w:spacing w:line="480" w:lineRule="auto"/>
        <w:jc w:val="both"/>
        <w:rPr>
          <w:rFonts w:ascii="Times New Roman" w:hAnsi="Times New Roman" w:cs="Times New Roman"/>
          <w:sz w:val="24"/>
        </w:rPr>
        <w:pPrChange w:id="269" w:author="Liu, Luyu" w:date="2020-06-02T13:32:00Z">
          <w:pPr>
            <w:spacing w:line="480" w:lineRule="auto"/>
            <w:jc w:val="both"/>
          </w:pPr>
        </w:pPrChange>
      </w:pPr>
      <w:r>
        <w:rPr>
          <w:rFonts w:ascii="Times New Roman" w:hAnsi="Times New Roman" w:cs="Times New Roman"/>
          <w:sz w:val="24"/>
        </w:rPr>
        <w:tab/>
        <w:t xml:space="preserve">Higher floor values are also highly correlated with larger ratios of females in the population; however, we also do not include it due to </w:t>
      </w:r>
      <w:proofErr w:type="spellStart"/>
      <w:r>
        <w:rPr>
          <w:rFonts w:ascii="Times New Roman" w:hAnsi="Times New Roman" w:cs="Times New Roman"/>
          <w:sz w:val="24"/>
        </w:rPr>
        <w:t>multicollinearity</w:t>
      </w:r>
      <w:proofErr w:type="spellEnd"/>
      <w:r>
        <w:rPr>
          <w:rFonts w:ascii="Times New Roman" w:hAnsi="Times New Roman" w:cs="Times New Roman"/>
          <w:sz w:val="24"/>
        </w:rPr>
        <w:t xml:space="preserve"> with the ratio of African Americans in the population. A higher ratio of females in the population is also correlated with lower income and a lower ratio of people with non-physical occupations. The Transit user survey supports these results in a dramatic manner. Among all the US users surveyed,</w:t>
      </w:r>
      <w:r w:rsidRPr="00E85AA9">
        <w:rPr>
          <w:rFonts w:ascii="Times New Roman" w:hAnsi="Times New Roman" w:cs="Times New Roman"/>
          <w:sz w:val="24"/>
        </w:rPr>
        <w:t xml:space="preserve"> </w:t>
      </w:r>
      <w:r>
        <w:rPr>
          <w:rFonts w:ascii="Times New Roman" w:hAnsi="Times New Roman" w:cs="Times New Roman"/>
          <w:sz w:val="24"/>
        </w:rPr>
        <w:t xml:space="preserve">the male and female proportions were roughly equal before the </w:t>
      </w:r>
      <w:r w:rsidRPr="00E85AA9">
        <w:rPr>
          <w:rFonts w:ascii="Times New Roman" w:hAnsi="Times New Roman" w:cs="Times New Roman"/>
          <w:sz w:val="24"/>
        </w:rPr>
        <w:t>COVID-19 pandemic</w:t>
      </w:r>
      <w:r>
        <w:rPr>
          <w:rFonts w:ascii="Times New Roman" w:hAnsi="Times New Roman" w:cs="Times New Roman"/>
          <w:sz w:val="24"/>
        </w:rPr>
        <w:t xml:space="preserve">; during the pandemic, 56% are females while only 40% are males </w:t>
      </w:r>
      <w:r>
        <w:rPr>
          <w:rFonts w:ascii="Times New Roman" w:hAnsi="Times New Roman" w:cs="Times New Roman"/>
          <w:sz w:val="24"/>
        </w:rPr>
        <w:fldChar w:fldCharType="begin" w:fldLock="1"/>
      </w:r>
      <w:r w:rsidR="00FE6168">
        <w:rPr>
          <w:rFonts w:ascii="Times New Roman" w:hAnsi="Times New Roman" w:cs="Times New Roman"/>
          <w:sz w:val="24"/>
        </w:rPr>
        <w:instrText>ADDIN CSL_CITATION {"citationItems":[{"id":"ITEM-1","itemData":{"URL":"https://medium.com/transit-app/whos-left-riding-public-transit-hint-it-s-not-white-people-d43695b3974a","accessed":{"date-parts":[["2020","5","15"]]},"author":[{"dropping-particle":"","family":"Transit app","given":"","non-dropping-particle":"","parse-names":false,"suffix":""}],"id":"ITEM-1","issued":{"date-parts":[["2020"]]},"title":"Who’s left riding public transit? Hint: it’s not white people.","type":"webpage"},"uris":["http://www.mendeley.com/documents/?uuid=dd700b73-023a-4a6e-ad86-2321f0d1b3e5"]}],"mendeley":{"formattedCitation":"[27]","plainTextFormattedCitation":"[27]","previouslyFormattedCitation":"[27]"},"properties":{"noteIndex":0},"schema":"https://github.com/citation-style-language/schema/raw/master/csl-citation.json"}</w:instrText>
      </w:r>
      <w:r>
        <w:rPr>
          <w:rFonts w:ascii="Times New Roman" w:hAnsi="Times New Roman" w:cs="Times New Roman"/>
          <w:sz w:val="24"/>
        </w:rPr>
        <w:fldChar w:fldCharType="separate"/>
      </w:r>
      <w:r w:rsidRPr="00423D84">
        <w:rPr>
          <w:rFonts w:ascii="Times New Roman" w:hAnsi="Times New Roman" w:cs="Times New Roman"/>
          <w:noProof/>
          <w:sz w:val="24"/>
        </w:rPr>
        <w:t>[27]</w:t>
      </w:r>
      <w:r>
        <w:rPr>
          <w:rFonts w:ascii="Times New Roman" w:hAnsi="Times New Roman" w:cs="Times New Roman"/>
          <w:sz w:val="24"/>
        </w:rPr>
        <w:fldChar w:fldCharType="end"/>
      </w:r>
      <w:r>
        <w:rPr>
          <w:rFonts w:ascii="Times New Roman" w:hAnsi="Times New Roman" w:cs="Times New Roman"/>
          <w:sz w:val="24"/>
        </w:rPr>
        <w:t xml:space="preserve">. For some cities such as Philadelphia, more than 68% of riders are women. </w:t>
      </w:r>
      <w:commentRangeStart w:id="270"/>
      <w:r>
        <w:rPr>
          <w:rFonts w:ascii="Times New Roman" w:hAnsi="Times New Roman" w:cs="Times New Roman"/>
          <w:sz w:val="24"/>
        </w:rPr>
        <w:t xml:space="preserve">Meanwhile, Transit app users of color are also more likely to be females during the pandemic; more than 70% of the African-American riders during the pandemic are female </w:t>
      </w:r>
      <w:r>
        <w:rPr>
          <w:rFonts w:ascii="Times New Roman" w:hAnsi="Times New Roman" w:cs="Times New Roman"/>
          <w:sz w:val="24"/>
        </w:rPr>
        <w:fldChar w:fldCharType="begin" w:fldLock="1"/>
      </w:r>
      <w:r w:rsidR="00FE6168">
        <w:rPr>
          <w:rFonts w:ascii="Times New Roman" w:hAnsi="Times New Roman" w:cs="Times New Roman"/>
          <w:sz w:val="24"/>
        </w:rPr>
        <w:instrText>ADDIN CSL_CITATION {"citationItems":[{"id":"ITEM-1","itemData":{"URL":"https://medium.com/transit-app/whos-left-riding-public-transit-hint-it-s-not-white-people-d43695b3974a","accessed":{"date-parts":[["2020","5","15"]]},"author":[{"dropping-particle":"","family":"Transit app","given":"","non-dropping-particle":"","parse-names":false,"suffix":""}],"id":"ITEM-1","issued":{"date-parts":[["2020"]]},"title":"Who’s left riding public transit? Hint: it’s not white people.","type":"webpage"},"uris":["http://www.mendeley.com/documents/?uuid=dd700b73-023a-4a6e-ad86-2321f0d1b3e5"]}],"mendeley":{"formattedCitation":"[27]","plainTextFormattedCitation":"[27]","previouslyFormattedCitation":"[27]"},"properties":{"noteIndex":0},"schema":"https://github.com/citation-style-language/schema/raw/master/csl-citation.json"}</w:instrText>
      </w:r>
      <w:r>
        <w:rPr>
          <w:rFonts w:ascii="Times New Roman" w:hAnsi="Times New Roman" w:cs="Times New Roman"/>
          <w:sz w:val="24"/>
        </w:rPr>
        <w:fldChar w:fldCharType="separate"/>
      </w:r>
      <w:r w:rsidRPr="00423D84">
        <w:rPr>
          <w:rFonts w:ascii="Times New Roman" w:hAnsi="Times New Roman" w:cs="Times New Roman"/>
          <w:noProof/>
          <w:sz w:val="24"/>
        </w:rPr>
        <w:t>[27]</w:t>
      </w:r>
      <w:r>
        <w:rPr>
          <w:rFonts w:ascii="Times New Roman" w:hAnsi="Times New Roman" w:cs="Times New Roman"/>
          <w:sz w:val="24"/>
        </w:rPr>
        <w:fldChar w:fldCharType="end"/>
      </w:r>
      <w:r>
        <w:rPr>
          <w:rFonts w:ascii="Times New Roman" w:hAnsi="Times New Roman" w:cs="Times New Roman"/>
          <w:sz w:val="24"/>
        </w:rPr>
        <w:t>.</w:t>
      </w:r>
      <w:commentRangeEnd w:id="270"/>
      <w:r>
        <w:rPr>
          <w:rStyle w:val="CommentReference"/>
        </w:rPr>
        <w:commentReference w:id="270"/>
      </w:r>
    </w:p>
    <w:p w14:paraId="71A0A38A" w14:textId="77777777" w:rsidR="00500CFC" w:rsidRDefault="00500CFC" w:rsidP="00617FE4">
      <w:pPr>
        <w:spacing w:line="480" w:lineRule="auto"/>
        <w:rPr>
          <w:rFonts w:ascii="Times New Roman" w:hAnsi="Times New Roman" w:cs="Times New Roman"/>
          <w:sz w:val="24"/>
        </w:rPr>
        <w:pPrChange w:id="271" w:author="Liu, Luyu" w:date="2020-06-02T13:32:00Z">
          <w:pPr>
            <w:spacing w:line="480" w:lineRule="auto"/>
          </w:pPr>
        </w:pPrChange>
      </w:pPr>
    </w:p>
    <w:p w14:paraId="3AAEDB72" w14:textId="77777777" w:rsidR="00500CFC" w:rsidRDefault="00500CFC" w:rsidP="00617FE4">
      <w:pPr>
        <w:pStyle w:val="ListParagraph"/>
        <w:numPr>
          <w:ilvl w:val="2"/>
          <w:numId w:val="2"/>
        </w:numPr>
        <w:spacing w:line="480" w:lineRule="auto"/>
        <w:jc w:val="both"/>
        <w:rPr>
          <w:rFonts w:ascii="Times New Roman" w:hAnsi="Times New Roman" w:cs="Times New Roman"/>
          <w:sz w:val="24"/>
        </w:rPr>
        <w:pPrChange w:id="272" w:author="Liu, Luyu" w:date="2020-06-02T13:32:00Z">
          <w:pPr>
            <w:pStyle w:val="ListParagraph"/>
            <w:numPr>
              <w:ilvl w:val="2"/>
              <w:numId w:val="2"/>
            </w:numPr>
            <w:spacing w:line="480" w:lineRule="auto"/>
            <w:ind w:hanging="720"/>
            <w:jc w:val="both"/>
          </w:pPr>
        </w:pPrChange>
      </w:pPr>
      <w:r w:rsidRPr="009457DC">
        <w:rPr>
          <w:rFonts w:ascii="Times New Roman" w:hAnsi="Times New Roman" w:cs="Times New Roman"/>
          <w:sz w:val="24"/>
        </w:rPr>
        <w:t>Awareness</w:t>
      </w:r>
    </w:p>
    <w:p w14:paraId="6125770F" w14:textId="77777777" w:rsidR="00500CFC" w:rsidRDefault="00500CFC" w:rsidP="00617FE4">
      <w:pPr>
        <w:spacing w:line="480" w:lineRule="auto"/>
        <w:jc w:val="both"/>
        <w:rPr>
          <w:rFonts w:ascii="Times New Roman" w:hAnsi="Times New Roman" w:cs="Times New Roman"/>
          <w:sz w:val="24"/>
        </w:rPr>
        <w:pPrChange w:id="273" w:author="Liu, Luyu" w:date="2020-06-02T13:32:00Z">
          <w:pPr>
            <w:spacing w:line="480" w:lineRule="auto"/>
            <w:jc w:val="both"/>
          </w:pPr>
        </w:pPrChange>
      </w:pPr>
      <w:r>
        <w:rPr>
          <w:rFonts w:ascii="Times New Roman" w:hAnsi="Times New Roman" w:cs="Times New Roman"/>
          <w:sz w:val="24"/>
        </w:rPr>
        <w:t xml:space="preserve">The Google search trend index for COVID-19 is significantly associated with the floor value; cities with a higher search index tend to have a lower floor value, as a higher search index means COVID-19 has a higher ratio among all Google searches in that region. This indicates the effects of people’s awareness and concern: with more people perhaps following the stay-at-home order, more will avoid unessential public transit trips. However, in </w:t>
      </w:r>
      <w:r>
        <w:rPr>
          <w:rFonts w:ascii="Times New Roman" w:hAnsi="Times New Roman" w:cs="Times New Roman"/>
          <w:sz w:val="24"/>
        </w:rPr>
        <w:fldChar w:fldCharType="begin"/>
      </w:r>
      <w:r>
        <w:rPr>
          <w:rFonts w:ascii="Times New Roman" w:hAnsi="Times New Roman" w:cs="Times New Roman"/>
          <w:sz w:val="24"/>
        </w:rPr>
        <w:instrText xml:space="preserve"> REF _Ref38480053 \h  \* MERGEFORMAT </w:instrText>
      </w:r>
      <w:r>
        <w:rPr>
          <w:rFonts w:ascii="Times New Roman" w:hAnsi="Times New Roman" w:cs="Times New Roman"/>
          <w:sz w:val="24"/>
        </w:rPr>
      </w:r>
      <w:r>
        <w:rPr>
          <w:rFonts w:ascii="Times New Roman" w:hAnsi="Times New Roman" w:cs="Times New Roman"/>
          <w:sz w:val="24"/>
        </w:rPr>
        <w:fldChar w:fldCharType="separate"/>
      </w:r>
      <w:r w:rsidRPr="00924837">
        <w:rPr>
          <w:rFonts w:ascii="Times New Roman" w:hAnsi="Times New Roman" w:cs="Times New Roman"/>
          <w:sz w:val="24"/>
        </w:rPr>
        <w:t xml:space="preserve">Table </w:t>
      </w:r>
      <w:r>
        <w:rPr>
          <w:rFonts w:ascii="Times New Roman" w:hAnsi="Times New Roman" w:cs="Times New Roman"/>
          <w:noProof/>
          <w:sz w:val="24"/>
        </w:rPr>
        <w:t>1</w:t>
      </w:r>
      <w:r>
        <w:rPr>
          <w:rFonts w:ascii="Times New Roman" w:hAnsi="Times New Roman" w:cs="Times New Roman"/>
          <w:sz w:val="24"/>
        </w:rPr>
        <w:fldChar w:fldCharType="end"/>
      </w:r>
      <w:r>
        <w:rPr>
          <w:rFonts w:ascii="Times New Roman" w:hAnsi="Times New Roman" w:cs="Times New Roman"/>
          <w:sz w:val="24"/>
        </w:rPr>
        <w:t xml:space="preserve">, Google search trend index is not highly influential: it has the lowest R-squared increase. It shows that people’s race, job, and age composition outweigh the awareness or preference when it comes to whether people will stay at home. </w:t>
      </w:r>
    </w:p>
    <w:p w14:paraId="755561B3" w14:textId="77777777" w:rsidR="00500CFC" w:rsidRPr="009457DC" w:rsidRDefault="00500CFC" w:rsidP="00617FE4">
      <w:pPr>
        <w:spacing w:line="480" w:lineRule="auto"/>
        <w:rPr>
          <w:rFonts w:ascii="Times New Roman" w:hAnsi="Times New Roman" w:cs="Times New Roman"/>
          <w:b/>
          <w:sz w:val="24"/>
        </w:rPr>
        <w:pPrChange w:id="274" w:author="Liu, Luyu" w:date="2020-06-02T13:32:00Z">
          <w:pPr>
            <w:spacing w:line="480" w:lineRule="auto"/>
          </w:pPr>
        </w:pPrChange>
      </w:pPr>
    </w:p>
    <w:p w14:paraId="6791F567" w14:textId="77777777" w:rsidR="00500CFC" w:rsidRPr="009457DC" w:rsidRDefault="00500CFC" w:rsidP="00617FE4">
      <w:pPr>
        <w:pStyle w:val="ListParagraph"/>
        <w:numPr>
          <w:ilvl w:val="2"/>
          <w:numId w:val="2"/>
        </w:numPr>
        <w:spacing w:line="480" w:lineRule="auto"/>
        <w:jc w:val="both"/>
        <w:rPr>
          <w:rFonts w:ascii="Times New Roman" w:hAnsi="Times New Roman" w:cs="Times New Roman"/>
          <w:sz w:val="24"/>
        </w:rPr>
        <w:pPrChange w:id="275" w:author="Liu, Luyu" w:date="2020-06-02T13:32:00Z">
          <w:pPr>
            <w:pStyle w:val="ListParagraph"/>
            <w:numPr>
              <w:ilvl w:val="2"/>
              <w:numId w:val="2"/>
            </w:numPr>
            <w:spacing w:line="480" w:lineRule="auto"/>
            <w:ind w:hanging="720"/>
            <w:jc w:val="both"/>
          </w:pPr>
        </w:pPrChange>
      </w:pPr>
      <w:r w:rsidRPr="00423D84">
        <w:rPr>
          <w:rFonts w:ascii="Times New Roman" w:hAnsi="Times New Roman" w:cs="Times New Roman"/>
          <w:sz w:val="24"/>
        </w:rPr>
        <w:lastRenderedPageBreak/>
        <w:t>Transit dependency</w:t>
      </w:r>
    </w:p>
    <w:p w14:paraId="6580677A" w14:textId="62A6ED99" w:rsidR="00500CFC" w:rsidRDefault="00500CFC" w:rsidP="00617FE4">
      <w:pPr>
        <w:spacing w:line="480" w:lineRule="auto"/>
        <w:jc w:val="both"/>
        <w:rPr>
          <w:rFonts w:ascii="Times New Roman" w:hAnsi="Times New Roman" w:cs="Times New Roman"/>
          <w:b/>
          <w:sz w:val="24"/>
        </w:rPr>
        <w:pPrChange w:id="276" w:author="Liu, Luyu" w:date="2020-06-02T13:32:00Z">
          <w:pPr>
            <w:spacing w:line="480" w:lineRule="auto"/>
            <w:jc w:val="both"/>
          </w:pPr>
        </w:pPrChange>
      </w:pPr>
      <w:r>
        <w:rPr>
          <w:rFonts w:ascii="Times New Roman" w:hAnsi="Times New Roman" w:cs="Times New Roman"/>
          <w:sz w:val="24"/>
        </w:rPr>
        <w:t xml:space="preserve">The Transit </w:t>
      </w:r>
      <w:r>
        <w:rPr>
          <w:rFonts w:ascii="Times New Roman" w:hAnsi="Times New Roman" w:cs="Times New Roman" w:hint="eastAsia"/>
          <w:sz w:val="24"/>
        </w:rPr>
        <w:t>user</w:t>
      </w:r>
      <w:r>
        <w:rPr>
          <w:rFonts w:ascii="Times New Roman" w:hAnsi="Times New Roman" w:cs="Times New Roman"/>
          <w:sz w:val="24"/>
        </w:rPr>
        <w:t xml:space="preserve"> survey found 85% of users do not have access to a car, supporting that transit passengers during the pandemic are mostly captive passengers. Surprisingly, the ACS data on people using transit to commute and households with no vehicles do not have a significant correlation with floor values. This suggests that the ACS dataset may not be a good metric for transit dependency during an emergency such as a pandemic. For example, the presence of a vehicle in a household does not mean it is reliable, affordable to operate, or available to a given household member. </w:t>
      </w:r>
      <w:commentRangeStart w:id="277"/>
      <w:r>
        <w:rPr>
          <w:rFonts w:ascii="Times New Roman" w:hAnsi="Times New Roman" w:cs="Times New Roman"/>
          <w:sz w:val="24"/>
        </w:rPr>
        <w:t>Also, transit dependency is heterogeneous in many US cities: while most residents are not transit dependent, there are neighborhoods with concentrated poverty and transit dependence</w:t>
      </w:r>
      <w:commentRangeEnd w:id="277"/>
      <w:r>
        <w:rPr>
          <w:rStyle w:val="CommentReference"/>
        </w:rPr>
        <w:commentReference w:id="277"/>
      </w:r>
      <w:r>
        <w:rPr>
          <w:rFonts w:ascii="Times New Roman" w:hAnsi="Times New Roman" w:cs="Times New Roman"/>
          <w:sz w:val="24"/>
        </w:rPr>
        <w:t xml:space="preserve"> </w:t>
      </w:r>
      <w:r>
        <w:rPr>
          <w:rFonts w:ascii="Times New Roman" w:hAnsi="Times New Roman" w:cs="Times New Roman"/>
          <w:sz w:val="24"/>
        </w:rPr>
        <w:fldChar w:fldCharType="begin" w:fldLock="1"/>
      </w:r>
      <w:r w:rsidR="00FE6168">
        <w:rPr>
          <w:rFonts w:ascii="Times New Roman" w:hAnsi="Times New Roman" w:cs="Times New Roman"/>
          <w:sz w:val="24"/>
        </w:rPr>
        <w:instrText>ADDIN CSL_CITATION {"citationItems":[{"id":"ITEM-1","itemData":{"ISSN":"0166-0462","author":[{"dropping-particle":"","family":"Pathak","given":"Rahul","non-dropping-particle":"","parse-names":false,"suffix":""},{"dropping-particle":"","family":"Wyczalkowski","given":"Christopher K","non-dropping-particle":"","parse-names":false,"suffix":""},{"dropping-particle":"","family":"Huang","given":"Xi","non-dropping-particle":"","parse-names":false,"suffix":""}],"container-title":"Regional Science and Urban Economics","id":"ITEM-1","issued":{"date-parts":[["2017"]]},"page":"198-212","publisher":"Elsevier","title":"Public transit access and the changing spatial distribution of poverty","type":"article-journal","volume":"66"},"uris":["http://www.mendeley.com/documents/?uuid=b8470e88-da30-4477-a80c-a40a96dd8cdc"]},{"id":"ITEM-2","itemData":{"ISSN":"0361-1981","author":[{"dropping-particle":"","family":"Giuliano","given":"Genevieve","non-dropping-particle":"","parse-names":false,"suffix":""}],"container-title":"Transportation Research Record","id":"ITEM-2","issue":"1","issued":{"date-parts":[["2005"]]},"page":"63-70","publisher":"SAGE Publications Sage CA: Los Angeles, CA","title":"Low income, public transit, and mobility","type":"article-journal","volume":"1927"},"uris":["http://www.mendeley.com/documents/?uuid=af48bfad-5d26-4858-a722-997cc7a5f022"]}],"mendeley":{"formattedCitation":"[37,38]","plainTextFormattedCitation":"[37,38]","previouslyFormattedCitation":"[37,38]"},"properties":{"noteIndex":0},"schema":"https://github.com/citation-style-language/schema/raw/master/csl-citation.json"}</w:instrText>
      </w:r>
      <w:r>
        <w:rPr>
          <w:rFonts w:ascii="Times New Roman" w:hAnsi="Times New Roman" w:cs="Times New Roman"/>
          <w:sz w:val="24"/>
        </w:rPr>
        <w:fldChar w:fldCharType="separate"/>
      </w:r>
      <w:r w:rsidRPr="00423D84">
        <w:rPr>
          <w:rFonts w:ascii="Times New Roman" w:hAnsi="Times New Roman" w:cs="Times New Roman"/>
          <w:noProof/>
          <w:sz w:val="24"/>
        </w:rPr>
        <w:t>[37,38]</w:t>
      </w:r>
      <w:r>
        <w:rPr>
          <w:rFonts w:ascii="Times New Roman" w:hAnsi="Times New Roman" w:cs="Times New Roman"/>
          <w:sz w:val="24"/>
        </w:rPr>
        <w:fldChar w:fldCharType="end"/>
      </w:r>
      <w:r>
        <w:rPr>
          <w:rFonts w:ascii="Times New Roman" w:hAnsi="Times New Roman" w:cs="Times New Roman"/>
          <w:sz w:val="24"/>
        </w:rPr>
        <w:t xml:space="preserve">. The user survey shows that access to private vehicles is highly heterogeneous for different household income levels </w:t>
      </w:r>
      <w:r>
        <w:rPr>
          <w:rFonts w:ascii="Times New Roman" w:hAnsi="Times New Roman" w:cs="Times New Roman"/>
          <w:sz w:val="24"/>
        </w:rPr>
        <w:fldChar w:fldCharType="begin" w:fldLock="1"/>
      </w:r>
      <w:r w:rsidR="00FE6168">
        <w:rPr>
          <w:rFonts w:ascii="Times New Roman" w:hAnsi="Times New Roman" w:cs="Times New Roman"/>
          <w:sz w:val="24"/>
        </w:rPr>
        <w:instrText>ADDIN CSL_CITATION {"citationItems":[{"id":"ITEM-1","itemData":{"URL":"https://medium.com/transit-app/whos-left-riding-public-transit-hint-it-s-not-white-people-d43695b3974a","accessed":{"date-parts":[["2020","5","15"]]},"author":[{"dropping-particle":"","family":"Transit app","given":"","non-dropping-particle":"","parse-names":false,"suffix":""}],"id":"ITEM-1","issued":{"date-parts":[["2020"]]},"title":"Who’s left riding public transit? Hint: it’s not white people.","type":"webpage"},"uris":["http://www.mendeley.com/documents/?uuid=dd700b73-023a-4a6e-ad86-2321f0d1b3e5"]}],"mendeley":{"formattedCitation":"[27]","plainTextFormattedCitation":"[27]","previouslyFormattedCitation":"[27]"},"properties":{"noteIndex":0},"schema":"https://github.com/citation-style-language/schema/raw/master/csl-citation.json"}</w:instrText>
      </w:r>
      <w:r>
        <w:rPr>
          <w:rFonts w:ascii="Times New Roman" w:hAnsi="Times New Roman" w:cs="Times New Roman"/>
          <w:sz w:val="24"/>
        </w:rPr>
        <w:fldChar w:fldCharType="separate"/>
      </w:r>
      <w:r w:rsidRPr="00423D84">
        <w:rPr>
          <w:rFonts w:ascii="Times New Roman" w:hAnsi="Times New Roman" w:cs="Times New Roman"/>
          <w:noProof/>
          <w:sz w:val="24"/>
        </w:rPr>
        <w:t>[27]</w:t>
      </w:r>
      <w:r>
        <w:rPr>
          <w:rFonts w:ascii="Times New Roman" w:hAnsi="Times New Roman" w:cs="Times New Roman"/>
          <w:sz w:val="24"/>
        </w:rPr>
        <w:fldChar w:fldCharType="end"/>
      </w:r>
      <w:r>
        <w:rPr>
          <w:rFonts w:ascii="Times New Roman" w:hAnsi="Times New Roman" w:cs="Times New Roman"/>
          <w:sz w:val="24"/>
        </w:rPr>
        <w:t xml:space="preserve">. </w:t>
      </w:r>
    </w:p>
    <w:p w14:paraId="0A0EA537" w14:textId="77777777" w:rsidR="00500CFC" w:rsidRPr="00A466E6" w:rsidRDefault="00500CFC" w:rsidP="00617FE4">
      <w:pPr>
        <w:spacing w:line="480" w:lineRule="auto"/>
        <w:rPr>
          <w:rFonts w:ascii="Times New Roman" w:hAnsi="Times New Roman" w:cs="Times New Roman"/>
          <w:b/>
          <w:sz w:val="24"/>
        </w:rPr>
        <w:pPrChange w:id="278" w:author="Liu, Luyu" w:date="2020-06-02T13:32:00Z">
          <w:pPr>
            <w:spacing w:line="480" w:lineRule="auto"/>
          </w:pPr>
        </w:pPrChange>
      </w:pPr>
    </w:p>
    <w:p w14:paraId="6EE4E60D" w14:textId="0C887E67" w:rsidR="00500CFC" w:rsidRPr="00417459" w:rsidRDefault="00B83381" w:rsidP="00617FE4">
      <w:pPr>
        <w:pStyle w:val="ListParagraph"/>
        <w:numPr>
          <w:ilvl w:val="1"/>
          <w:numId w:val="2"/>
        </w:numPr>
        <w:spacing w:line="480" w:lineRule="auto"/>
        <w:rPr>
          <w:rFonts w:ascii="Times New Roman" w:hAnsi="Times New Roman" w:cs="Times New Roman"/>
          <w:b/>
          <w:sz w:val="24"/>
        </w:rPr>
        <w:pPrChange w:id="279" w:author="Liu, Luyu" w:date="2020-06-02T13:32:00Z">
          <w:pPr>
            <w:pStyle w:val="ListParagraph"/>
            <w:numPr>
              <w:ilvl w:val="1"/>
              <w:numId w:val="2"/>
            </w:numPr>
            <w:spacing w:line="480" w:lineRule="auto"/>
            <w:ind w:left="360" w:hanging="360"/>
          </w:pPr>
        </w:pPrChange>
      </w:pPr>
      <w:ins w:id="280" w:author="Liu, Luyu" w:date="2020-06-01T23:42:00Z">
        <w:r>
          <w:rPr>
            <w:rFonts w:ascii="Times New Roman" w:hAnsi="Times New Roman" w:cs="Times New Roman"/>
            <w:b/>
            <w:sz w:val="24"/>
          </w:rPr>
          <w:t xml:space="preserve"> </w:t>
        </w:r>
      </w:ins>
      <w:del w:id="281" w:author="Liu, Luyu" w:date="2020-06-01T23:44:00Z">
        <w:r w:rsidR="00500CFC" w:rsidDel="00B83381">
          <w:rPr>
            <w:rFonts w:ascii="Times New Roman" w:hAnsi="Times New Roman" w:cs="Times New Roman"/>
            <w:b/>
            <w:sz w:val="24"/>
          </w:rPr>
          <w:delText xml:space="preserve"> </w:delText>
        </w:r>
      </w:del>
      <w:r w:rsidR="00500CFC" w:rsidRPr="00417459">
        <w:rPr>
          <w:rFonts w:ascii="Times New Roman" w:hAnsi="Times New Roman" w:cs="Times New Roman"/>
          <w:b/>
          <w:sz w:val="24"/>
        </w:rPr>
        <w:t xml:space="preserve">Response intervals </w:t>
      </w:r>
    </w:p>
    <w:p w14:paraId="5E5A6DF7" w14:textId="3D77398E" w:rsidR="00500CFC" w:rsidRDefault="00666D84" w:rsidP="00617FE4">
      <w:pPr>
        <w:spacing w:line="480" w:lineRule="auto"/>
        <w:jc w:val="both"/>
        <w:rPr>
          <w:rFonts w:ascii="Times New Roman" w:hAnsi="Times New Roman" w:cs="Times New Roman"/>
          <w:sz w:val="24"/>
        </w:rPr>
        <w:pPrChange w:id="282" w:author="Liu, Luyu" w:date="2020-06-02T13:32:00Z">
          <w:pPr>
            <w:spacing w:line="480" w:lineRule="auto"/>
            <w:jc w:val="both"/>
          </w:pPr>
        </w:pPrChange>
      </w:pPr>
      <w:ins w:id="283" w:author="Liu, Luyu" w:date="2020-06-02T09:51:00Z">
        <w:r>
          <w:rPr>
            <w:rFonts w:ascii="Times New Roman" w:hAnsi="Times New Roman" w:cs="Times New Roman"/>
            <w:sz w:val="24"/>
          </w:rPr>
          <w:fldChar w:fldCharType="begin"/>
        </w:r>
        <w:r>
          <w:rPr>
            <w:rFonts w:ascii="Times New Roman" w:hAnsi="Times New Roman" w:cs="Times New Roman"/>
            <w:sz w:val="24"/>
          </w:rPr>
          <w:instrText xml:space="preserve"> REF _Ref41983922 \h </w:instrText>
        </w:r>
      </w:ins>
      <w:r>
        <w:rPr>
          <w:rFonts w:ascii="Times New Roman" w:hAnsi="Times New Roman" w:cs="Times New Roman"/>
          <w:sz w:val="24"/>
        </w:rPr>
      </w:r>
      <w:r>
        <w:rPr>
          <w:rFonts w:ascii="Times New Roman" w:hAnsi="Times New Roman" w:cs="Times New Roman"/>
          <w:sz w:val="24"/>
        </w:rPr>
        <w:fldChar w:fldCharType="separate"/>
      </w:r>
      <w:ins w:id="284" w:author="Liu, Luyu" w:date="2020-06-02T09:51:00Z">
        <w:r w:rsidRPr="00DF3DD2">
          <w:rPr>
            <w:rFonts w:ascii="Times New Roman" w:hAnsi="Times New Roman" w:cs="Times New Roman"/>
            <w:sz w:val="24"/>
            <w:rPrChange w:id="285" w:author="Liu, Luyu" w:date="2020-06-02T00:00:00Z">
              <w:rPr/>
            </w:rPrChange>
          </w:rPr>
          <w:t xml:space="preserve">Fig </w:t>
        </w:r>
        <w:r>
          <w:rPr>
            <w:rFonts w:ascii="Times New Roman" w:hAnsi="Times New Roman" w:cs="Times New Roman"/>
            <w:noProof/>
            <w:sz w:val="24"/>
          </w:rPr>
          <w:t>3</w:t>
        </w:r>
        <w:r>
          <w:rPr>
            <w:rFonts w:ascii="Times New Roman" w:hAnsi="Times New Roman" w:cs="Times New Roman"/>
            <w:sz w:val="24"/>
          </w:rPr>
          <w:fldChar w:fldCharType="end"/>
        </w:r>
        <w:r>
          <w:rPr>
            <w:rFonts w:ascii="Times New Roman" w:hAnsi="Times New Roman" w:cs="Times New Roman"/>
            <w:sz w:val="24"/>
          </w:rPr>
          <w:t xml:space="preserve"> </w:t>
        </w:r>
      </w:ins>
      <w:del w:id="286" w:author="Liu, Luyu" w:date="2020-06-02T09:51:00Z">
        <w:r w:rsidR="00500CFC" w:rsidDel="00666D84">
          <w:rPr>
            <w:rFonts w:ascii="Times New Roman" w:hAnsi="Times New Roman" w:cs="Times New Roman"/>
            <w:sz w:val="24"/>
          </w:rPr>
          <w:fldChar w:fldCharType="begin"/>
        </w:r>
        <w:r w:rsidR="00500CFC" w:rsidRPr="00666D84" w:rsidDel="00666D84">
          <w:rPr>
            <w:rFonts w:ascii="Times New Roman" w:hAnsi="Times New Roman" w:cs="Times New Roman"/>
            <w:sz w:val="24"/>
          </w:rPr>
          <w:delInstrText xml:space="preserve"> REF _Ref36757496 \h  \* MERGEFORMAT </w:delInstrText>
        </w:r>
        <w:r w:rsidR="00500CFC" w:rsidDel="00666D84">
          <w:rPr>
            <w:rFonts w:ascii="Times New Roman" w:hAnsi="Times New Roman" w:cs="Times New Roman"/>
            <w:sz w:val="24"/>
          </w:rPr>
        </w:r>
        <w:r w:rsidR="00500CFC" w:rsidDel="00666D84">
          <w:rPr>
            <w:rFonts w:ascii="Times New Roman" w:hAnsi="Times New Roman" w:cs="Times New Roman"/>
            <w:sz w:val="24"/>
          </w:rPr>
          <w:fldChar w:fldCharType="separate"/>
        </w:r>
        <w:r w:rsidR="00500CFC" w:rsidRPr="00666D84" w:rsidDel="00666D84">
          <w:rPr>
            <w:rFonts w:ascii="Times New Roman" w:hAnsi="Times New Roman" w:cs="Times New Roman"/>
            <w:sz w:val="24"/>
          </w:rPr>
          <w:delText xml:space="preserve">Figure </w:delText>
        </w:r>
        <w:r w:rsidR="00500CFC" w:rsidRPr="00666D84" w:rsidDel="00666D84">
          <w:rPr>
            <w:rFonts w:ascii="Times New Roman" w:hAnsi="Times New Roman" w:cs="Times New Roman"/>
            <w:noProof/>
            <w:sz w:val="24"/>
          </w:rPr>
          <w:delText>3</w:delText>
        </w:r>
        <w:r w:rsidR="00500CFC" w:rsidDel="00666D84">
          <w:rPr>
            <w:rFonts w:ascii="Times New Roman" w:hAnsi="Times New Roman" w:cs="Times New Roman"/>
            <w:sz w:val="24"/>
          </w:rPr>
          <w:fldChar w:fldCharType="end"/>
        </w:r>
        <w:r w:rsidR="00500CFC" w:rsidDel="00666D84">
          <w:rPr>
            <w:rFonts w:ascii="Times New Roman" w:hAnsi="Times New Roman" w:cs="Times New Roman"/>
            <w:sz w:val="24"/>
          </w:rPr>
          <w:delText xml:space="preserve"> </w:delText>
        </w:r>
      </w:del>
      <w:r w:rsidR="00500CFC">
        <w:rPr>
          <w:rFonts w:ascii="Times New Roman" w:hAnsi="Times New Roman" w:cs="Times New Roman"/>
          <w:sz w:val="24"/>
        </w:rPr>
        <w:t xml:space="preserve">shows the distribution of the response interval measures in the US relative to the cliff and floor time points with no incubation lag. For cliff point response intervals, the pattern is highly polarized. In some cities with international airports, such as Seattle where the first US COVID-19 cases were found, people still used transit after the first case emerged. Meanwhile in other cities, such as most cities in the Midwest with the exception of Chicago, people started avoiding transit trips in advance of confirmed local community spread. This may be due to Seattle's precedence in COVID-19 spread in America: the media began to report the severity of this disease and the CDC made the prediction that the community spread is inevitable near the end of February 2020 </w:t>
      </w:r>
      <w:r w:rsidR="00500CFC">
        <w:rPr>
          <w:rFonts w:ascii="Times New Roman" w:hAnsi="Times New Roman" w:cs="Times New Roman"/>
          <w:sz w:val="24"/>
        </w:rPr>
        <w:fldChar w:fldCharType="begin" w:fldLock="1"/>
      </w:r>
      <w:r w:rsidR="00FE6168">
        <w:rPr>
          <w:rFonts w:ascii="Times New Roman" w:hAnsi="Times New Roman" w:cs="Times New Roman"/>
          <w:sz w:val="24"/>
        </w:rPr>
        <w:instrText>ADDIN CSL_CITATION {"citationItems":[{"id":"ITEM-1","itemData":{"URL":"https://www.cnn.com/2020/02/25/health/coronavirus-us-american-cases/index.html","accessed":{"date-parts":[["2020","2","4"]]},"author":[{"dropping-particle":"","family":"McLauphlin","given":"Eliott C.","non-dropping-particle":"","parse-names":false,"suffix":""}],"id":"ITEM-1","issued":{"date-parts":[["2020"]]},"title":"CDC official warns Americans it's not a question of if coronavirus will spread, but when","type":"webpage"},"uris":["http://www.mendeley.com/documents/?uuid=d9e1d136-3750-4b18-88a0-5a88d810ac53"]}],"mendeley":{"formattedCitation":"[39]","plainTextFormattedCitation":"[39]","previouslyFormattedCitation":"[39]"},"properties":{"noteIndex":0},"schema":"https://github.com/citation-style-language/schema/raw/master/csl-citation.json"}</w:instrText>
      </w:r>
      <w:r w:rsidR="00500CFC">
        <w:rPr>
          <w:rFonts w:ascii="Times New Roman" w:hAnsi="Times New Roman" w:cs="Times New Roman"/>
          <w:sz w:val="24"/>
        </w:rPr>
        <w:fldChar w:fldCharType="separate"/>
      </w:r>
      <w:r w:rsidR="00500CFC" w:rsidRPr="00423D84">
        <w:rPr>
          <w:rFonts w:ascii="Times New Roman" w:hAnsi="Times New Roman" w:cs="Times New Roman"/>
          <w:noProof/>
          <w:sz w:val="24"/>
        </w:rPr>
        <w:t>[39]</w:t>
      </w:r>
      <w:r w:rsidR="00500CFC">
        <w:rPr>
          <w:rFonts w:ascii="Times New Roman" w:hAnsi="Times New Roman" w:cs="Times New Roman"/>
          <w:sz w:val="24"/>
        </w:rPr>
        <w:fldChar w:fldCharType="end"/>
      </w:r>
      <w:r w:rsidR="00500CFC">
        <w:rPr>
          <w:rFonts w:ascii="Times New Roman" w:hAnsi="Times New Roman" w:cs="Times New Roman"/>
          <w:sz w:val="24"/>
        </w:rPr>
        <w:t xml:space="preserve">. </w:t>
      </w:r>
    </w:p>
    <w:p w14:paraId="4E3996A3" w14:textId="0F0D0297" w:rsidR="00500CFC" w:rsidRDefault="00500CFC" w:rsidP="00617FE4">
      <w:pPr>
        <w:spacing w:line="480" w:lineRule="auto"/>
        <w:jc w:val="both"/>
        <w:rPr>
          <w:rFonts w:ascii="Times New Roman" w:hAnsi="Times New Roman" w:cs="Times New Roman"/>
          <w:sz w:val="24"/>
        </w:rPr>
        <w:pPrChange w:id="287" w:author="Liu, Luyu" w:date="2020-06-02T13:32:00Z">
          <w:pPr>
            <w:spacing w:line="480" w:lineRule="auto"/>
            <w:jc w:val="both"/>
          </w:pPr>
        </w:pPrChange>
      </w:pPr>
      <w:r>
        <w:rPr>
          <w:rFonts w:ascii="Times New Roman" w:hAnsi="Times New Roman" w:cs="Times New Roman"/>
          <w:sz w:val="24"/>
        </w:rPr>
        <w:lastRenderedPageBreak/>
        <w:tab/>
        <w:t xml:space="preserve">The response interval patterns in </w:t>
      </w:r>
      <w:ins w:id="288" w:author="Liu, Luyu" w:date="2020-06-02T10:13:00Z">
        <w:r w:rsidR="000B71C7">
          <w:rPr>
            <w:rFonts w:ascii="Times New Roman" w:hAnsi="Times New Roman" w:cs="Times New Roman"/>
            <w:sz w:val="24"/>
          </w:rPr>
          <w:fldChar w:fldCharType="begin"/>
        </w:r>
        <w:r w:rsidR="000B71C7">
          <w:rPr>
            <w:rFonts w:ascii="Times New Roman" w:hAnsi="Times New Roman" w:cs="Times New Roman"/>
            <w:sz w:val="24"/>
          </w:rPr>
          <w:instrText xml:space="preserve"> REF _Ref41983922 \h </w:instrText>
        </w:r>
      </w:ins>
      <w:r w:rsidR="000B71C7">
        <w:rPr>
          <w:rFonts w:ascii="Times New Roman" w:hAnsi="Times New Roman" w:cs="Times New Roman"/>
          <w:sz w:val="24"/>
        </w:rPr>
      </w:r>
      <w:ins w:id="289" w:author="Liu, Luyu" w:date="2020-06-02T10:13:00Z">
        <w:r w:rsidR="000B71C7">
          <w:rPr>
            <w:rFonts w:ascii="Times New Roman" w:hAnsi="Times New Roman" w:cs="Times New Roman"/>
            <w:sz w:val="24"/>
          </w:rPr>
          <w:fldChar w:fldCharType="separate"/>
        </w:r>
        <w:r w:rsidR="000B71C7" w:rsidRPr="005E5D01">
          <w:rPr>
            <w:rFonts w:ascii="Times New Roman" w:hAnsi="Times New Roman" w:cs="Times New Roman"/>
            <w:sz w:val="24"/>
          </w:rPr>
          <w:t xml:space="preserve">Fig </w:t>
        </w:r>
        <w:r w:rsidR="000B71C7">
          <w:rPr>
            <w:rFonts w:ascii="Times New Roman" w:hAnsi="Times New Roman" w:cs="Times New Roman"/>
            <w:noProof/>
            <w:sz w:val="24"/>
          </w:rPr>
          <w:t>3</w:t>
        </w:r>
        <w:r w:rsidR="000B71C7">
          <w:rPr>
            <w:rFonts w:ascii="Times New Roman" w:hAnsi="Times New Roman" w:cs="Times New Roman"/>
            <w:sz w:val="24"/>
          </w:rPr>
          <w:fldChar w:fldCharType="end"/>
        </w:r>
        <w:r w:rsidR="000B71C7">
          <w:rPr>
            <w:rFonts w:ascii="Times New Roman" w:hAnsi="Times New Roman" w:cs="Times New Roman"/>
            <w:sz w:val="24"/>
          </w:rPr>
          <w:t xml:space="preserve"> </w:t>
        </w:r>
      </w:ins>
      <w:del w:id="290" w:author="Liu, Luyu" w:date="2020-06-02T10:13:00Z">
        <w:r w:rsidDel="000B71C7">
          <w:rPr>
            <w:rFonts w:ascii="Times New Roman" w:hAnsi="Times New Roman" w:cs="Times New Roman"/>
            <w:sz w:val="24"/>
          </w:rPr>
          <w:fldChar w:fldCharType="begin"/>
        </w:r>
        <w:r w:rsidDel="000B71C7">
          <w:rPr>
            <w:rFonts w:ascii="Times New Roman" w:hAnsi="Times New Roman" w:cs="Times New Roman"/>
            <w:sz w:val="24"/>
          </w:rPr>
          <w:delInstrText xml:space="preserve"> REF _Ref36757496 \h </w:delInstrText>
        </w:r>
        <w:r w:rsidDel="000B71C7">
          <w:rPr>
            <w:rFonts w:ascii="Times New Roman" w:hAnsi="Times New Roman" w:cs="Times New Roman"/>
            <w:sz w:val="24"/>
          </w:rPr>
        </w:r>
        <w:r w:rsidDel="000B71C7">
          <w:rPr>
            <w:rFonts w:ascii="Times New Roman" w:hAnsi="Times New Roman" w:cs="Times New Roman"/>
            <w:sz w:val="24"/>
          </w:rPr>
          <w:fldChar w:fldCharType="separate"/>
        </w:r>
        <w:r w:rsidRPr="008E11AA" w:rsidDel="000B71C7">
          <w:rPr>
            <w:rFonts w:ascii="Times New Roman" w:hAnsi="Times New Roman" w:cs="Times New Roman"/>
            <w:sz w:val="24"/>
          </w:rPr>
          <w:delText xml:space="preserve">Figure </w:delText>
        </w:r>
        <w:r w:rsidDel="000B71C7">
          <w:rPr>
            <w:rFonts w:ascii="Times New Roman" w:hAnsi="Times New Roman" w:cs="Times New Roman"/>
            <w:noProof/>
            <w:sz w:val="24"/>
          </w:rPr>
          <w:delText>3</w:delText>
        </w:r>
        <w:r w:rsidDel="000B71C7">
          <w:rPr>
            <w:rFonts w:ascii="Times New Roman" w:hAnsi="Times New Roman" w:cs="Times New Roman"/>
            <w:sz w:val="24"/>
          </w:rPr>
          <w:fldChar w:fldCharType="end"/>
        </w:r>
        <w:r w:rsidDel="000B71C7">
          <w:rPr>
            <w:rFonts w:ascii="Times New Roman" w:hAnsi="Times New Roman" w:cs="Times New Roman"/>
            <w:sz w:val="24"/>
          </w:rPr>
          <w:delText xml:space="preserve"> </w:delText>
        </w:r>
      </w:del>
      <w:r>
        <w:rPr>
          <w:rFonts w:ascii="Times New Roman" w:hAnsi="Times New Roman" w:cs="Times New Roman"/>
          <w:sz w:val="24"/>
        </w:rPr>
        <w:t>suggest that initial declines in public transit usage may have limited the spread of the disease in some communities</w:t>
      </w:r>
      <w:ins w:id="291" w:author="Liu, Luyu" w:date="2020-06-01T22:36:00Z">
        <w:r w:rsidR="00FE6168">
          <w:rPr>
            <w:rFonts w:ascii="Times New Roman" w:hAnsi="Times New Roman" w:cs="Times New Roman"/>
            <w:sz w:val="24"/>
          </w:rPr>
          <w:t xml:space="preserve">; 61% of all transit systems have </w:t>
        </w:r>
      </w:ins>
      <w:ins w:id="292" w:author="Liu, Luyu" w:date="2020-06-01T22:37:00Z">
        <w:r w:rsidR="00165C3E">
          <w:rPr>
            <w:rFonts w:ascii="Times New Roman" w:hAnsi="Times New Roman" w:cs="Times New Roman"/>
            <w:sz w:val="24"/>
          </w:rPr>
          <w:t xml:space="preserve">a </w:t>
        </w:r>
      </w:ins>
      <w:ins w:id="293" w:author="Liu, Luyu" w:date="2020-06-01T22:36:00Z">
        <w:r w:rsidR="00FE6168">
          <w:rPr>
            <w:rFonts w:ascii="Times New Roman" w:hAnsi="Times New Roman" w:cs="Times New Roman"/>
            <w:sz w:val="24"/>
          </w:rPr>
          <w:t>positive response interval</w:t>
        </w:r>
      </w:ins>
      <w:del w:id="294" w:author="Liu, Luyu" w:date="2020-06-01T22:36:00Z">
        <w:r w:rsidDel="00FE6168">
          <w:rPr>
            <w:rFonts w:ascii="Times New Roman" w:hAnsi="Times New Roman" w:cs="Times New Roman"/>
            <w:sz w:val="24"/>
          </w:rPr>
          <w:delText xml:space="preserve">, for </w:delText>
        </w:r>
      </w:del>
      <w:r>
        <w:rPr>
          <w:rFonts w:ascii="Times New Roman" w:hAnsi="Times New Roman" w:cs="Times New Roman"/>
          <w:sz w:val="24"/>
        </w:rPr>
        <w:t>. However, the picture is less sanguine after we factor in incubation lag</w:t>
      </w:r>
      <w:ins w:id="295" w:author="Liu, Luyu" w:date="2020-06-01T22:38:00Z">
        <w:r w:rsidR="00166E2E">
          <w:rPr>
            <w:rFonts w:ascii="Times New Roman" w:hAnsi="Times New Roman" w:cs="Times New Roman"/>
            <w:sz w:val="24"/>
          </w:rPr>
          <w:t xml:space="preserve"> and the ratio of positive response interval decreases to 33%</w:t>
        </w:r>
      </w:ins>
      <w:r>
        <w:rPr>
          <w:rFonts w:ascii="Times New Roman" w:hAnsi="Times New Roman" w:cs="Times New Roman"/>
          <w:sz w:val="24"/>
        </w:rPr>
        <w:t xml:space="preserve">. New York City is an illustrative example. With lag = </w:t>
      </w:r>
      <w:ins w:id="296" w:author="Liu, Luyu" w:date="2020-06-02T13:26:00Z">
        <w:r w:rsidR="000A100B">
          <w:rPr>
            <w:rFonts w:ascii="Times New Roman" w:hAnsi="Times New Roman" w:cs="Times New Roman"/>
            <w:sz w:val="24"/>
          </w:rPr>
          <w:t>zero</w:t>
        </w:r>
      </w:ins>
      <w:del w:id="297" w:author="Liu, Luyu" w:date="2020-06-02T13:26:00Z">
        <w:r w:rsidDel="000A100B">
          <w:rPr>
            <w:rFonts w:ascii="Times New Roman" w:hAnsi="Times New Roman" w:cs="Times New Roman"/>
            <w:sz w:val="24"/>
          </w:rPr>
          <w:delText>0</w:delText>
        </w:r>
      </w:del>
      <w:r>
        <w:rPr>
          <w:rFonts w:ascii="Times New Roman" w:hAnsi="Times New Roman" w:cs="Times New Roman"/>
          <w:sz w:val="24"/>
        </w:rPr>
        <w:t xml:space="preserve"> day</w:t>
      </w:r>
      <w:ins w:id="298" w:author="Liu, Luyu" w:date="2020-06-02T13:26:00Z">
        <w:r w:rsidR="00E0745B">
          <w:rPr>
            <w:rFonts w:ascii="Times New Roman" w:hAnsi="Times New Roman" w:cs="Times New Roman"/>
            <w:sz w:val="24"/>
          </w:rPr>
          <w:t>s</w:t>
        </w:r>
      </w:ins>
      <w:r>
        <w:rPr>
          <w:rFonts w:ascii="Times New Roman" w:hAnsi="Times New Roman" w:cs="Times New Roman"/>
          <w:sz w:val="24"/>
        </w:rPr>
        <w:t xml:space="preserve">, </w:t>
      </w:r>
      <w:del w:id="299" w:author="Liu, Luyu" w:date="2020-06-02T13:26:00Z">
        <w:r w:rsidDel="00E0745B">
          <w:rPr>
            <w:rFonts w:ascii="Times New Roman" w:hAnsi="Times New Roman" w:cs="Times New Roman"/>
            <w:sz w:val="24"/>
          </w:rPr>
          <w:delText xml:space="preserve">5 </w:delText>
        </w:r>
      </w:del>
      <w:ins w:id="300" w:author="Liu, Luyu" w:date="2020-06-02T13:26:00Z">
        <w:r w:rsidR="00E0745B">
          <w:rPr>
            <w:rFonts w:ascii="Times New Roman" w:hAnsi="Times New Roman" w:cs="Times New Roman"/>
            <w:sz w:val="24"/>
          </w:rPr>
          <w:t>five</w:t>
        </w:r>
        <w:r w:rsidR="00E0745B">
          <w:rPr>
            <w:rFonts w:ascii="Times New Roman" w:hAnsi="Times New Roman" w:cs="Times New Roman"/>
            <w:sz w:val="24"/>
          </w:rPr>
          <w:t xml:space="preserve"> </w:t>
        </w:r>
      </w:ins>
      <w:r>
        <w:rPr>
          <w:rFonts w:ascii="Times New Roman" w:hAnsi="Times New Roman" w:cs="Times New Roman"/>
          <w:sz w:val="24"/>
        </w:rPr>
        <w:t xml:space="preserve">of 13 systems have positive response intervals, suggesting declines in transit usage in advance of community spread. With lag = </w:t>
      </w:r>
      <w:del w:id="301" w:author="Liu, Luyu" w:date="2020-06-02T13:26:00Z">
        <w:r w:rsidDel="00E0745B">
          <w:rPr>
            <w:rFonts w:ascii="Times New Roman" w:hAnsi="Times New Roman" w:cs="Times New Roman"/>
            <w:sz w:val="24"/>
          </w:rPr>
          <w:delText>5</w:delText>
        </w:r>
        <w:commentRangeStart w:id="302"/>
        <w:commentRangeStart w:id="303"/>
        <w:r w:rsidDel="00E0745B">
          <w:rPr>
            <w:rFonts w:ascii="Times New Roman" w:hAnsi="Times New Roman" w:cs="Times New Roman"/>
            <w:sz w:val="24"/>
          </w:rPr>
          <w:delText xml:space="preserve"> </w:delText>
        </w:r>
      </w:del>
      <w:commentRangeEnd w:id="302"/>
      <w:ins w:id="304" w:author="Liu, Luyu" w:date="2020-06-02T13:26:00Z">
        <w:r w:rsidR="00E0745B">
          <w:rPr>
            <w:rFonts w:ascii="Times New Roman" w:hAnsi="Times New Roman" w:cs="Times New Roman"/>
            <w:sz w:val="24"/>
          </w:rPr>
          <w:t>five</w:t>
        </w:r>
        <w:r w:rsidR="00E0745B">
          <w:rPr>
            <w:rFonts w:ascii="Times New Roman" w:hAnsi="Times New Roman" w:cs="Times New Roman"/>
            <w:sz w:val="24"/>
          </w:rPr>
          <w:t xml:space="preserve"> </w:t>
        </w:r>
      </w:ins>
      <w:r>
        <w:rPr>
          <w:rStyle w:val="CommentReference"/>
        </w:rPr>
        <w:commentReference w:id="302"/>
      </w:r>
      <w:commentRangeEnd w:id="303"/>
      <w:r>
        <w:rPr>
          <w:rStyle w:val="CommentReference"/>
        </w:rPr>
        <w:commentReference w:id="303"/>
      </w:r>
      <w:r>
        <w:rPr>
          <w:rFonts w:ascii="Times New Roman" w:hAnsi="Times New Roman" w:cs="Times New Roman"/>
          <w:sz w:val="24"/>
        </w:rPr>
        <w:t>days, all 13 transit systems have negative response intervals, meaning the virus could have been spreading in the community before any appreciable decline in transit demand. In contrast, most transit systems in the Midwest such as Missouri, Ohio, Michigan, and Kentucky still have positive response intervals with an incubation lag of five days. This is supported by cellphone location data: those Midwest states above had known stay-at-home orders before March 27</w:t>
      </w:r>
      <w:r w:rsidRPr="00FC6E3C">
        <w:rPr>
          <w:rFonts w:ascii="Times New Roman" w:hAnsi="Times New Roman" w:cs="Times New Roman"/>
          <w:sz w:val="24"/>
          <w:vertAlign w:val="superscript"/>
        </w:rPr>
        <w:t>th</w:t>
      </w:r>
      <w:r>
        <w:rPr>
          <w:rFonts w:ascii="Times New Roman" w:hAnsi="Times New Roman" w:cs="Times New Roman"/>
          <w:sz w:val="24"/>
        </w:rPr>
        <w:t xml:space="preserve"> and the measured trips are significantly less </w:t>
      </w:r>
      <w:r>
        <w:rPr>
          <w:rFonts w:ascii="Times New Roman" w:hAnsi="Times New Roman" w:cs="Times New Roman"/>
          <w:sz w:val="24"/>
        </w:rPr>
        <w:fldChar w:fldCharType="begin" w:fldLock="1"/>
      </w:r>
      <w:r w:rsidR="00FE6168">
        <w:rPr>
          <w:rFonts w:ascii="Times New Roman" w:hAnsi="Times New Roman" w:cs="Times New Roman"/>
          <w:sz w:val="24"/>
        </w:rPr>
        <w:instrText>ADDIN CSL_CITATION {"citationItems":[{"id":"ITEM-1","itemData":{"URL":"https://www.nytimes.com/interactive/2020/04/02/us/coronavirus-social-distancing.html?referringSource=articleShare","accessed":{"date-parts":[["2020","4","4"]]},"author":[{"dropping-particle":"","family":"Glanz","given":"James","non-dropping-particle":"","parse-names":false,"suffix":""},{"dropping-particle":"","family":"Carey","given":"Benedict","non-dropping-particle":"","parse-names":false,"suffix":""},{"dropping-particle":"","family":"Holder","given":"Josh","non-dropping-particle":"","parse-names":false,"suffix":""},{"dropping-particle":"","family":"Watkins","given":"Derek","non-dropping-particle":"","parse-names":false,"suffix":""},{"dropping-particle":"","family":"Valentino-DeVries","given":"Jennifer","non-dropping-particle":"","parse-names":false,"suffix":""},{"dropping-particle":"","family":"Rojas","given":"Rick","non-dropping-particle":"","parse-names":false,"suffix":""},{"dropping-particle":"","family":"Leatherby","given":"Lauren","non-dropping-particle":"","parse-names":false,"suffix":""}],"container-title":"The New York Times","id":"ITEM-1","issued":{"date-parts":[["2020"]]},"title":"Where America Didn’t Stay Home Even as the Virus Spread","type":"webpage"},"uris":["http://www.mendeley.com/documents/?uuid=d793d91d-483d-4f69-9a54-f816ab031a55"]}],"mendeley":{"formattedCitation":"[40]","plainTextFormattedCitation":"[40]","previouslyFormattedCitation":"[40]"},"properties":{"noteIndex":0},"schema":"https://github.com/citation-style-language/schema/raw/master/csl-citation.json"}</w:instrText>
      </w:r>
      <w:r>
        <w:rPr>
          <w:rFonts w:ascii="Times New Roman" w:hAnsi="Times New Roman" w:cs="Times New Roman"/>
          <w:sz w:val="24"/>
        </w:rPr>
        <w:fldChar w:fldCharType="separate"/>
      </w:r>
      <w:r w:rsidRPr="00423D84">
        <w:rPr>
          <w:rFonts w:ascii="Times New Roman" w:hAnsi="Times New Roman" w:cs="Times New Roman"/>
          <w:noProof/>
          <w:sz w:val="24"/>
        </w:rPr>
        <w:t>[40]</w:t>
      </w:r>
      <w:r>
        <w:rPr>
          <w:rFonts w:ascii="Times New Roman" w:hAnsi="Times New Roman" w:cs="Times New Roman"/>
          <w:sz w:val="24"/>
        </w:rPr>
        <w:fldChar w:fldCharType="end"/>
      </w:r>
      <w:r>
        <w:rPr>
          <w:rFonts w:ascii="Times New Roman" w:hAnsi="Times New Roman" w:cs="Times New Roman"/>
          <w:sz w:val="24"/>
        </w:rPr>
        <w:t xml:space="preserve">. For a more conservative scenario of an incubation lag = 14 days, most transit systems </w:t>
      </w:r>
      <w:ins w:id="305" w:author="Liu, Luyu" w:date="2020-06-01T22:37:00Z">
        <w:r w:rsidR="00B40FDB">
          <w:rPr>
            <w:rFonts w:ascii="Times New Roman" w:hAnsi="Times New Roman" w:cs="Times New Roman"/>
            <w:sz w:val="24"/>
          </w:rPr>
          <w:t xml:space="preserve">(93.5%) </w:t>
        </w:r>
      </w:ins>
      <w:r>
        <w:rPr>
          <w:rFonts w:ascii="Times New Roman" w:hAnsi="Times New Roman" w:cs="Times New Roman"/>
          <w:sz w:val="24"/>
        </w:rPr>
        <w:t xml:space="preserve">have negative response intervals. </w:t>
      </w:r>
    </w:p>
    <w:p w14:paraId="1254D95D" w14:textId="77777777" w:rsidR="00500CFC" w:rsidRDefault="00500CFC" w:rsidP="00617FE4">
      <w:pPr>
        <w:spacing w:line="480" w:lineRule="auto"/>
        <w:rPr>
          <w:rFonts w:ascii="Times New Roman" w:hAnsi="Times New Roman" w:cs="Times New Roman"/>
          <w:sz w:val="24"/>
        </w:rPr>
        <w:pPrChange w:id="306" w:author="Liu, Luyu" w:date="2020-06-02T13:32:00Z">
          <w:pPr>
            <w:spacing w:line="480" w:lineRule="auto"/>
          </w:pPr>
        </w:pPrChange>
      </w:pPr>
    </w:p>
    <w:p w14:paraId="5C2378B6" w14:textId="02BFBE34" w:rsidR="00500CFC" w:rsidDel="00DF3DD2" w:rsidRDefault="00500CFC" w:rsidP="00617FE4">
      <w:pPr>
        <w:keepNext/>
        <w:spacing w:line="480" w:lineRule="auto"/>
        <w:rPr>
          <w:del w:id="307" w:author="Liu, Luyu" w:date="2020-06-01T23:59:00Z"/>
          <w:rFonts w:ascii="Times New Roman" w:hAnsi="Times New Roman" w:cs="Times New Roman"/>
          <w:sz w:val="24"/>
        </w:rPr>
        <w:pPrChange w:id="308" w:author="Liu, Luyu" w:date="2020-06-02T13:32:00Z">
          <w:pPr>
            <w:spacing w:line="480" w:lineRule="auto"/>
          </w:pPr>
        </w:pPrChange>
      </w:pPr>
      <w:del w:id="309" w:author="Liu, Luyu" w:date="2020-06-02T11:18:00Z">
        <w:r w:rsidDel="002B1E08">
          <w:rPr>
            <w:noProof/>
          </w:rPr>
          <w:lastRenderedPageBreak/>
          <w:drawing>
            <wp:inline distT="0" distB="0" distL="0" distR="0" wp14:anchorId="579932BD" wp14:editId="5D46448F">
              <wp:extent cx="5943600" cy="34493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449320"/>
                      </a:xfrm>
                      <a:prstGeom prst="rect">
                        <a:avLst/>
                      </a:prstGeom>
                    </pic:spPr>
                  </pic:pic>
                </a:graphicData>
              </a:graphic>
            </wp:inline>
          </w:drawing>
        </w:r>
      </w:del>
      <w:ins w:id="310" w:author="Liu, Luyu" w:date="2020-06-02T11:19:00Z">
        <w:r w:rsidR="00CE72F4">
          <w:rPr>
            <w:noProof/>
          </w:rPr>
          <w:pict w14:anchorId="25E654E8">
            <v:shape id="_x0000_i1027" type="#_x0000_t75" style="width:467.25pt;height:330.75pt">
              <v:imagedata r:id="rId15" o:title="Fig 3"/>
            </v:shape>
          </w:pict>
        </w:r>
      </w:ins>
      <w:r w:rsidDel="00A46592">
        <w:rPr>
          <w:noProof/>
        </w:rPr>
        <w:t xml:space="preserve"> </w:t>
      </w:r>
    </w:p>
    <w:p w14:paraId="1F58C075" w14:textId="7FC794EB" w:rsidR="00DF3DD2" w:rsidRDefault="00DF3DD2" w:rsidP="00617FE4">
      <w:pPr>
        <w:keepNext/>
        <w:spacing w:line="480" w:lineRule="auto"/>
        <w:rPr>
          <w:ins w:id="311" w:author="Liu, Luyu" w:date="2020-06-01T23:59:00Z"/>
          <w:rFonts w:ascii="Times New Roman" w:hAnsi="Times New Roman" w:cs="Times New Roman"/>
          <w:sz w:val="24"/>
        </w:rPr>
        <w:pPrChange w:id="312" w:author="Liu, Luyu" w:date="2020-06-02T13:32:00Z">
          <w:pPr>
            <w:keepNext/>
            <w:spacing w:line="480" w:lineRule="auto"/>
          </w:pPr>
        </w:pPrChange>
      </w:pPr>
    </w:p>
    <w:p w14:paraId="26A9070A" w14:textId="7FF52B29" w:rsidR="00DF3DD2" w:rsidRPr="00DF3DD2" w:rsidRDefault="00DF3DD2" w:rsidP="00617FE4">
      <w:pPr>
        <w:spacing w:line="480" w:lineRule="auto"/>
        <w:jc w:val="center"/>
        <w:rPr>
          <w:ins w:id="313" w:author="Liu, Luyu" w:date="2020-06-01T23:59:00Z"/>
          <w:rFonts w:ascii="Times New Roman" w:hAnsi="Times New Roman" w:cs="Times New Roman"/>
          <w:sz w:val="24"/>
          <w:rPrChange w:id="314" w:author="Liu, Luyu" w:date="2020-06-02T00:00:00Z">
            <w:rPr>
              <w:ins w:id="315" w:author="Liu, Luyu" w:date="2020-06-01T23:59:00Z"/>
            </w:rPr>
          </w:rPrChange>
        </w:rPr>
        <w:pPrChange w:id="316" w:author="Liu, Luyu" w:date="2020-06-02T13:32:00Z">
          <w:pPr>
            <w:keepNext/>
            <w:spacing w:line="480" w:lineRule="auto"/>
          </w:pPr>
        </w:pPrChange>
      </w:pPr>
      <w:bookmarkStart w:id="317" w:name="_Ref41983922"/>
      <w:ins w:id="318" w:author="Liu, Luyu" w:date="2020-06-02T00:00:00Z">
        <w:r w:rsidRPr="00DF3DD2">
          <w:rPr>
            <w:rFonts w:ascii="Times New Roman" w:hAnsi="Times New Roman" w:cs="Times New Roman"/>
            <w:sz w:val="24"/>
            <w:rPrChange w:id="319" w:author="Liu, Luyu" w:date="2020-06-02T00:00:00Z">
              <w:rPr/>
            </w:rPrChange>
          </w:rPr>
          <w:t xml:space="preserve">Fig </w:t>
        </w:r>
        <w:r w:rsidRPr="00DF3DD2">
          <w:rPr>
            <w:rFonts w:ascii="Times New Roman" w:hAnsi="Times New Roman" w:cs="Times New Roman"/>
            <w:sz w:val="24"/>
            <w:rPrChange w:id="320" w:author="Liu, Luyu" w:date="2020-06-02T00:00:00Z">
              <w:rPr/>
            </w:rPrChange>
          </w:rPr>
          <w:fldChar w:fldCharType="begin"/>
        </w:r>
        <w:r w:rsidRPr="00DF3DD2">
          <w:rPr>
            <w:rFonts w:ascii="Times New Roman" w:hAnsi="Times New Roman" w:cs="Times New Roman"/>
            <w:sz w:val="24"/>
            <w:rPrChange w:id="321" w:author="Liu, Luyu" w:date="2020-06-02T00:00:00Z">
              <w:rPr/>
            </w:rPrChange>
          </w:rPr>
          <w:instrText xml:space="preserve"> SEQ Fig \* ARABIC </w:instrText>
        </w:r>
      </w:ins>
      <w:r w:rsidRPr="00DF3DD2">
        <w:rPr>
          <w:rFonts w:ascii="Times New Roman" w:hAnsi="Times New Roman" w:cs="Times New Roman"/>
          <w:sz w:val="24"/>
          <w:rPrChange w:id="322" w:author="Liu, Luyu" w:date="2020-06-02T00:00:00Z">
            <w:rPr/>
          </w:rPrChange>
        </w:rPr>
        <w:fldChar w:fldCharType="separate"/>
      </w:r>
      <w:ins w:id="323" w:author="Liu, Luyu" w:date="2020-06-02T00:04:00Z">
        <w:r w:rsidR="001F79A7">
          <w:rPr>
            <w:rFonts w:ascii="Times New Roman" w:hAnsi="Times New Roman" w:cs="Times New Roman"/>
            <w:noProof/>
            <w:sz w:val="24"/>
          </w:rPr>
          <w:t>3</w:t>
        </w:r>
      </w:ins>
      <w:ins w:id="324" w:author="Liu, Luyu" w:date="2020-06-02T00:00:00Z">
        <w:r w:rsidRPr="00DF3DD2">
          <w:rPr>
            <w:rFonts w:ascii="Times New Roman" w:hAnsi="Times New Roman" w:cs="Times New Roman"/>
            <w:sz w:val="24"/>
            <w:rPrChange w:id="325" w:author="Liu, Luyu" w:date="2020-06-02T00:00:00Z">
              <w:rPr/>
            </w:rPrChange>
          </w:rPr>
          <w:fldChar w:fldCharType="end"/>
        </w:r>
        <w:bookmarkEnd w:id="317"/>
        <w:r>
          <w:rPr>
            <w:rFonts w:ascii="Times New Roman" w:hAnsi="Times New Roman" w:cs="Times New Roman"/>
            <w:sz w:val="24"/>
          </w:rPr>
          <w:t>.</w:t>
        </w:r>
        <w:r w:rsidRPr="00DF3DD2">
          <w:rPr>
            <w:rFonts w:ascii="Times New Roman" w:hAnsi="Times New Roman" w:cs="Times New Roman"/>
            <w:sz w:val="24"/>
            <w:rPrChange w:id="326" w:author="Liu, Luyu" w:date="2020-06-02T00:00:00Z">
              <w:rPr/>
            </w:rPrChange>
          </w:rPr>
          <w:t xml:space="preserve"> </w:t>
        </w:r>
        <w:r>
          <w:rPr>
            <w:rFonts w:ascii="Times New Roman" w:hAnsi="Times New Roman" w:cs="Times New Roman"/>
            <w:sz w:val="24"/>
          </w:rPr>
          <w:t>T</w:t>
        </w:r>
        <w:r w:rsidRPr="00DF3DD2">
          <w:rPr>
            <w:rFonts w:ascii="Times New Roman" w:hAnsi="Times New Roman" w:cs="Times New Roman"/>
            <w:sz w:val="24"/>
            <w:rPrChange w:id="327" w:author="Liu, Luyu" w:date="2020-06-02T00:00:00Z">
              <w:rPr/>
            </w:rPrChange>
          </w:rPr>
          <w:t>he geographic pattern of response interval with incubation lag =0 from cliff point (quantile classification)</w:t>
        </w:r>
        <w:r>
          <w:rPr>
            <w:rFonts w:ascii="Times New Roman" w:hAnsi="Times New Roman" w:cs="Times New Roman"/>
            <w:sz w:val="24"/>
          </w:rPr>
          <w:t>.</w:t>
        </w:r>
      </w:ins>
    </w:p>
    <w:p w14:paraId="57DAB33C" w14:textId="6B191B5A" w:rsidR="00500CFC" w:rsidDel="00DF3DD2" w:rsidRDefault="00500CFC" w:rsidP="00617FE4">
      <w:pPr>
        <w:spacing w:line="480" w:lineRule="auto"/>
        <w:jc w:val="center"/>
        <w:rPr>
          <w:del w:id="328" w:author="Liu, Luyu" w:date="2020-06-01T23:59:00Z"/>
          <w:rFonts w:ascii="Times New Roman" w:hAnsi="Times New Roman" w:cs="Times New Roman"/>
          <w:sz w:val="24"/>
        </w:rPr>
        <w:pPrChange w:id="329" w:author="Liu, Luyu" w:date="2020-06-02T13:32:00Z">
          <w:pPr>
            <w:spacing w:line="240" w:lineRule="auto"/>
            <w:jc w:val="center"/>
          </w:pPr>
        </w:pPrChange>
      </w:pPr>
      <w:del w:id="330" w:author="Liu, Luyu" w:date="2020-06-01T23:59:00Z">
        <w:r w:rsidRPr="008E11AA" w:rsidDel="00DF3DD2">
          <w:rPr>
            <w:rFonts w:ascii="Times New Roman" w:hAnsi="Times New Roman" w:cs="Times New Roman"/>
            <w:sz w:val="24"/>
          </w:rPr>
          <w:delText xml:space="preserve">Figure </w:delText>
        </w:r>
        <w:r w:rsidRPr="008E11AA" w:rsidDel="00DF3DD2">
          <w:rPr>
            <w:rFonts w:ascii="Times New Roman" w:hAnsi="Times New Roman" w:cs="Times New Roman"/>
            <w:sz w:val="24"/>
          </w:rPr>
          <w:fldChar w:fldCharType="begin"/>
        </w:r>
        <w:r w:rsidRPr="00DF3DD2" w:rsidDel="00DF3DD2">
          <w:rPr>
            <w:rFonts w:ascii="Times New Roman" w:hAnsi="Times New Roman" w:cs="Times New Roman"/>
            <w:sz w:val="24"/>
          </w:rPr>
          <w:delInstrText xml:space="preserve"> SEQ Figure \* ARABIC </w:delInstrText>
        </w:r>
        <w:r w:rsidRPr="008E11AA" w:rsidDel="00DF3DD2">
          <w:rPr>
            <w:rFonts w:ascii="Times New Roman" w:hAnsi="Times New Roman" w:cs="Times New Roman"/>
            <w:sz w:val="24"/>
          </w:rPr>
          <w:fldChar w:fldCharType="separate"/>
        </w:r>
        <w:r w:rsidR="00824644" w:rsidRPr="00DF3DD2" w:rsidDel="00DF3DD2">
          <w:rPr>
            <w:rFonts w:ascii="Times New Roman" w:hAnsi="Times New Roman" w:cs="Times New Roman"/>
            <w:noProof/>
            <w:sz w:val="24"/>
          </w:rPr>
          <w:delText>3</w:delText>
        </w:r>
        <w:r w:rsidRPr="008E11AA" w:rsidDel="00DF3DD2">
          <w:rPr>
            <w:rFonts w:ascii="Times New Roman" w:hAnsi="Times New Roman" w:cs="Times New Roman"/>
            <w:sz w:val="24"/>
          </w:rPr>
          <w:fldChar w:fldCharType="end"/>
        </w:r>
        <w:r w:rsidRPr="008E11AA" w:rsidDel="00DF3DD2">
          <w:rPr>
            <w:rFonts w:ascii="Times New Roman" w:hAnsi="Times New Roman" w:cs="Times New Roman"/>
            <w:sz w:val="24"/>
          </w:rPr>
          <w:delText>:</w:delText>
        </w:r>
        <w:r w:rsidDel="00DF3DD2">
          <w:rPr>
            <w:rFonts w:ascii="Times New Roman" w:hAnsi="Times New Roman" w:cs="Times New Roman"/>
            <w:sz w:val="24"/>
          </w:rPr>
          <w:delText xml:space="preserve"> the geographic pattern of response interval with incubation lag =0 from cliff point (quantile classification)</w:delText>
        </w:r>
      </w:del>
    </w:p>
    <w:p w14:paraId="7C1AEBD2" w14:textId="370984FA" w:rsidR="00500CFC" w:rsidDel="002B1E08" w:rsidRDefault="00500CFC" w:rsidP="00617FE4">
      <w:pPr>
        <w:keepNext/>
        <w:spacing w:line="480" w:lineRule="auto"/>
        <w:rPr>
          <w:del w:id="331" w:author="Liu, Luyu" w:date="2020-06-02T11:19:00Z"/>
          <w:rFonts w:ascii="Times New Roman" w:hAnsi="Times New Roman" w:cs="Times New Roman"/>
          <w:sz w:val="24"/>
        </w:rPr>
        <w:pPrChange w:id="332" w:author="Liu, Luyu" w:date="2020-06-02T13:32:00Z">
          <w:pPr>
            <w:spacing w:line="480" w:lineRule="auto"/>
          </w:pPr>
        </w:pPrChange>
      </w:pPr>
      <w:r>
        <w:rPr>
          <w:rFonts w:ascii="Times New Roman" w:hAnsi="Times New Roman" w:cs="Times New Roman"/>
          <w:sz w:val="24"/>
        </w:rPr>
        <w:tab/>
      </w:r>
      <w:del w:id="333" w:author="Liu, Luyu" w:date="2020-06-02T11:19:00Z">
        <w:r w:rsidDel="002B1E08">
          <w:rPr>
            <w:rFonts w:ascii="Times New Roman" w:hAnsi="Times New Roman" w:cs="Times New Roman"/>
            <w:sz w:val="24"/>
          </w:rPr>
          <w:delText xml:space="preserve"> </w:delText>
        </w:r>
      </w:del>
    </w:p>
    <w:p w14:paraId="7E2CC44C" w14:textId="4D08FD6A" w:rsidR="00B83381" w:rsidRDefault="00500CFC" w:rsidP="00617FE4">
      <w:pPr>
        <w:keepNext/>
        <w:spacing w:line="480" w:lineRule="auto"/>
        <w:rPr>
          <w:ins w:id="334" w:author="Liu, Luyu" w:date="2020-06-01T23:45:00Z"/>
          <w:rFonts w:ascii="Times New Roman" w:hAnsi="Times New Roman" w:cs="Times New Roman"/>
          <w:sz w:val="24"/>
        </w:rPr>
        <w:pPrChange w:id="335" w:author="Liu, Luyu" w:date="2020-06-02T13:32:00Z">
          <w:pPr>
            <w:spacing w:line="240" w:lineRule="auto"/>
            <w:jc w:val="both"/>
          </w:pPr>
        </w:pPrChange>
      </w:pPr>
      <w:del w:id="336" w:author="Liu, Luyu" w:date="2020-06-02T11:19:00Z">
        <w:r w:rsidDel="002B1E08">
          <w:rPr>
            <w:rFonts w:ascii="Times New Roman" w:hAnsi="Times New Roman" w:cs="Times New Roman"/>
            <w:sz w:val="24"/>
          </w:rPr>
          <w:tab/>
        </w:r>
      </w:del>
      <w:r>
        <w:rPr>
          <w:rFonts w:ascii="Times New Roman" w:hAnsi="Times New Roman" w:cs="Times New Roman"/>
          <w:sz w:val="24"/>
        </w:rPr>
        <w:t>However, the geographic pattern is highly homogeneous for the response intervals from floor point, which represent how early each transit system’s users finished the stay-at-home process compared to the community spread. For the scenario of lag = 0, only Capital Metro in Austin, Texas has a positive response interval. For the case of Austin, the demand decrease started on March 5</w:t>
      </w:r>
      <w:r w:rsidRPr="008E6126">
        <w:rPr>
          <w:rFonts w:ascii="Times New Roman" w:hAnsi="Times New Roman" w:cs="Times New Roman"/>
          <w:sz w:val="24"/>
          <w:vertAlign w:val="superscript"/>
        </w:rPr>
        <w:t>th</w:t>
      </w:r>
      <w:r>
        <w:rPr>
          <w:rFonts w:ascii="Times New Roman" w:hAnsi="Times New Roman" w:cs="Times New Roman"/>
          <w:sz w:val="24"/>
        </w:rPr>
        <w:t xml:space="preserve"> and finished by March 23</w:t>
      </w:r>
      <w:r w:rsidRPr="008E6126">
        <w:rPr>
          <w:rFonts w:ascii="Times New Roman" w:hAnsi="Times New Roman" w:cs="Times New Roman"/>
          <w:sz w:val="24"/>
          <w:vertAlign w:val="superscript"/>
        </w:rPr>
        <w:t>nd</w:t>
      </w:r>
      <w:r>
        <w:rPr>
          <w:rFonts w:ascii="Times New Roman" w:hAnsi="Times New Roman" w:cs="Times New Roman"/>
          <w:sz w:val="24"/>
        </w:rPr>
        <w:t>; the first case was confirmed on March 25</w:t>
      </w:r>
      <w:r w:rsidRPr="008E6126">
        <w:rPr>
          <w:rFonts w:ascii="Times New Roman" w:hAnsi="Times New Roman" w:cs="Times New Roman"/>
          <w:sz w:val="24"/>
          <w:vertAlign w:val="superscript"/>
        </w:rPr>
        <w:t>th</w:t>
      </w:r>
      <w:r>
        <w:rPr>
          <w:rFonts w:ascii="Times New Roman" w:hAnsi="Times New Roman" w:cs="Times New Roman"/>
          <w:sz w:val="24"/>
        </w:rPr>
        <w:t>. However, long before the first confirmed case, the city and county authority declared a local state of emergency on March 6</w:t>
      </w:r>
      <w:r w:rsidRPr="005A7862">
        <w:rPr>
          <w:rFonts w:ascii="Times New Roman" w:hAnsi="Times New Roman" w:cs="Times New Roman"/>
          <w:sz w:val="24"/>
          <w:vertAlign w:val="superscript"/>
        </w:rPr>
        <w:t>th</w:t>
      </w:r>
      <w:r>
        <w:rPr>
          <w:rFonts w:ascii="Times New Roman" w:hAnsi="Times New Roman" w:cs="Times New Roman"/>
          <w:sz w:val="24"/>
          <w:vertAlign w:val="superscript"/>
        </w:rPr>
        <w:t xml:space="preserve"> </w:t>
      </w:r>
      <w:r>
        <w:rPr>
          <w:rFonts w:ascii="Times New Roman" w:hAnsi="Times New Roman" w:cs="Times New Roman"/>
          <w:sz w:val="24"/>
        </w:rPr>
        <w:fldChar w:fldCharType="begin" w:fldLock="1"/>
      </w:r>
      <w:r w:rsidR="00FE6168">
        <w:rPr>
          <w:rFonts w:ascii="Times New Roman" w:hAnsi="Times New Roman" w:cs="Times New Roman"/>
          <w:sz w:val="24"/>
        </w:rPr>
        <w:instrText>ADDIN CSL_CITATION {"citationItems":[{"id":"ITEM-1","itemData":{"URL":"https://www.fox7austin.com/news/city-county-leaders-declare-local-state-of-disaster-due-to-coronavirus-concerns","accessed":{"date-parts":[["2020","4","4"]]},"author":[{"dropping-particle":"","family":"Evans","given":"Elizabeth","non-dropping-particle":"","parse-names":false,"suffix":""}],"id":"ITEM-1","issued":{"date-parts":[["2020"]]},"title":"City, county leaders declare local state of disaster due to coronavirus concerns","type":"webpage"},"uris":["http://www.mendeley.com/documents/?uuid=bcb04d21-f735-481e-9fd6-bf249aed58b6"]}],"mendeley":{"formattedCitation":"[41]","plainTextFormattedCitation":"[41]","previouslyFormattedCitation":"[41]"},"properties":{"noteIndex":0},"schema":"https://github.com/citation-style-language/schema/raw/master/csl-citation.json"}</w:instrText>
      </w:r>
      <w:r>
        <w:rPr>
          <w:rFonts w:ascii="Times New Roman" w:hAnsi="Times New Roman" w:cs="Times New Roman"/>
          <w:sz w:val="24"/>
        </w:rPr>
        <w:fldChar w:fldCharType="separate"/>
      </w:r>
      <w:r w:rsidRPr="00423D84">
        <w:rPr>
          <w:rFonts w:ascii="Times New Roman" w:hAnsi="Times New Roman" w:cs="Times New Roman"/>
          <w:noProof/>
          <w:sz w:val="24"/>
        </w:rPr>
        <w:t>[41]</w:t>
      </w:r>
      <w:r>
        <w:rPr>
          <w:rFonts w:ascii="Times New Roman" w:hAnsi="Times New Roman" w:cs="Times New Roman"/>
          <w:sz w:val="24"/>
        </w:rPr>
        <w:fldChar w:fldCharType="end"/>
      </w:r>
      <w:r>
        <w:rPr>
          <w:rFonts w:ascii="Times New Roman" w:hAnsi="Times New Roman" w:cs="Times New Roman"/>
          <w:sz w:val="24"/>
        </w:rPr>
        <w:t xml:space="preserve">, which is one of the earliest places to take actions in the United States. The cliff point is also </w:t>
      </w:r>
      <w:commentRangeStart w:id="337"/>
      <w:r>
        <w:rPr>
          <w:rFonts w:ascii="Times New Roman" w:hAnsi="Times New Roman" w:cs="Times New Roman"/>
          <w:sz w:val="24"/>
        </w:rPr>
        <w:t xml:space="preserve">the same as the date of the local state of emergency, which </w:t>
      </w:r>
      <w:r>
        <w:rPr>
          <w:rFonts w:ascii="Times New Roman" w:hAnsi="Times New Roman" w:cs="Times New Roman"/>
          <w:sz w:val="24"/>
        </w:rPr>
        <w:lastRenderedPageBreak/>
        <w:t xml:space="preserve">suggests the effectiveness of the executive order. This can be one reason for the relatively fast and earlier reaction of transit users. </w:t>
      </w:r>
      <w:ins w:id="338" w:author="Liu, Luyu" w:date="2020-06-01T23:45:00Z">
        <w:r w:rsidR="00B83381">
          <w:rPr>
            <w:rFonts w:ascii="Times New Roman" w:hAnsi="Times New Roman" w:cs="Times New Roman"/>
            <w:sz w:val="24"/>
          </w:rPr>
          <w:t xml:space="preserve">The correlation analysis between the cliff point and the date of declaring state emergency </w:t>
        </w:r>
        <w:r w:rsidR="009A0F71">
          <w:rPr>
            <w:rFonts w:ascii="Times New Roman" w:hAnsi="Times New Roman" w:cs="Times New Roman"/>
            <w:sz w:val="24"/>
          </w:rPr>
          <w:t>moreover support this</w:t>
        </w:r>
      </w:ins>
      <w:ins w:id="339" w:author="Liu, Luyu" w:date="2020-06-01T23:48:00Z">
        <w:r w:rsidR="00053F74">
          <w:rPr>
            <w:rFonts w:ascii="Times New Roman" w:hAnsi="Times New Roman" w:cs="Times New Roman"/>
            <w:sz w:val="24"/>
          </w:rPr>
          <w:t xml:space="preserve"> claim</w:t>
        </w:r>
      </w:ins>
      <w:ins w:id="340" w:author="Liu, Luyu" w:date="2020-06-01T23:45:00Z">
        <w:r w:rsidR="009A0F71">
          <w:rPr>
            <w:rFonts w:ascii="Times New Roman" w:hAnsi="Times New Roman" w:cs="Times New Roman"/>
            <w:sz w:val="24"/>
          </w:rPr>
          <w:t xml:space="preserve">: it </w:t>
        </w:r>
        <w:r w:rsidR="00B83381">
          <w:rPr>
            <w:rFonts w:ascii="Times New Roman" w:hAnsi="Times New Roman" w:cs="Times New Roman"/>
            <w:sz w:val="24"/>
          </w:rPr>
          <w:t xml:space="preserve">shows </w:t>
        </w:r>
        <w:r w:rsidR="009A0F71">
          <w:rPr>
            <w:rFonts w:ascii="Times New Roman" w:hAnsi="Times New Roman" w:cs="Times New Roman"/>
            <w:sz w:val="24"/>
          </w:rPr>
          <w:t xml:space="preserve">that </w:t>
        </w:r>
      </w:ins>
      <w:ins w:id="341" w:author="Liu, Luyu" w:date="2020-06-02T13:23:00Z">
        <w:r w:rsidR="00906235">
          <w:rPr>
            <w:rFonts w:ascii="Times New Roman" w:hAnsi="Times New Roman" w:cs="Times New Roman"/>
            <w:sz w:val="24"/>
          </w:rPr>
          <w:t xml:space="preserve">an </w:t>
        </w:r>
      </w:ins>
      <w:ins w:id="342" w:author="Liu, Luyu" w:date="2020-06-01T23:46:00Z">
        <w:r w:rsidR="009A0F71">
          <w:rPr>
            <w:rFonts w:ascii="Times New Roman" w:hAnsi="Times New Roman" w:cs="Times New Roman"/>
            <w:sz w:val="24"/>
          </w:rPr>
          <w:t>earlier cliff point i</w:t>
        </w:r>
        <w:r w:rsidR="00A56C0D">
          <w:rPr>
            <w:rFonts w:ascii="Times New Roman" w:hAnsi="Times New Roman" w:cs="Times New Roman"/>
            <w:sz w:val="24"/>
          </w:rPr>
          <w:t>s positively correlated (p</w:t>
        </w:r>
        <w:r w:rsidR="009A0F71">
          <w:rPr>
            <w:rFonts w:ascii="Times New Roman" w:hAnsi="Times New Roman" w:cs="Times New Roman"/>
            <w:sz w:val="24"/>
          </w:rPr>
          <w:t xml:space="preserve"> = 0.002) with </w:t>
        </w:r>
      </w:ins>
      <w:ins w:id="343" w:author="Liu, Luyu" w:date="2020-06-02T13:24:00Z">
        <w:r w:rsidR="00906235">
          <w:rPr>
            <w:rFonts w:ascii="Times New Roman" w:hAnsi="Times New Roman" w:cs="Times New Roman"/>
            <w:sz w:val="24"/>
          </w:rPr>
          <w:t xml:space="preserve">an </w:t>
        </w:r>
      </w:ins>
      <w:ins w:id="344" w:author="Liu, Luyu" w:date="2020-06-01T23:46:00Z">
        <w:r w:rsidR="009A0F71">
          <w:rPr>
            <w:rFonts w:ascii="Times New Roman" w:hAnsi="Times New Roman" w:cs="Times New Roman"/>
            <w:sz w:val="24"/>
          </w:rPr>
          <w:t>earlier emergency date</w:t>
        </w:r>
      </w:ins>
      <w:ins w:id="345" w:author="Liu, Luyu" w:date="2020-06-01T23:45:00Z">
        <w:r w:rsidR="00B83381">
          <w:rPr>
            <w:rFonts w:ascii="Times New Roman" w:hAnsi="Times New Roman" w:cs="Times New Roman"/>
            <w:sz w:val="24"/>
          </w:rPr>
          <w:t xml:space="preserve">. </w:t>
        </w:r>
      </w:ins>
      <w:ins w:id="346" w:author="Liu, Luyu" w:date="2020-06-01T23:47:00Z">
        <w:r w:rsidR="009A0F71">
          <w:rPr>
            <w:rFonts w:ascii="Times New Roman" w:hAnsi="Times New Roman" w:cs="Times New Roman"/>
            <w:sz w:val="24"/>
          </w:rPr>
          <w:t>It shows people’s response time is not synchronized with the evolution of the pandemic, but with the local government’s policy.</w:t>
        </w:r>
      </w:ins>
      <w:commentRangeEnd w:id="337"/>
      <w:ins w:id="347" w:author="Liu, Luyu" w:date="2020-06-01T23:50:00Z">
        <w:r w:rsidR="00D5782D">
          <w:rPr>
            <w:rStyle w:val="CommentReference"/>
          </w:rPr>
          <w:commentReference w:id="337"/>
        </w:r>
      </w:ins>
    </w:p>
    <w:p w14:paraId="7678F95A" w14:textId="099C1510" w:rsidR="00B83381" w:rsidRDefault="00B83381" w:rsidP="00617FE4">
      <w:pPr>
        <w:spacing w:line="480" w:lineRule="auto"/>
        <w:jc w:val="both"/>
        <w:rPr>
          <w:rFonts w:ascii="Times New Roman" w:hAnsi="Times New Roman" w:cs="Times New Roman"/>
          <w:sz w:val="24"/>
        </w:rPr>
        <w:pPrChange w:id="348" w:author="Liu, Luyu" w:date="2020-06-02T13:32:00Z">
          <w:pPr>
            <w:spacing w:line="480" w:lineRule="auto"/>
            <w:jc w:val="both"/>
          </w:pPr>
        </w:pPrChange>
      </w:pPr>
      <w:ins w:id="349" w:author="Liu, Luyu" w:date="2020-06-01T23:45:00Z">
        <w:r>
          <w:rPr>
            <w:rFonts w:ascii="Times New Roman" w:hAnsi="Times New Roman" w:cs="Times New Roman"/>
            <w:sz w:val="24"/>
          </w:rPr>
          <w:t xml:space="preserve"> </w:t>
        </w:r>
      </w:ins>
    </w:p>
    <w:commentRangeStart w:id="350"/>
    <w:p w14:paraId="38517EC3" w14:textId="0301563F" w:rsidR="00500CFC" w:rsidDel="00A17500" w:rsidRDefault="00500CFC" w:rsidP="00617FE4">
      <w:pPr>
        <w:spacing w:line="480" w:lineRule="auto"/>
        <w:ind w:firstLine="720"/>
        <w:jc w:val="both"/>
        <w:rPr>
          <w:del w:id="351" w:author="Liu, Luyu" w:date="2020-06-01T22:39:00Z"/>
          <w:rFonts w:ascii="Times New Roman" w:hAnsi="Times New Roman" w:cs="Times New Roman"/>
          <w:sz w:val="24"/>
        </w:rPr>
        <w:pPrChange w:id="352" w:author="Liu, Luyu" w:date="2020-06-02T13:32:00Z">
          <w:pPr>
            <w:spacing w:line="480" w:lineRule="auto"/>
            <w:ind w:firstLine="720"/>
            <w:jc w:val="both"/>
          </w:pPr>
        </w:pPrChange>
      </w:pPr>
      <w:del w:id="353" w:author="Liu, Luyu" w:date="2020-06-01T22:39:00Z">
        <w:r w:rsidDel="00A17500">
          <w:rPr>
            <w:rFonts w:ascii="Times New Roman" w:hAnsi="Times New Roman" w:cs="Times New Roman"/>
            <w:sz w:val="24"/>
          </w:rPr>
          <w:fldChar w:fldCharType="begin"/>
        </w:r>
        <w:r w:rsidRPr="00A17500" w:rsidDel="00A17500">
          <w:rPr>
            <w:rFonts w:ascii="Times New Roman" w:hAnsi="Times New Roman" w:cs="Times New Roman"/>
            <w:sz w:val="24"/>
          </w:rPr>
          <w:delInstrText xml:space="preserve"> REF _Ref36929078 \h  \* MERGEFORMAT </w:delInstrText>
        </w:r>
        <w:r w:rsidDel="00A17500">
          <w:rPr>
            <w:rFonts w:ascii="Times New Roman" w:hAnsi="Times New Roman" w:cs="Times New Roman"/>
            <w:sz w:val="24"/>
          </w:rPr>
        </w:r>
        <w:r w:rsidDel="00A17500">
          <w:rPr>
            <w:rFonts w:ascii="Times New Roman" w:hAnsi="Times New Roman" w:cs="Times New Roman"/>
            <w:sz w:val="24"/>
          </w:rPr>
          <w:fldChar w:fldCharType="separate"/>
        </w:r>
        <w:r w:rsidRPr="00053F74" w:rsidDel="00A17500">
          <w:rPr>
            <w:rFonts w:ascii="Times New Roman" w:hAnsi="Times New Roman" w:cs="Times New Roman"/>
            <w:sz w:val="24"/>
          </w:rPr>
          <w:delText xml:space="preserve">Figure </w:delText>
        </w:r>
        <w:r w:rsidRPr="00053F74" w:rsidDel="00A17500">
          <w:rPr>
            <w:rFonts w:ascii="Times New Roman" w:hAnsi="Times New Roman" w:cs="Times New Roman"/>
            <w:noProof/>
            <w:sz w:val="24"/>
          </w:rPr>
          <w:delText>4</w:delText>
        </w:r>
        <w:r w:rsidDel="00A17500">
          <w:rPr>
            <w:rFonts w:ascii="Times New Roman" w:hAnsi="Times New Roman" w:cs="Times New Roman"/>
            <w:sz w:val="24"/>
          </w:rPr>
          <w:fldChar w:fldCharType="end"/>
        </w:r>
        <w:r w:rsidDel="00A17500">
          <w:rPr>
            <w:rFonts w:ascii="Times New Roman" w:hAnsi="Times New Roman" w:cs="Times New Roman"/>
            <w:sz w:val="24"/>
          </w:rPr>
          <w:delText xml:space="preserve"> shows the trend of ratio of transit systems with positive response interval with respect to different incubation lag for both cliff and floor point. </w:delText>
        </w:r>
        <w:r w:rsidDel="00A17500">
          <w:rPr>
            <w:rFonts w:ascii="Times New Roman" w:hAnsi="Times New Roman" w:cs="Times New Roman" w:hint="eastAsia"/>
            <w:sz w:val="24"/>
          </w:rPr>
          <w:delText>As</w:delText>
        </w:r>
        <w:r w:rsidDel="00A17500">
          <w:rPr>
            <w:rFonts w:ascii="Times New Roman" w:hAnsi="Times New Roman" w:cs="Times New Roman"/>
            <w:sz w:val="24"/>
          </w:rPr>
          <w:delText xml:space="preserve"> the incubation lag increases, the ratio of systems with positive responses interval from cliff point decreases from 61% (lag=0) to 33% (lag=5) and then to 6.5% (lag=14). Under the most ideal circumstances, the curve should finish its decline and re-stabilize before community spread, which means as many transit users as possible avoided non-essential transit trips after the virus began community spread. However, the curve of response interval from floor point is generally a flat line of 0, suggesting that no city re-stabilized at its lower, base level of demand before community spread happened. </w:delText>
        </w:r>
        <w:commentRangeEnd w:id="350"/>
        <w:r w:rsidDel="00A17500">
          <w:rPr>
            <w:rStyle w:val="CommentReference"/>
          </w:rPr>
          <w:commentReference w:id="350"/>
        </w:r>
      </w:del>
    </w:p>
    <w:p w14:paraId="2978D037" w14:textId="243EB1B9" w:rsidR="00500CFC" w:rsidRDefault="00500CFC" w:rsidP="00617FE4">
      <w:pPr>
        <w:keepNext/>
        <w:spacing w:line="480" w:lineRule="auto"/>
        <w:rPr>
          <w:noProof/>
        </w:rPr>
        <w:pPrChange w:id="354" w:author="Liu, Luyu" w:date="2020-06-02T13:32:00Z">
          <w:pPr>
            <w:keepNext/>
            <w:spacing w:line="480" w:lineRule="auto"/>
          </w:pPr>
        </w:pPrChange>
      </w:pPr>
      <w:del w:id="355" w:author="Liu, Luyu" w:date="2020-06-01T22:39:00Z">
        <w:r w:rsidRPr="00260C99" w:rsidDel="00A17500">
          <w:rPr>
            <w:noProof/>
          </w:rPr>
          <w:delText xml:space="preserve"> </w:delText>
        </w:r>
      </w:del>
    </w:p>
    <w:p w14:paraId="1AD88B80" w14:textId="77777777" w:rsidR="00500CFC" w:rsidRDefault="00500CFC" w:rsidP="00617FE4">
      <w:pPr>
        <w:spacing w:line="480" w:lineRule="auto"/>
        <w:rPr>
          <w:rFonts w:ascii="Times New Roman" w:hAnsi="Times New Roman" w:cs="Times New Roman"/>
          <w:sz w:val="24"/>
        </w:rPr>
        <w:pPrChange w:id="356" w:author="Liu, Luyu" w:date="2020-06-02T13:32:00Z">
          <w:pPr>
            <w:spacing w:line="480" w:lineRule="auto"/>
          </w:pPr>
        </w:pPrChange>
      </w:pPr>
    </w:p>
    <w:p w14:paraId="006C65DA" w14:textId="77777777" w:rsidR="00500CFC" w:rsidRDefault="00500CFC" w:rsidP="00617FE4">
      <w:pPr>
        <w:spacing w:line="480" w:lineRule="auto"/>
        <w:rPr>
          <w:rFonts w:ascii="Times New Roman" w:hAnsi="Times New Roman" w:cs="Times New Roman"/>
          <w:sz w:val="24"/>
        </w:rPr>
        <w:pPrChange w:id="357" w:author="Liu, Luyu" w:date="2020-06-02T13:32:00Z">
          <w:pPr>
            <w:spacing w:line="480" w:lineRule="auto"/>
          </w:pPr>
        </w:pPrChange>
      </w:pPr>
    </w:p>
    <w:p w14:paraId="598C0016" w14:textId="77777777" w:rsidR="00500CFC" w:rsidRPr="009457DC" w:rsidRDefault="00500CFC" w:rsidP="00617FE4">
      <w:pPr>
        <w:pStyle w:val="ListParagraph"/>
        <w:numPr>
          <w:ilvl w:val="1"/>
          <w:numId w:val="2"/>
        </w:numPr>
        <w:spacing w:line="480" w:lineRule="auto"/>
        <w:rPr>
          <w:rFonts w:ascii="Times New Roman" w:hAnsi="Times New Roman" w:cs="Times New Roman"/>
          <w:b/>
          <w:sz w:val="24"/>
        </w:rPr>
        <w:pPrChange w:id="358" w:author="Liu, Luyu" w:date="2020-06-02T13:32:00Z">
          <w:pPr>
            <w:pStyle w:val="ListParagraph"/>
            <w:numPr>
              <w:ilvl w:val="1"/>
              <w:numId w:val="2"/>
            </w:numPr>
            <w:spacing w:line="480" w:lineRule="auto"/>
            <w:ind w:left="360" w:hanging="360"/>
          </w:pPr>
        </w:pPrChange>
      </w:pPr>
      <w:commentRangeStart w:id="359"/>
      <w:commentRangeStart w:id="360"/>
      <w:r w:rsidRPr="009457DC">
        <w:rPr>
          <w:rFonts w:ascii="Times New Roman" w:hAnsi="Times New Roman" w:cs="Times New Roman"/>
          <w:b/>
          <w:sz w:val="24"/>
        </w:rPr>
        <w:t xml:space="preserve"> Decay </w:t>
      </w:r>
      <w:r>
        <w:rPr>
          <w:rFonts w:ascii="Times New Roman" w:hAnsi="Times New Roman" w:cs="Times New Roman"/>
          <w:b/>
          <w:sz w:val="24"/>
        </w:rPr>
        <w:t>rate</w:t>
      </w:r>
    </w:p>
    <w:p w14:paraId="6AEC260E" w14:textId="1C829DB0" w:rsidR="00500CFC" w:rsidRDefault="00E84109" w:rsidP="00617FE4">
      <w:pPr>
        <w:spacing w:line="480" w:lineRule="auto"/>
        <w:jc w:val="both"/>
        <w:rPr>
          <w:rFonts w:ascii="Times New Roman" w:hAnsi="Times New Roman" w:cs="Times New Roman"/>
          <w:sz w:val="24"/>
        </w:rPr>
        <w:pPrChange w:id="361" w:author="Liu, Luyu" w:date="2020-06-02T13:32:00Z">
          <w:pPr>
            <w:spacing w:line="480" w:lineRule="auto"/>
            <w:jc w:val="both"/>
          </w:pPr>
        </w:pPrChange>
      </w:pPr>
      <w:ins w:id="362" w:author="Liu, Luyu" w:date="2020-06-02T10:13:00Z">
        <w:r>
          <w:rPr>
            <w:rFonts w:ascii="Times New Roman" w:hAnsi="Times New Roman" w:cs="Times New Roman"/>
            <w:sz w:val="24"/>
          </w:rPr>
          <w:fldChar w:fldCharType="begin"/>
        </w:r>
        <w:r>
          <w:rPr>
            <w:rFonts w:ascii="Times New Roman" w:hAnsi="Times New Roman" w:cs="Times New Roman"/>
            <w:sz w:val="24"/>
          </w:rPr>
          <w:instrText xml:space="preserve"> REF _Ref41985219 \h </w:instrText>
        </w:r>
      </w:ins>
      <w:r>
        <w:rPr>
          <w:rFonts w:ascii="Times New Roman" w:hAnsi="Times New Roman" w:cs="Times New Roman"/>
          <w:sz w:val="24"/>
        </w:rPr>
      </w:r>
      <w:r>
        <w:rPr>
          <w:rFonts w:ascii="Times New Roman" w:hAnsi="Times New Roman" w:cs="Times New Roman"/>
          <w:sz w:val="24"/>
        </w:rPr>
        <w:fldChar w:fldCharType="separate"/>
      </w:r>
      <w:ins w:id="363" w:author="Liu, Luyu" w:date="2020-06-02T10:13:00Z">
        <w:r w:rsidRPr="001C17A3">
          <w:rPr>
            <w:rFonts w:ascii="Times New Roman" w:hAnsi="Times New Roman" w:cs="Times New Roman"/>
            <w:sz w:val="24"/>
            <w:rPrChange w:id="364" w:author="Liu, Luyu" w:date="2020-06-02T00:01:00Z">
              <w:rPr/>
            </w:rPrChange>
          </w:rPr>
          <w:t xml:space="preserve">Fig </w:t>
        </w:r>
        <w:r>
          <w:rPr>
            <w:rFonts w:ascii="Times New Roman" w:hAnsi="Times New Roman" w:cs="Times New Roman"/>
            <w:noProof/>
            <w:sz w:val="24"/>
          </w:rPr>
          <w:t>5</w:t>
        </w:r>
        <w:r>
          <w:rPr>
            <w:rFonts w:ascii="Times New Roman" w:hAnsi="Times New Roman" w:cs="Times New Roman"/>
            <w:sz w:val="24"/>
          </w:rPr>
          <w:fldChar w:fldCharType="end"/>
        </w:r>
        <w:r>
          <w:rPr>
            <w:rFonts w:ascii="Times New Roman" w:hAnsi="Times New Roman" w:cs="Times New Roman"/>
            <w:sz w:val="24"/>
          </w:rPr>
          <w:t xml:space="preserve"> </w:t>
        </w:r>
      </w:ins>
      <w:del w:id="365" w:author="Liu, Luyu" w:date="2020-06-02T10:13:00Z">
        <w:r w:rsidR="00500CFC" w:rsidDel="00E84109">
          <w:rPr>
            <w:rFonts w:ascii="Times New Roman" w:hAnsi="Times New Roman" w:cs="Times New Roman"/>
            <w:sz w:val="24"/>
          </w:rPr>
          <w:fldChar w:fldCharType="begin"/>
        </w:r>
        <w:r w:rsidR="00500CFC" w:rsidRPr="00E84109" w:rsidDel="00E84109">
          <w:rPr>
            <w:rFonts w:ascii="Times New Roman" w:hAnsi="Times New Roman" w:cs="Times New Roman"/>
            <w:sz w:val="24"/>
          </w:rPr>
          <w:delInstrText xml:space="preserve"> REF _Ref40213549 \h  \* MERGEFORMAT </w:delInstrText>
        </w:r>
        <w:r w:rsidR="00500CFC" w:rsidDel="00E84109">
          <w:rPr>
            <w:rFonts w:ascii="Times New Roman" w:hAnsi="Times New Roman" w:cs="Times New Roman"/>
            <w:sz w:val="24"/>
          </w:rPr>
        </w:r>
        <w:r w:rsidR="00500CFC" w:rsidDel="00E84109">
          <w:rPr>
            <w:rFonts w:ascii="Times New Roman" w:hAnsi="Times New Roman" w:cs="Times New Roman"/>
            <w:sz w:val="24"/>
          </w:rPr>
          <w:fldChar w:fldCharType="separate"/>
        </w:r>
        <w:r w:rsidR="00500CFC" w:rsidRPr="00E84109" w:rsidDel="00E84109">
          <w:rPr>
            <w:rFonts w:ascii="Times New Roman" w:hAnsi="Times New Roman" w:cs="Times New Roman"/>
            <w:sz w:val="24"/>
          </w:rPr>
          <w:delText xml:space="preserve">Figure </w:delText>
        </w:r>
        <w:r w:rsidR="00500CFC" w:rsidRPr="00E84109" w:rsidDel="00E84109">
          <w:rPr>
            <w:rFonts w:ascii="Times New Roman" w:hAnsi="Times New Roman" w:cs="Times New Roman"/>
            <w:noProof/>
            <w:sz w:val="24"/>
          </w:rPr>
          <w:delText>5</w:delText>
        </w:r>
        <w:r w:rsidR="00500CFC" w:rsidDel="00E84109">
          <w:rPr>
            <w:rFonts w:ascii="Times New Roman" w:hAnsi="Times New Roman" w:cs="Times New Roman"/>
            <w:sz w:val="24"/>
          </w:rPr>
          <w:fldChar w:fldCharType="end"/>
        </w:r>
        <w:r w:rsidR="00500CFC" w:rsidDel="00E84109">
          <w:rPr>
            <w:rFonts w:ascii="Times New Roman" w:hAnsi="Times New Roman" w:cs="Times New Roman"/>
            <w:sz w:val="24"/>
          </w:rPr>
          <w:delText xml:space="preserve"> </w:delText>
        </w:r>
      </w:del>
      <w:r w:rsidR="00500CFC">
        <w:rPr>
          <w:rFonts w:ascii="Times New Roman" w:hAnsi="Times New Roman" w:cs="Times New Roman"/>
          <w:sz w:val="24"/>
        </w:rPr>
        <w:t xml:space="preserve">shows the geographic pattern of decay rate. Transit systems in the north, especially those in larger communities, and college towns reached their floor values the quickest while transit systems in the Midwest and southern communities took the longest to reach their floors. College towns emptied quickly during the pandemic. </w:t>
      </w:r>
      <w:commentRangeStart w:id="366"/>
      <w:r w:rsidR="00500CFC">
        <w:rPr>
          <w:rFonts w:ascii="Times New Roman" w:hAnsi="Times New Roman" w:cs="Times New Roman"/>
          <w:sz w:val="24"/>
        </w:rPr>
        <w:t>The slower decay rate in the Midwest and South may be explained by businesses staying open longer during the pandemic.</w:t>
      </w:r>
      <w:commentRangeEnd w:id="366"/>
      <w:r w:rsidR="00500CFC">
        <w:rPr>
          <w:rStyle w:val="CommentReference"/>
        </w:rPr>
        <w:commentReference w:id="366"/>
      </w:r>
    </w:p>
    <w:p w14:paraId="007CD922" w14:textId="77777777" w:rsidR="00500CFC" w:rsidRPr="008811C5" w:rsidRDefault="00500CFC" w:rsidP="00617FE4">
      <w:pPr>
        <w:spacing w:line="480" w:lineRule="auto"/>
        <w:rPr>
          <w:rFonts w:ascii="Times New Roman" w:hAnsi="Times New Roman" w:cs="Times New Roman"/>
          <w:sz w:val="24"/>
        </w:rPr>
        <w:pPrChange w:id="367" w:author="Liu, Luyu" w:date="2020-06-02T13:32:00Z">
          <w:pPr>
            <w:spacing w:line="480" w:lineRule="auto"/>
          </w:pPr>
        </w:pPrChange>
      </w:pPr>
    </w:p>
    <w:p w14:paraId="50A28C25" w14:textId="54B16834" w:rsidR="00500CFC" w:rsidDel="001C17A3" w:rsidRDefault="00500CFC" w:rsidP="00617FE4">
      <w:pPr>
        <w:keepNext/>
        <w:spacing w:line="480" w:lineRule="auto"/>
        <w:rPr>
          <w:del w:id="368" w:author="Liu, Luyu" w:date="2020-06-02T00:00:00Z"/>
          <w:rFonts w:ascii="Times New Roman" w:hAnsi="Times New Roman" w:cs="Times New Roman"/>
          <w:sz w:val="24"/>
        </w:rPr>
        <w:pPrChange w:id="369" w:author="Liu, Luyu" w:date="2020-06-02T13:32:00Z">
          <w:pPr>
            <w:spacing w:line="480" w:lineRule="auto"/>
            <w:jc w:val="center"/>
          </w:pPr>
        </w:pPrChange>
      </w:pPr>
      <w:r w:rsidRPr="00EC173A">
        <w:rPr>
          <w:noProof/>
        </w:rPr>
        <w:lastRenderedPageBreak/>
        <w:t xml:space="preserve"> </w:t>
      </w:r>
      <w:ins w:id="370" w:author="Liu, Luyu" w:date="2020-06-02T11:19:00Z">
        <w:r w:rsidR="00CE72F4">
          <w:rPr>
            <w:noProof/>
          </w:rPr>
          <w:pict w14:anchorId="6055E467">
            <v:shape id="_x0000_i1028" type="#_x0000_t75" style="width:467.25pt;height:330.75pt">
              <v:imagedata r:id="rId16" o:title="Fig 4"/>
            </v:shape>
          </w:pict>
        </w:r>
      </w:ins>
      <w:del w:id="371" w:author="Liu, Luyu" w:date="2020-06-02T11:19:00Z">
        <w:r w:rsidDel="00DE50E8">
          <w:rPr>
            <w:noProof/>
          </w:rPr>
          <w:drawing>
            <wp:inline distT="0" distB="0" distL="0" distR="0" wp14:anchorId="48E2AF3A" wp14:editId="32B255C0">
              <wp:extent cx="5943600" cy="345313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453130"/>
                      </a:xfrm>
                      <a:prstGeom prst="rect">
                        <a:avLst/>
                      </a:prstGeom>
                    </pic:spPr>
                  </pic:pic>
                </a:graphicData>
              </a:graphic>
            </wp:inline>
          </w:drawing>
        </w:r>
      </w:del>
    </w:p>
    <w:p w14:paraId="6331C52C" w14:textId="4C48C9EE" w:rsidR="001C17A3" w:rsidRDefault="001C17A3" w:rsidP="00617FE4">
      <w:pPr>
        <w:keepNext/>
        <w:spacing w:line="480" w:lineRule="auto"/>
        <w:rPr>
          <w:ins w:id="372" w:author="Liu, Luyu" w:date="2020-06-02T00:00:00Z"/>
          <w:rFonts w:ascii="Times New Roman" w:hAnsi="Times New Roman" w:cs="Times New Roman"/>
          <w:sz w:val="24"/>
        </w:rPr>
        <w:pPrChange w:id="373" w:author="Liu, Luyu" w:date="2020-06-02T13:32:00Z">
          <w:pPr>
            <w:keepNext/>
            <w:spacing w:line="480" w:lineRule="auto"/>
          </w:pPr>
        </w:pPrChange>
      </w:pPr>
    </w:p>
    <w:p w14:paraId="1F7785B5" w14:textId="1E784FBE" w:rsidR="001C17A3" w:rsidRPr="001C17A3" w:rsidRDefault="001C17A3" w:rsidP="00617FE4">
      <w:pPr>
        <w:spacing w:line="480" w:lineRule="auto"/>
        <w:jc w:val="center"/>
        <w:rPr>
          <w:ins w:id="374" w:author="Liu, Luyu" w:date="2020-06-02T00:00:00Z"/>
          <w:rFonts w:ascii="Times New Roman" w:hAnsi="Times New Roman" w:cs="Times New Roman"/>
          <w:sz w:val="24"/>
          <w:rPrChange w:id="375" w:author="Liu, Luyu" w:date="2020-06-02T00:00:00Z">
            <w:rPr>
              <w:ins w:id="376" w:author="Liu, Luyu" w:date="2020-06-02T00:00:00Z"/>
            </w:rPr>
          </w:rPrChange>
        </w:rPr>
        <w:pPrChange w:id="377" w:author="Liu, Luyu" w:date="2020-06-02T13:32:00Z">
          <w:pPr>
            <w:keepNext/>
            <w:spacing w:line="480" w:lineRule="auto"/>
          </w:pPr>
        </w:pPrChange>
      </w:pPr>
      <w:ins w:id="378" w:author="Liu, Luyu" w:date="2020-06-02T00:00:00Z">
        <w:r w:rsidRPr="001C17A3">
          <w:rPr>
            <w:rFonts w:ascii="Times New Roman" w:hAnsi="Times New Roman" w:cs="Times New Roman"/>
            <w:sz w:val="24"/>
            <w:rPrChange w:id="379" w:author="Liu, Luyu" w:date="2020-06-02T00:00:00Z">
              <w:rPr/>
            </w:rPrChange>
          </w:rPr>
          <w:t xml:space="preserve">Fig </w:t>
        </w:r>
        <w:r w:rsidRPr="001C17A3">
          <w:rPr>
            <w:rFonts w:ascii="Times New Roman" w:hAnsi="Times New Roman" w:cs="Times New Roman"/>
            <w:sz w:val="24"/>
            <w:rPrChange w:id="380" w:author="Liu, Luyu" w:date="2020-06-02T00:00:00Z">
              <w:rPr/>
            </w:rPrChange>
          </w:rPr>
          <w:fldChar w:fldCharType="begin"/>
        </w:r>
        <w:r w:rsidRPr="001C17A3">
          <w:rPr>
            <w:rFonts w:ascii="Times New Roman" w:hAnsi="Times New Roman" w:cs="Times New Roman"/>
            <w:sz w:val="24"/>
            <w:rPrChange w:id="381" w:author="Liu, Luyu" w:date="2020-06-02T00:00:00Z">
              <w:rPr/>
            </w:rPrChange>
          </w:rPr>
          <w:instrText xml:space="preserve"> SEQ Fig \* ARABIC </w:instrText>
        </w:r>
      </w:ins>
      <w:r w:rsidRPr="001C17A3">
        <w:rPr>
          <w:rFonts w:ascii="Times New Roman" w:hAnsi="Times New Roman" w:cs="Times New Roman"/>
          <w:sz w:val="24"/>
          <w:rPrChange w:id="382" w:author="Liu, Luyu" w:date="2020-06-02T00:00:00Z">
            <w:rPr/>
          </w:rPrChange>
        </w:rPr>
        <w:fldChar w:fldCharType="separate"/>
      </w:r>
      <w:ins w:id="383" w:author="Liu, Luyu" w:date="2020-06-02T00:04:00Z">
        <w:r w:rsidR="001F79A7">
          <w:rPr>
            <w:rFonts w:ascii="Times New Roman" w:hAnsi="Times New Roman" w:cs="Times New Roman"/>
            <w:noProof/>
            <w:sz w:val="24"/>
          </w:rPr>
          <w:t>4</w:t>
        </w:r>
      </w:ins>
      <w:ins w:id="384" w:author="Liu, Luyu" w:date="2020-06-02T00:00:00Z">
        <w:r w:rsidRPr="001C17A3">
          <w:rPr>
            <w:rFonts w:ascii="Times New Roman" w:hAnsi="Times New Roman" w:cs="Times New Roman"/>
            <w:sz w:val="24"/>
            <w:rPrChange w:id="385" w:author="Liu, Luyu" w:date="2020-06-02T00:00:00Z">
              <w:rPr/>
            </w:rPrChange>
          </w:rPr>
          <w:fldChar w:fldCharType="end"/>
        </w:r>
        <w:r>
          <w:rPr>
            <w:rFonts w:ascii="Times New Roman" w:hAnsi="Times New Roman" w:cs="Times New Roman"/>
            <w:sz w:val="24"/>
          </w:rPr>
          <w:t>.</w:t>
        </w:r>
        <w:r w:rsidRPr="001C17A3">
          <w:rPr>
            <w:rFonts w:ascii="Times New Roman" w:hAnsi="Times New Roman" w:cs="Times New Roman"/>
            <w:sz w:val="24"/>
            <w:rPrChange w:id="386" w:author="Liu, Luyu" w:date="2020-06-02T00:00:00Z">
              <w:rPr/>
            </w:rPrChange>
          </w:rPr>
          <w:t xml:space="preserve"> Geographic distribution of decay rate (quantile classification)</w:t>
        </w:r>
        <w:r>
          <w:rPr>
            <w:rFonts w:ascii="Times New Roman" w:hAnsi="Times New Roman" w:cs="Times New Roman"/>
            <w:sz w:val="24"/>
          </w:rPr>
          <w:t>.</w:t>
        </w:r>
      </w:ins>
    </w:p>
    <w:p w14:paraId="06E75A63" w14:textId="63CAAB74" w:rsidR="00500CFC" w:rsidRDefault="00500CFC" w:rsidP="00617FE4">
      <w:pPr>
        <w:keepNext/>
        <w:spacing w:line="480" w:lineRule="auto"/>
        <w:rPr>
          <w:rFonts w:ascii="Times New Roman" w:hAnsi="Times New Roman" w:cs="Times New Roman"/>
          <w:sz w:val="24"/>
        </w:rPr>
        <w:pPrChange w:id="387" w:author="Liu, Luyu" w:date="2020-06-02T13:32:00Z">
          <w:pPr>
            <w:spacing w:line="480" w:lineRule="auto"/>
            <w:jc w:val="center"/>
          </w:pPr>
        </w:pPrChange>
      </w:pPr>
      <w:del w:id="388" w:author="Liu, Luyu" w:date="2020-06-02T00:00:00Z">
        <w:r w:rsidRPr="009F5DFE" w:rsidDel="001C17A3">
          <w:rPr>
            <w:rFonts w:ascii="Times New Roman" w:hAnsi="Times New Roman" w:cs="Times New Roman"/>
            <w:sz w:val="24"/>
          </w:rPr>
          <w:delText xml:space="preserve">Figure </w:delText>
        </w:r>
        <w:r w:rsidRPr="009F5DFE" w:rsidDel="001C17A3">
          <w:rPr>
            <w:rFonts w:ascii="Times New Roman" w:hAnsi="Times New Roman" w:cs="Times New Roman"/>
            <w:sz w:val="24"/>
          </w:rPr>
          <w:fldChar w:fldCharType="begin"/>
        </w:r>
        <w:r w:rsidRPr="001C17A3" w:rsidDel="001C17A3">
          <w:rPr>
            <w:rFonts w:ascii="Times New Roman" w:hAnsi="Times New Roman" w:cs="Times New Roman"/>
            <w:sz w:val="24"/>
          </w:rPr>
          <w:delInstrText xml:space="preserve"> SEQ Figure \* ARABIC </w:delInstrText>
        </w:r>
        <w:r w:rsidRPr="009F5DFE" w:rsidDel="001C17A3">
          <w:rPr>
            <w:rFonts w:ascii="Times New Roman" w:hAnsi="Times New Roman" w:cs="Times New Roman"/>
            <w:sz w:val="24"/>
          </w:rPr>
          <w:fldChar w:fldCharType="separate"/>
        </w:r>
      </w:del>
      <w:del w:id="389" w:author="Liu, Luyu" w:date="2020-06-01T23:50:00Z">
        <w:r w:rsidRPr="001C17A3" w:rsidDel="00824644">
          <w:rPr>
            <w:rFonts w:ascii="Times New Roman" w:hAnsi="Times New Roman" w:cs="Times New Roman"/>
            <w:noProof/>
            <w:sz w:val="24"/>
          </w:rPr>
          <w:delText>5</w:delText>
        </w:r>
      </w:del>
      <w:del w:id="390" w:author="Liu, Luyu" w:date="2020-06-02T00:00:00Z">
        <w:r w:rsidRPr="009F5DFE" w:rsidDel="001C17A3">
          <w:rPr>
            <w:rFonts w:ascii="Times New Roman" w:hAnsi="Times New Roman" w:cs="Times New Roman"/>
            <w:sz w:val="24"/>
          </w:rPr>
          <w:fldChar w:fldCharType="end"/>
        </w:r>
        <w:r w:rsidRPr="009F5DFE" w:rsidDel="001C17A3">
          <w:rPr>
            <w:rFonts w:ascii="Times New Roman" w:hAnsi="Times New Roman" w:cs="Times New Roman"/>
            <w:sz w:val="24"/>
          </w:rPr>
          <w:delText xml:space="preserve">: </w:delText>
        </w:r>
        <w:r w:rsidDel="001C17A3">
          <w:rPr>
            <w:rFonts w:ascii="Times New Roman" w:hAnsi="Times New Roman" w:cs="Times New Roman"/>
            <w:sz w:val="24"/>
          </w:rPr>
          <w:delText xml:space="preserve">Geographic </w:delText>
        </w:r>
        <w:r w:rsidRPr="009F5DFE" w:rsidDel="001C17A3">
          <w:rPr>
            <w:rFonts w:ascii="Times New Roman" w:hAnsi="Times New Roman" w:cs="Times New Roman"/>
            <w:sz w:val="24"/>
          </w:rPr>
          <w:delText xml:space="preserve">distribution of </w:delText>
        </w:r>
        <w:r w:rsidDel="001C17A3">
          <w:rPr>
            <w:rFonts w:ascii="Times New Roman" w:hAnsi="Times New Roman" w:cs="Times New Roman"/>
            <w:sz w:val="24"/>
          </w:rPr>
          <w:delText>decay rate (quantile classification)</w:delText>
        </w:r>
      </w:del>
    </w:p>
    <w:p w14:paraId="748338F7" w14:textId="78B6A3F8" w:rsidR="00500CFC" w:rsidRPr="00AC2AE6" w:rsidRDefault="00E84109" w:rsidP="00617FE4">
      <w:pPr>
        <w:spacing w:line="480" w:lineRule="auto"/>
        <w:ind w:firstLine="720"/>
        <w:jc w:val="both"/>
        <w:rPr>
          <w:rFonts w:ascii="Times New Roman" w:hAnsi="Times New Roman" w:cs="Times New Roman"/>
          <w:sz w:val="24"/>
        </w:rPr>
        <w:pPrChange w:id="391" w:author="Liu, Luyu" w:date="2020-06-02T13:32:00Z">
          <w:pPr>
            <w:spacing w:line="480" w:lineRule="auto"/>
            <w:ind w:firstLine="720"/>
            <w:jc w:val="both"/>
          </w:pPr>
        </w:pPrChange>
      </w:pPr>
      <w:ins w:id="392" w:author="Liu, Luyu" w:date="2020-06-02T10:13:00Z">
        <w:r>
          <w:rPr>
            <w:rFonts w:ascii="Times New Roman" w:hAnsi="Times New Roman" w:cs="Times New Roman"/>
            <w:sz w:val="24"/>
          </w:rPr>
          <w:fldChar w:fldCharType="begin"/>
        </w:r>
        <w:r>
          <w:rPr>
            <w:rFonts w:ascii="Times New Roman" w:hAnsi="Times New Roman" w:cs="Times New Roman"/>
            <w:sz w:val="24"/>
          </w:rPr>
          <w:instrText xml:space="preserve"> REF _Ref41985219 \h </w:instrText>
        </w:r>
      </w:ins>
      <w:r>
        <w:rPr>
          <w:rFonts w:ascii="Times New Roman" w:hAnsi="Times New Roman" w:cs="Times New Roman"/>
          <w:sz w:val="24"/>
        </w:rPr>
      </w:r>
      <w:ins w:id="393" w:author="Liu, Luyu" w:date="2020-06-02T10:13:00Z">
        <w:r>
          <w:rPr>
            <w:rFonts w:ascii="Times New Roman" w:hAnsi="Times New Roman" w:cs="Times New Roman"/>
            <w:sz w:val="24"/>
          </w:rPr>
          <w:fldChar w:fldCharType="separate"/>
        </w:r>
        <w:r w:rsidRPr="005E5D01">
          <w:rPr>
            <w:rFonts w:ascii="Times New Roman" w:hAnsi="Times New Roman" w:cs="Times New Roman"/>
            <w:sz w:val="24"/>
          </w:rPr>
          <w:t xml:space="preserve">Fig </w:t>
        </w:r>
        <w:r>
          <w:rPr>
            <w:rFonts w:ascii="Times New Roman" w:hAnsi="Times New Roman" w:cs="Times New Roman"/>
            <w:noProof/>
            <w:sz w:val="24"/>
          </w:rPr>
          <w:t>5</w:t>
        </w:r>
        <w:r>
          <w:rPr>
            <w:rFonts w:ascii="Times New Roman" w:hAnsi="Times New Roman" w:cs="Times New Roman"/>
            <w:sz w:val="24"/>
          </w:rPr>
          <w:fldChar w:fldCharType="end"/>
        </w:r>
        <w:r>
          <w:rPr>
            <w:rFonts w:ascii="Times New Roman" w:hAnsi="Times New Roman" w:cs="Times New Roman"/>
            <w:sz w:val="24"/>
          </w:rPr>
          <w:t xml:space="preserve"> </w:t>
        </w:r>
      </w:ins>
      <w:del w:id="394" w:author="Liu, Luyu" w:date="2020-06-01T23:51:00Z">
        <w:r w:rsidR="00500CFC" w:rsidDel="00824644">
          <w:rPr>
            <w:rFonts w:ascii="Times New Roman" w:hAnsi="Times New Roman" w:cs="Times New Roman"/>
            <w:sz w:val="24"/>
          </w:rPr>
          <w:fldChar w:fldCharType="begin"/>
        </w:r>
        <w:r w:rsidR="00500CFC" w:rsidRPr="00824644" w:rsidDel="00824644">
          <w:rPr>
            <w:rFonts w:ascii="Times New Roman" w:hAnsi="Times New Roman" w:cs="Times New Roman"/>
            <w:sz w:val="24"/>
          </w:rPr>
          <w:delInstrText xml:space="preserve"> REF _Ref39335091 \h </w:delInstrText>
        </w:r>
        <w:r w:rsidR="00500CFC" w:rsidDel="00824644">
          <w:rPr>
            <w:rFonts w:ascii="Times New Roman" w:hAnsi="Times New Roman" w:cs="Times New Roman"/>
            <w:sz w:val="24"/>
          </w:rPr>
        </w:r>
        <w:r w:rsidR="00500CFC" w:rsidDel="00824644">
          <w:rPr>
            <w:rFonts w:ascii="Times New Roman" w:hAnsi="Times New Roman" w:cs="Times New Roman"/>
            <w:sz w:val="24"/>
          </w:rPr>
          <w:fldChar w:fldCharType="separate"/>
        </w:r>
        <w:r w:rsidR="00500CFC" w:rsidRPr="00824644" w:rsidDel="00824644">
          <w:rPr>
            <w:rFonts w:ascii="Times New Roman" w:hAnsi="Times New Roman" w:cs="Times New Roman"/>
            <w:sz w:val="24"/>
          </w:rPr>
          <w:delText xml:space="preserve">Figure </w:delText>
        </w:r>
        <w:r w:rsidR="00500CFC" w:rsidRPr="00824644" w:rsidDel="00824644">
          <w:rPr>
            <w:rFonts w:ascii="Times New Roman" w:hAnsi="Times New Roman" w:cs="Times New Roman"/>
            <w:noProof/>
            <w:sz w:val="24"/>
          </w:rPr>
          <w:delText>6</w:delText>
        </w:r>
        <w:r w:rsidR="00500CFC" w:rsidDel="00824644">
          <w:rPr>
            <w:rFonts w:ascii="Times New Roman" w:hAnsi="Times New Roman" w:cs="Times New Roman"/>
            <w:sz w:val="24"/>
          </w:rPr>
          <w:fldChar w:fldCharType="end"/>
        </w:r>
        <w:r w:rsidR="00500CFC" w:rsidDel="00824644">
          <w:rPr>
            <w:rFonts w:ascii="Times New Roman" w:hAnsi="Times New Roman" w:cs="Times New Roman"/>
            <w:sz w:val="24"/>
          </w:rPr>
          <w:delText xml:space="preserve"> </w:delText>
        </w:r>
      </w:del>
      <w:r w:rsidR="00500CFC">
        <w:rPr>
          <w:rFonts w:ascii="Times New Roman" w:hAnsi="Times New Roman" w:cs="Times New Roman"/>
          <w:sz w:val="24"/>
        </w:rPr>
        <w:t xml:space="preserve">shows </w:t>
      </w:r>
      <w:r w:rsidR="00500CFC" w:rsidRPr="00AC2AE6">
        <w:rPr>
          <w:rFonts w:ascii="Times New Roman" w:hAnsi="Times New Roman" w:cs="Times New Roman"/>
          <w:sz w:val="24"/>
        </w:rPr>
        <w:t>the decay rate ha</w:t>
      </w:r>
      <w:r w:rsidR="00500CFC">
        <w:rPr>
          <w:rFonts w:ascii="Times New Roman" w:hAnsi="Times New Roman" w:cs="Times New Roman"/>
          <w:sz w:val="24"/>
        </w:rPr>
        <w:t>s</w:t>
      </w:r>
      <w:r w:rsidR="00500CFC" w:rsidRPr="00AC2AE6">
        <w:rPr>
          <w:rFonts w:ascii="Times New Roman" w:hAnsi="Times New Roman" w:cs="Times New Roman"/>
          <w:sz w:val="24"/>
        </w:rPr>
        <w:t xml:space="preserve"> a positive </w:t>
      </w:r>
      <w:r w:rsidR="00500CFC">
        <w:rPr>
          <w:rFonts w:ascii="Times New Roman" w:hAnsi="Times New Roman" w:cs="Times New Roman"/>
          <w:sz w:val="24"/>
        </w:rPr>
        <w:t xml:space="preserve">hyperbolic correlation with cliff point and a negative hyperbolic correlation with floor point, as formulas </w:t>
      </w:r>
      <w:r w:rsidR="00500CFC">
        <w:rPr>
          <w:rFonts w:ascii="Times New Roman" w:hAnsi="Times New Roman" w:cs="Times New Roman"/>
          <w:sz w:val="24"/>
        </w:rPr>
        <w:fldChar w:fldCharType="begin"/>
      </w:r>
      <w:r w:rsidR="00500CFC">
        <w:rPr>
          <w:rFonts w:ascii="Times New Roman" w:hAnsi="Times New Roman" w:cs="Times New Roman"/>
          <w:sz w:val="24"/>
        </w:rPr>
        <w:instrText xml:space="preserve"> REF _Ref40975019 \h </w:instrText>
      </w:r>
      <w:r w:rsidR="00500CFC">
        <w:rPr>
          <w:rFonts w:ascii="Times New Roman" w:hAnsi="Times New Roman" w:cs="Times New Roman"/>
          <w:sz w:val="24"/>
        </w:rPr>
      </w:r>
      <w:r w:rsidR="00500CFC">
        <w:rPr>
          <w:rFonts w:ascii="Times New Roman" w:hAnsi="Times New Roman" w:cs="Times New Roman"/>
          <w:sz w:val="24"/>
        </w:rPr>
        <w:fldChar w:fldCharType="separate"/>
      </w:r>
      <w:ins w:id="395" w:author="Liu, Luyu" w:date="2020-06-01T23:52:00Z">
        <w:r w:rsidR="00824644" w:rsidRPr="00E714F0">
          <w:rPr>
            <w:rFonts w:ascii="Times New Roman" w:eastAsia="Yu Mincho" w:hAnsi="Times New Roman" w:cs="Times New Roman"/>
            <w:sz w:val="24"/>
            <w:szCs w:val="24"/>
            <w:lang w:eastAsia="ja-JP"/>
          </w:rPr>
          <w:t>(</w:t>
        </w:r>
        <w:r w:rsidR="00824644">
          <w:rPr>
            <w:rFonts w:ascii="Times New Roman" w:hAnsi="Times New Roman" w:cs="Times New Roman"/>
            <w:noProof/>
            <w:sz w:val="24"/>
            <w:szCs w:val="24"/>
          </w:rPr>
          <w:t>5</w:t>
        </w:r>
      </w:ins>
      <w:del w:id="396" w:author="Liu, Luyu" w:date="2020-06-01T23:51:00Z">
        <w:r w:rsidR="00500CFC" w:rsidRPr="00E714F0" w:rsidDel="00824644">
          <w:rPr>
            <w:rFonts w:ascii="Times New Roman" w:eastAsia="Yu Mincho" w:hAnsi="Times New Roman" w:cs="Times New Roman"/>
            <w:sz w:val="24"/>
            <w:szCs w:val="24"/>
            <w:lang w:eastAsia="ja-JP"/>
          </w:rPr>
          <w:delText>(</w:delText>
        </w:r>
        <w:r w:rsidR="00500CFC" w:rsidDel="00824644">
          <w:rPr>
            <w:rFonts w:ascii="Times New Roman" w:hAnsi="Times New Roman" w:cs="Times New Roman"/>
            <w:noProof/>
            <w:sz w:val="24"/>
            <w:szCs w:val="24"/>
          </w:rPr>
          <w:delText>5</w:delText>
        </w:r>
      </w:del>
      <w:r w:rsidR="00500CFC">
        <w:rPr>
          <w:rFonts w:ascii="Times New Roman" w:hAnsi="Times New Roman" w:cs="Times New Roman"/>
          <w:sz w:val="24"/>
        </w:rPr>
        <w:fldChar w:fldCharType="end"/>
      </w:r>
      <w:r w:rsidR="00500CFC">
        <w:rPr>
          <w:rFonts w:ascii="Times New Roman" w:hAnsi="Times New Roman" w:cs="Times New Roman"/>
          <w:sz w:val="24"/>
        </w:rPr>
        <w:t xml:space="preserve">) and </w:t>
      </w:r>
      <w:r w:rsidR="00500CFC">
        <w:rPr>
          <w:rFonts w:ascii="Times New Roman" w:hAnsi="Times New Roman" w:cs="Times New Roman"/>
          <w:sz w:val="24"/>
        </w:rPr>
        <w:fldChar w:fldCharType="begin"/>
      </w:r>
      <w:r w:rsidR="00500CFC">
        <w:rPr>
          <w:rFonts w:ascii="Times New Roman" w:hAnsi="Times New Roman" w:cs="Times New Roman"/>
          <w:sz w:val="24"/>
        </w:rPr>
        <w:instrText xml:space="preserve"> REF _Ref41744631 \h </w:instrText>
      </w:r>
      <w:r w:rsidR="00500CFC">
        <w:rPr>
          <w:rFonts w:ascii="Times New Roman" w:hAnsi="Times New Roman" w:cs="Times New Roman"/>
          <w:sz w:val="24"/>
        </w:rPr>
      </w:r>
      <w:r w:rsidR="00500CFC">
        <w:rPr>
          <w:rFonts w:ascii="Times New Roman" w:hAnsi="Times New Roman" w:cs="Times New Roman"/>
          <w:sz w:val="24"/>
        </w:rPr>
        <w:fldChar w:fldCharType="separate"/>
      </w:r>
      <w:ins w:id="397" w:author="Liu, Luyu" w:date="2020-06-01T23:52:00Z">
        <w:r w:rsidR="00824644" w:rsidRPr="00E714F0">
          <w:rPr>
            <w:rFonts w:ascii="Times New Roman" w:eastAsia="Yu Mincho" w:hAnsi="Times New Roman" w:cs="Times New Roman"/>
            <w:sz w:val="24"/>
            <w:szCs w:val="24"/>
            <w:lang w:eastAsia="ja-JP"/>
          </w:rPr>
          <w:t>(</w:t>
        </w:r>
        <w:r w:rsidR="00824644">
          <w:rPr>
            <w:rFonts w:ascii="Times New Roman" w:eastAsia="Yu Mincho" w:hAnsi="Times New Roman" w:cs="Times New Roman"/>
            <w:noProof/>
            <w:sz w:val="24"/>
            <w:szCs w:val="24"/>
            <w:lang w:eastAsia="ja-JP"/>
          </w:rPr>
          <w:t>6</w:t>
        </w:r>
      </w:ins>
      <w:del w:id="398" w:author="Liu, Luyu" w:date="2020-06-01T23:51:00Z">
        <w:r w:rsidR="00500CFC" w:rsidRPr="00E714F0" w:rsidDel="00824644">
          <w:rPr>
            <w:rFonts w:ascii="Times New Roman" w:eastAsia="Yu Mincho" w:hAnsi="Times New Roman" w:cs="Times New Roman"/>
            <w:sz w:val="24"/>
            <w:szCs w:val="24"/>
            <w:lang w:eastAsia="ja-JP"/>
          </w:rPr>
          <w:delText>(</w:delText>
        </w:r>
        <w:r w:rsidR="00500CFC" w:rsidDel="00824644">
          <w:rPr>
            <w:rFonts w:ascii="Times New Roman" w:eastAsia="Yu Mincho" w:hAnsi="Times New Roman" w:cs="Times New Roman"/>
            <w:noProof/>
            <w:sz w:val="24"/>
            <w:szCs w:val="24"/>
            <w:lang w:eastAsia="ja-JP"/>
          </w:rPr>
          <w:delText>6</w:delText>
        </w:r>
      </w:del>
      <w:r w:rsidR="00500CFC">
        <w:rPr>
          <w:rFonts w:ascii="Times New Roman" w:hAnsi="Times New Roman" w:cs="Times New Roman"/>
          <w:sz w:val="24"/>
        </w:rPr>
        <w:fldChar w:fldCharType="end"/>
      </w:r>
      <w:r w:rsidR="00500CFC">
        <w:rPr>
          <w:rFonts w:ascii="Times New Roman" w:hAnsi="Times New Roman" w:cs="Times New Roman"/>
          <w:sz w:val="24"/>
        </w:rPr>
        <w:t>) suggested</w:t>
      </w:r>
      <w:r w:rsidR="00500CFC" w:rsidRPr="00AC2AE6">
        <w:rPr>
          <w:rFonts w:ascii="Times New Roman" w:hAnsi="Times New Roman" w:cs="Times New Roman"/>
          <w:sz w:val="24"/>
        </w:rPr>
        <w:t xml:space="preserve">. This indicates that the later the demand </w:t>
      </w:r>
      <w:r w:rsidR="00500CFC">
        <w:rPr>
          <w:rFonts w:ascii="Times New Roman" w:hAnsi="Times New Roman" w:cs="Times New Roman"/>
          <w:sz w:val="24"/>
        </w:rPr>
        <w:t xml:space="preserve">decline </w:t>
      </w:r>
      <w:r w:rsidR="00500CFC" w:rsidRPr="00AC2AE6">
        <w:rPr>
          <w:rFonts w:ascii="Times New Roman" w:hAnsi="Times New Roman" w:cs="Times New Roman"/>
          <w:sz w:val="24"/>
        </w:rPr>
        <w:t xml:space="preserve">happened, the faster it </w:t>
      </w:r>
      <w:r w:rsidR="00500CFC">
        <w:rPr>
          <w:rFonts w:ascii="Times New Roman" w:hAnsi="Times New Roman" w:cs="Times New Roman"/>
          <w:sz w:val="24"/>
        </w:rPr>
        <w:t>occurred, and the decline process finished earlier</w:t>
      </w:r>
      <w:r w:rsidR="00500CFC" w:rsidRPr="00AC2AE6">
        <w:rPr>
          <w:rFonts w:ascii="Times New Roman" w:hAnsi="Times New Roman" w:cs="Times New Roman"/>
          <w:sz w:val="24"/>
        </w:rPr>
        <w:t>. This could be because the general transit passengers may be more aware of the risk of COVID-19 when more cases are reported nationally; the perceived fear grows higher as the time passed</w:t>
      </w:r>
      <w:r w:rsidR="00500CFC">
        <w:rPr>
          <w:rFonts w:ascii="Times New Roman" w:hAnsi="Times New Roman" w:cs="Times New Roman"/>
          <w:sz w:val="24"/>
        </w:rPr>
        <w:t>,</w:t>
      </w:r>
      <w:r w:rsidR="00500CFC" w:rsidRPr="00AC2AE6">
        <w:rPr>
          <w:rFonts w:ascii="Times New Roman" w:hAnsi="Times New Roman" w:cs="Times New Roman"/>
          <w:sz w:val="24"/>
        </w:rPr>
        <w:t xml:space="preserve"> </w:t>
      </w:r>
      <w:r w:rsidR="00500CFC">
        <w:rPr>
          <w:rFonts w:ascii="Times New Roman" w:hAnsi="Times New Roman" w:cs="Times New Roman"/>
          <w:sz w:val="24"/>
        </w:rPr>
        <w:t xml:space="preserve">causing transit users </w:t>
      </w:r>
      <w:r w:rsidR="00500CFC" w:rsidRPr="00AC2AE6">
        <w:rPr>
          <w:rFonts w:ascii="Times New Roman" w:hAnsi="Times New Roman" w:cs="Times New Roman"/>
          <w:sz w:val="24"/>
        </w:rPr>
        <w:t>to act faste</w:t>
      </w:r>
      <w:r w:rsidR="00500CFC">
        <w:rPr>
          <w:rFonts w:ascii="Times New Roman" w:hAnsi="Times New Roman" w:cs="Times New Roman"/>
          <w:sz w:val="24"/>
        </w:rPr>
        <w:t xml:space="preserve">r and reach the floor point earlier. This also suggests that </w:t>
      </w:r>
      <w:r w:rsidR="00500CFC">
        <w:rPr>
          <w:rFonts w:ascii="Times New Roman" w:hAnsi="Times New Roman" w:cs="Times New Roman"/>
          <w:sz w:val="24"/>
        </w:rPr>
        <w:lastRenderedPageBreak/>
        <w:t xml:space="preserve">the time when the decline finished is less related to when it started than to the speed of reaction. The major determinant of the cliff and floor point in formula </w:t>
      </w:r>
      <w:r w:rsidR="00500CFC">
        <w:rPr>
          <w:rFonts w:ascii="Times New Roman" w:hAnsi="Times New Roman" w:cs="Times New Roman"/>
          <w:sz w:val="24"/>
        </w:rPr>
        <w:fldChar w:fldCharType="begin"/>
      </w:r>
      <w:r w:rsidR="00500CFC">
        <w:rPr>
          <w:rFonts w:ascii="Times New Roman" w:hAnsi="Times New Roman" w:cs="Times New Roman"/>
          <w:sz w:val="24"/>
        </w:rPr>
        <w:instrText xml:space="preserve"> REF _Ref40975019 \h </w:instrText>
      </w:r>
      <w:r w:rsidR="00500CFC">
        <w:rPr>
          <w:rFonts w:ascii="Times New Roman" w:hAnsi="Times New Roman" w:cs="Times New Roman"/>
          <w:sz w:val="24"/>
        </w:rPr>
      </w:r>
      <w:r w:rsidR="00500CFC">
        <w:rPr>
          <w:rFonts w:ascii="Times New Roman" w:hAnsi="Times New Roman" w:cs="Times New Roman"/>
          <w:sz w:val="24"/>
        </w:rPr>
        <w:fldChar w:fldCharType="separate"/>
      </w:r>
      <w:ins w:id="399" w:author="Liu, Luyu" w:date="2020-06-01T23:51:00Z">
        <w:r w:rsidR="00824644" w:rsidRPr="00E714F0">
          <w:rPr>
            <w:rFonts w:ascii="Times New Roman" w:eastAsia="Yu Mincho" w:hAnsi="Times New Roman" w:cs="Times New Roman"/>
            <w:sz w:val="24"/>
            <w:szCs w:val="24"/>
            <w:lang w:eastAsia="ja-JP"/>
          </w:rPr>
          <w:t>(</w:t>
        </w:r>
        <w:r w:rsidR="00824644">
          <w:rPr>
            <w:rFonts w:ascii="Times New Roman" w:hAnsi="Times New Roman" w:cs="Times New Roman"/>
            <w:noProof/>
            <w:sz w:val="24"/>
            <w:szCs w:val="24"/>
          </w:rPr>
          <w:t>5</w:t>
        </w:r>
      </w:ins>
      <w:del w:id="400" w:author="Liu, Luyu" w:date="2020-06-01T23:51:00Z">
        <w:r w:rsidR="00500CFC" w:rsidRPr="00E714F0" w:rsidDel="00824644">
          <w:rPr>
            <w:rFonts w:ascii="Times New Roman" w:eastAsia="Yu Mincho" w:hAnsi="Times New Roman" w:cs="Times New Roman"/>
            <w:sz w:val="24"/>
            <w:szCs w:val="24"/>
            <w:lang w:eastAsia="ja-JP"/>
          </w:rPr>
          <w:delText>(</w:delText>
        </w:r>
        <w:r w:rsidR="00500CFC" w:rsidDel="00824644">
          <w:rPr>
            <w:rFonts w:ascii="Times New Roman" w:hAnsi="Times New Roman" w:cs="Times New Roman"/>
            <w:noProof/>
            <w:sz w:val="24"/>
            <w:szCs w:val="24"/>
          </w:rPr>
          <w:delText>4</w:delText>
        </w:r>
      </w:del>
      <w:r w:rsidR="00500CFC">
        <w:rPr>
          <w:rFonts w:ascii="Times New Roman" w:hAnsi="Times New Roman" w:cs="Times New Roman"/>
          <w:sz w:val="24"/>
        </w:rPr>
        <w:fldChar w:fldCharType="end"/>
      </w:r>
      <w:r w:rsidR="00500CFC">
        <w:rPr>
          <w:rFonts w:ascii="Times New Roman" w:hAnsi="Times New Roman" w:cs="Times New Roman"/>
          <w:sz w:val="24"/>
        </w:rPr>
        <w:t xml:space="preserve">) is decay rate instead of </w:t>
      </w:r>
      <w:r w:rsidR="00500CFC" w:rsidRPr="00EB2C02">
        <w:rPr>
          <w:rFonts w:ascii="Times New Roman" w:hAnsi="Times New Roman" w:cs="Times New Roman"/>
          <w:i/>
          <w:sz w:val="24"/>
        </w:rPr>
        <w:t>t</w:t>
      </w:r>
      <w:r w:rsidR="00500CFC" w:rsidRPr="00EB2C02">
        <w:rPr>
          <w:rFonts w:ascii="Times New Roman" w:hAnsi="Times New Roman" w:cs="Times New Roman"/>
          <w:i/>
          <w:sz w:val="24"/>
          <w:vertAlign w:val="subscript"/>
        </w:rPr>
        <w:t>0</w:t>
      </w:r>
      <w:r w:rsidR="00500CFC">
        <w:rPr>
          <w:rFonts w:ascii="Times New Roman" w:hAnsi="Times New Roman" w:cs="Times New Roman"/>
          <w:sz w:val="24"/>
        </w:rPr>
        <w:t>.</w:t>
      </w:r>
    </w:p>
    <w:p w14:paraId="692D53FD" w14:textId="758D853C" w:rsidR="00500CFC" w:rsidDel="00DE50E8" w:rsidRDefault="00500CFC" w:rsidP="00617FE4">
      <w:pPr>
        <w:spacing w:line="480" w:lineRule="auto"/>
        <w:ind w:firstLine="720"/>
        <w:jc w:val="both"/>
        <w:rPr>
          <w:del w:id="401" w:author="Liu, Luyu" w:date="2020-06-02T11:19:00Z"/>
          <w:rFonts w:ascii="Times New Roman" w:hAnsi="Times New Roman" w:cs="Times New Roman"/>
          <w:sz w:val="24"/>
        </w:rPr>
        <w:pPrChange w:id="402" w:author="Liu, Luyu" w:date="2020-06-02T13:32:00Z">
          <w:pPr>
            <w:spacing w:line="480" w:lineRule="auto"/>
            <w:ind w:firstLine="720"/>
            <w:jc w:val="both"/>
          </w:pPr>
        </w:pPrChange>
      </w:pPr>
    </w:p>
    <w:p w14:paraId="0AFBFF48" w14:textId="0C0F798F" w:rsidR="00500CFC" w:rsidRDefault="00CE72F4" w:rsidP="00617FE4">
      <w:pPr>
        <w:keepNext/>
        <w:spacing w:line="480" w:lineRule="auto"/>
        <w:jc w:val="center"/>
        <w:pPrChange w:id="403" w:author="Liu, Luyu" w:date="2020-06-02T13:32:00Z">
          <w:pPr>
            <w:keepNext/>
            <w:spacing w:line="480" w:lineRule="auto"/>
            <w:jc w:val="center"/>
          </w:pPr>
        </w:pPrChange>
      </w:pPr>
      <w:ins w:id="404" w:author="Liu, Luyu" w:date="2020-06-02T11:19:00Z">
        <w:r>
          <w:pict w14:anchorId="74A7BCF5">
            <v:shape id="_x0000_i1029" type="#_x0000_t75" style="width:467.25pt;height:184.5pt">
              <v:imagedata r:id="rId18" o:title="Fig 5"/>
            </v:shape>
          </w:pict>
        </w:r>
      </w:ins>
      <w:del w:id="405" w:author="Liu, Luyu" w:date="2020-06-02T11:19:00Z">
        <w:r w:rsidR="00500CFC" w:rsidDel="00DE50E8">
          <w:rPr>
            <w:rFonts w:ascii="Times New Roman" w:hAnsi="Times New Roman" w:cs="Times New Roman"/>
            <w:noProof/>
            <w:sz w:val="24"/>
          </w:rPr>
          <w:drawing>
            <wp:inline distT="0" distB="0" distL="0" distR="0" wp14:anchorId="4AA4A5B4" wp14:editId="381BFE36">
              <wp:extent cx="5440228" cy="2011680"/>
              <wp:effectExtent l="0" t="0" r="8255"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k_versus_cliffandfloorpoint.png"/>
                      <pic:cNvPicPr/>
                    </pic:nvPicPr>
                    <pic:blipFill>
                      <a:blip r:embed="rId19">
                        <a:extLst>
                          <a:ext uri="{28A0092B-C50C-407E-A947-70E740481C1C}">
                            <a14:useLocalDpi xmlns:a14="http://schemas.microsoft.com/office/drawing/2010/main" val="0"/>
                          </a:ext>
                        </a:extLst>
                      </a:blip>
                      <a:stretch>
                        <a:fillRect/>
                      </a:stretch>
                    </pic:blipFill>
                    <pic:spPr>
                      <a:xfrm>
                        <a:off x="0" y="0"/>
                        <a:ext cx="5466040" cy="2021225"/>
                      </a:xfrm>
                      <a:prstGeom prst="rect">
                        <a:avLst/>
                      </a:prstGeom>
                    </pic:spPr>
                  </pic:pic>
                </a:graphicData>
              </a:graphic>
            </wp:inline>
          </w:drawing>
        </w:r>
      </w:del>
      <w:commentRangeStart w:id="406"/>
      <w:commentRangeEnd w:id="406"/>
      <w:r w:rsidR="00500CFC">
        <w:rPr>
          <w:rStyle w:val="CommentReference"/>
        </w:rPr>
        <w:commentReference w:id="406"/>
      </w:r>
    </w:p>
    <w:p w14:paraId="5DE40E1E" w14:textId="6F33295B" w:rsidR="001C17A3" w:rsidRDefault="001C17A3" w:rsidP="00617FE4">
      <w:pPr>
        <w:spacing w:line="480" w:lineRule="auto"/>
        <w:jc w:val="center"/>
        <w:rPr>
          <w:ins w:id="407" w:author="Liu, Luyu" w:date="2020-06-02T00:00:00Z"/>
          <w:rFonts w:ascii="Times New Roman" w:hAnsi="Times New Roman" w:cs="Times New Roman"/>
          <w:sz w:val="24"/>
        </w:rPr>
        <w:pPrChange w:id="408" w:author="Liu, Luyu" w:date="2020-06-02T13:32:00Z">
          <w:pPr>
            <w:spacing w:line="480" w:lineRule="auto"/>
          </w:pPr>
        </w:pPrChange>
      </w:pPr>
      <w:bookmarkStart w:id="409" w:name="_Ref41985219"/>
      <w:bookmarkStart w:id="410" w:name="_Ref41947893"/>
      <w:ins w:id="411" w:author="Liu, Luyu" w:date="2020-06-02T00:01:00Z">
        <w:r w:rsidRPr="001C17A3">
          <w:rPr>
            <w:rFonts w:ascii="Times New Roman" w:hAnsi="Times New Roman" w:cs="Times New Roman"/>
            <w:sz w:val="24"/>
            <w:rPrChange w:id="412" w:author="Liu, Luyu" w:date="2020-06-02T00:01:00Z">
              <w:rPr/>
            </w:rPrChange>
          </w:rPr>
          <w:t xml:space="preserve">Fig </w:t>
        </w:r>
        <w:r w:rsidRPr="001C17A3">
          <w:rPr>
            <w:rFonts w:ascii="Times New Roman" w:hAnsi="Times New Roman" w:cs="Times New Roman"/>
            <w:sz w:val="24"/>
            <w:rPrChange w:id="413" w:author="Liu, Luyu" w:date="2020-06-02T00:01:00Z">
              <w:rPr/>
            </w:rPrChange>
          </w:rPr>
          <w:fldChar w:fldCharType="begin"/>
        </w:r>
        <w:r w:rsidRPr="001C17A3">
          <w:rPr>
            <w:rFonts w:ascii="Times New Roman" w:hAnsi="Times New Roman" w:cs="Times New Roman"/>
            <w:sz w:val="24"/>
            <w:rPrChange w:id="414" w:author="Liu, Luyu" w:date="2020-06-02T00:01:00Z">
              <w:rPr/>
            </w:rPrChange>
          </w:rPr>
          <w:instrText xml:space="preserve"> SEQ Fig \* ARABIC </w:instrText>
        </w:r>
      </w:ins>
      <w:r w:rsidRPr="001C17A3">
        <w:rPr>
          <w:rFonts w:ascii="Times New Roman" w:hAnsi="Times New Roman" w:cs="Times New Roman"/>
          <w:sz w:val="24"/>
          <w:rPrChange w:id="415" w:author="Liu, Luyu" w:date="2020-06-02T00:01:00Z">
            <w:rPr/>
          </w:rPrChange>
        </w:rPr>
        <w:fldChar w:fldCharType="separate"/>
      </w:r>
      <w:ins w:id="416" w:author="Liu, Luyu" w:date="2020-06-02T00:04:00Z">
        <w:r w:rsidR="001F79A7">
          <w:rPr>
            <w:rFonts w:ascii="Times New Roman" w:hAnsi="Times New Roman" w:cs="Times New Roman"/>
            <w:noProof/>
            <w:sz w:val="24"/>
          </w:rPr>
          <w:t>5</w:t>
        </w:r>
      </w:ins>
      <w:ins w:id="417" w:author="Liu, Luyu" w:date="2020-06-02T00:01:00Z">
        <w:r w:rsidRPr="001C17A3">
          <w:rPr>
            <w:rFonts w:ascii="Times New Roman" w:hAnsi="Times New Roman" w:cs="Times New Roman"/>
            <w:sz w:val="24"/>
            <w:rPrChange w:id="418" w:author="Liu, Luyu" w:date="2020-06-02T00:01:00Z">
              <w:rPr/>
            </w:rPrChange>
          </w:rPr>
          <w:fldChar w:fldCharType="end"/>
        </w:r>
        <w:bookmarkEnd w:id="409"/>
        <w:r w:rsidRPr="001C17A3">
          <w:rPr>
            <w:rFonts w:ascii="Times New Roman" w:hAnsi="Times New Roman" w:cs="Times New Roman"/>
            <w:sz w:val="24"/>
            <w:rPrChange w:id="419" w:author="Liu, Luyu" w:date="2020-06-02T00:01:00Z">
              <w:rPr/>
            </w:rPrChange>
          </w:rPr>
          <w:t>. Hyperbolic relationship between decay rates and cliff points.</w:t>
        </w:r>
      </w:ins>
    </w:p>
    <w:p w14:paraId="007D35FE" w14:textId="030E7D28" w:rsidR="00500CFC" w:rsidDel="001C17A3" w:rsidRDefault="00500CFC" w:rsidP="00617FE4">
      <w:pPr>
        <w:spacing w:line="480" w:lineRule="auto"/>
        <w:jc w:val="center"/>
        <w:rPr>
          <w:del w:id="420" w:author="Liu, Luyu" w:date="2020-06-02T00:00:00Z"/>
          <w:rFonts w:ascii="Times New Roman" w:hAnsi="Times New Roman" w:cs="Times New Roman"/>
          <w:sz w:val="24"/>
        </w:rPr>
        <w:pPrChange w:id="421" w:author="Liu, Luyu" w:date="2020-06-02T13:32:00Z">
          <w:pPr>
            <w:spacing w:line="480" w:lineRule="auto"/>
            <w:jc w:val="center"/>
          </w:pPr>
        </w:pPrChange>
      </w:pPr>
      <w:del w:id="422" w:author="Liu, Luyu" w:date="2020-06-02T00:00:00Z">
        <w:r w:rsidRPr="004F030E" w:rsidDel="001C17A3">
          <w:rPr>
            <w:rFonts w:ascii="Times New Roman" w:hAnsi="Times New Roman" w:cs="Times New Roman"/>
            <w:sz w:val="24"/>
          </w:rPr>
          <w:delText xml:space="preserve">Figure </w:delText>
        </w:r>
        <w:r w:rsidRPr="004F030E" w:rsidDel="001C17A3">
          <w:rPr>
            <w:rFonts w:ascii="Times New Roman" w:hAnsi="Times New Roman" w:cs="Times New Roman"/>
            <w:sz w:val="24"/>
          </w:rPr>
          <w:fldChar w:fldCharType="begin"/>
        </w:r>
        <w:r w:rsidRPr="001C17A3" w:rsidDel="001C17A3">
          <w:rPr>
            <w:rFonts w:ascii="Times New Roman" w:hAnsi="Times New Roman" w:cs="Times New Roman"/>
            <w:sz w:val="24"/>
          </w:rPr>
          <w:delInstrText xml:space="preserve"> SEQ Figure \* ARABIC </w:delInstrText>
        </w:r>
        <w:r w:rsidRPr="004F030E" w:rsidDel="001C17A3">
          <w:rPr>
            <w:rFonts w:ascii="Times New Roman" w:hAnsi="Times New Roman" w:cs="Times New Roman"/>
            <w:sz w:val="24"/>
          </w:rPr>
          <w:fldChar w:fldCharType="separate"/>
        </w:r>
      </w:del>
      <w:del w:id="423" w:author="Liu, Luyu" w:date="2020-06-01T23:50:00Z">
        <w:r w:rsidRPr="001C17A3" w:rsidDel="00824644">
          <w:rPr>
            <w:rFonts w:ascii="Times New Roman" w:hAnsi="Times New Roman" w:cs="Times New Roman"/>
            <w:noProof/>
            <w:sz w:val="24"/>
          </w:rPr>
          <w:delText>6</w:delText>
        </w:r>
      </w:del>
      <w:del w:id="424" w:author="Liu, Luyu" w:date="2020-06-02T00:00:00Z">
        <w:r w:rsidRPr="004F030E" w:rsidDel="001C17A3">
          <w:rPr>
            <w:rFonts w:ascii="Times New Roman" w:hAnsi="Times New Roman" w:cs="Times New Roman"/>
            <w:sz w:val="24"/>
          </w:rPr>
          <w:fldChar w:fldCharType="end"/>
        </w:r>
        <w:bookmarkEnd w:id="410"/>
        <w:r w:rsidRPr="004F030E" w:rsidDel="001C17A3">
          <w:rPr>
            <w:rFonts w:ascii="Times New Roman" w:hAnsi="Times New Roman" w:cs="Times New Roman"/>
            <w:sz w:val="24"/>
          </w:rPr>
          <w:delText xml:space="preserve">: </w:delText>
        </w:r>
        <w:r w:rsidDel="001C17A3">
          <w:rPr>
            <w:rFonts w:ascii="Times New Roman" w:hAnsi="Times New Roman" w:cs="Times New Roman"/>
            <w:sz w:val="24"/>
          </w:rPr>
          <w:delText xml:space="preserve">Hyperbolic </w:delText>
        </w:r>
        <w:r w:rsidRPr="004F030E" w:rsidDel="001C17A3">
          <w:rPr>
            <w:rFonts w:ascii="Times New Roman" w:hAnsi="Times New Roman" w:cs="Times New Roman"/>
            <w:sz w:val="24"/>
          </w:rPr>
          <w:delText>relationship</w:delText>
        </w:r>
        <w:r w:rsidDel="001C17A3">
          <w:rPr>
            <w:rFonts w:ascii="Times New Roman" w:hAnsi="Times New Roman" w:cs="Times New Roman"/>
            <w:sz w:val="24"/>
          </w:rPr>
          <w:delText xml:space="preserve"> </w:delText>
        </w:r>
        <w:r w:rsidRPr="004F030E" w:rsidDel="001C17A3">
          <w:rPr>
            <w:rFonts w:ascii="Times New Roman" w:hAnsi="Times New Roman" w:cs="Times New Roman"/>
            <w:sz w:val="24"/>
          </w:rPr>
          <w:delText>between decay rate</w:delText>
        </w:r>
        <w:r w:rsidDel="001C17A3">
          <w:rPr>
            <w:rFonts w:ascii="Times New Roman" w:hAnsi="Times New Roman" w:cs="Times New Roman"/>
            <w:sz w:val="24"/>
          </w:rPr>
          <w:delText>s and cliff points</w:delText>
        </w:r>
        <w:commentRangeEnd w:id="359"/>
        <w:r w:rsidDel="001C17A3">
          <w:rPr>
            <w:rStyle w:val="CommentReference"/>
          </w:rPr>
          <w:commentReference w:id="359"/>
        </w:r>
        <w:commentRangeEnd w:id="360"/>
        <w:r w:rsidDel="001C17A3">
          <w:rPr>
            <w:rStyle w:val="CommentReference"/>
          </w:rPr>
          <w:commentReference w:id="360"/>
        </w:r>
      </w:del>
    </w:p>
    <w:p w14:paraId="5E8CF3AA" w14:textId="77777777" w:rsidR="00500CFC" w:rsidRDefault="00500CFC" w:rsidP="00617FE4">
      <w:pPr>
        <w:spacing w:line="480" w:lineRule="auto"/>
        <w:rPr>
          <w:rFonts w:ascii="Times New Roman" w:hAnsi="Times New Roman" w:cs="Times New Roman"/>
          <w:sz w:val="24"/>
        </w:rPr>
        <w:pPrChange w:id="425" w:author="Liu, Luyu" w:date="2020-06-02T13:32:00Z">
          <w:pPr>
            <w:spacing w:line="480" w:lineRule="auto"/>
          </w:pPr>
        </w:pPrChange>
      </w:pPr>
    </w:p>
    <w:p w14:paraId="606CA8E8" w14:textId="77777777" w:rsidR="00500CFC" w:rsidRPr="009457DC" w:rsidRDefault="00500CFC" w:rsidP="00617FE4">
      <w:pPr>
        <w:spacing w:line="480" w:lineRule="auto"/>
        <w:rPr>
          <w:rFonts w:ascii="Times New Roman" w:hAnsi="Times New Roman" w:cs="Times New Roman"/>
          <w:b/>
          <w:sz w:val="24"/>
          <w:highlight w:val="yellow"/>
        </w:rPr>
        <w:pPrChange w:id="426" w:author="Liu, Luyu" w:date="2020-06-02T13:32:00Z">
          <w:pPr>
            <w:spacing w:line="480" w:lineRule="auto"/>
          </w:pPr>
        </w:pPrChange>
      </w:pPr>
      <w:r w:rsidRPr="009457DC">
        <w:rPr>
          <w:rFonts w:ascii="Times New Roman" w:hAnsi="Times New Roman" w:cs="Times New Roman"/>
          <w:b/>
          <w:sz w:val="24"/>
        </w:rPr>
        <w:t>3.4.</w:t>
      </w:r>
      <w:r>
        <w:rPr>
          <w:rFonts w:ascii="Times New Roman" w:hAnsi="Times New Roman" w:cs="Times New Roman"/>
          <w:sz w:val="24"/>
        </w:rPr>
        <w:t xml:space="preserve"> </w:t>
      </w:r>
      <w:commentRangeStart w:id="427"/>
      <w:commentRangeStart w:id="428"/>
      <w:r w:rsidRPr="009457DC">
        <w:rPr>
          <w:rFonts w:ascii="Times New Roman" w:hAnsi="Times New Roman" w:cs="Times New Roman"/>
          <w:b/>
          <w:sz w:val="24"/>
        </w:rPr>
        <w:t>Change in daily transit demand dynamics</w:t>
      </w:r>
      <w:r w:rsidRPr="009457DC" w:rsidDel="00AC2AE6">
        <w:rPr>
          <w:rFonts w:ascii="Times New Roman" w:hAnsi="Times New Roman" w:cs="Times New Roman"/>
          <w:b/>
          <w:sz w:val="24"/>
          <w:highlight w:val="yellow"/>
        </w:rPr>
        <w:t xml:space="preserve"> </w:t>
      </w:r>
      <w:commentRangeEnd w:id="427"/>
      <w:r>
        <w:rPr>
          <w:rStyle w:val="CommentReference"/>
        </w:rPr>
        <w:commentReference w:id="427"/>
      </w:r>
      <w:commentRangeEnd w:id="428"/>
      <w:r w:rsidR="00F2160A">
        <w:rPr>
          <w:rStyle w:val="CommentReference"/>
        </w:rPr>
        <w:commentReference w:id="428"/>
      </w:r>
    </w:p>
    <w:p w14:paraId="4398C404" w14:textId="68A8D0BD" w:rsidR="00500CFC" w:rsidRPr="00AD14EC" w:rsidRDefault="00500CFC" w:rsidP="00617FE4">
      <w:pPr>
        <w:spacing w:line="480" w:lineRule="auto"/>
        <w:jc w:val="both"/>
        <w:rPr>
          <w:rFonts w:ascii="Times New Roman" w:hAnsi="Times New Roman" w:cs="Times New Roman"/>
          <w:sz w:val="24"/>
        </w:rPr>
        <w:pPrChange w:id="429" w:author="Liu, Luyu" w:date="2020-06-02T13:32:00Z">
          <w:pPr>
            <w:spacing w:line="480" w:lineRule="auto"/>
            <w:jc w:val="both"/>
          </w:pPr>
        </w:pPrChange>
      </w:pPr>
      <w:r>
        <w:rPr>
          <w:rFonts w:ascii="Times New Roman" w:hAnsi="Times New Roman" w:cs="Times New Roman"/>
          <w:sz w:val="24"/>
        </w:rPr>
        <w:t xml:space="preserve">Overall, we observe a connection between a change in hourly demand patterns (measured by the Procrustes distance) and the total drop in demand due to COVID-19 (measured by the floor value). </w:t>
      </w:r>
      <w:ins w:id="430" w:author="Liu, Luyu" w:date="2020-06-02T10:14:00Z">
        <w:r w:rsidR="000E0C5F">
          <w:rPr>
            <w:rFonts w:ascii="Times New Roman" w:hAnsi="Times New Roman" w:cs="Times New Roman"/>
            <w:sz w:val="24"/>
          </w:rPr>
          <w:fldChar w:fldCharType="begin"/>
        </w:r>
        <w:r w:rsidR="000E0C5F">
          <w:rPr>
            <w:rFonts w:ascii="Times New Roman" w:hAnsi="Times New Roman" w:cs="Times New Roman"/>
            <w:sz w:val="24"/>
          </w:rPr>
          <w:instrText xml:space="preserve"> REF _Ref41985257 \h </w:instrText>
        </w:r>
      </w:ins>
      <w:r w:rsidR="000E0C5F">
        <w:rPr>
          <w:rFonts w:ascii="Times New Roman" w:hAnsi="Times New Roman" w:cs="Times New Roman"/>
          <w:sz w:val="24"/>
        </w:rPr>
      </w:r>
      <w:r w:rsidR="000E0C5F">
        <w:rPr>
          <w:rFonts w:ascii="Times New Roman" w:hAnsi="Times New Roman" w:cs="Times New Roman"/>
          <w:sz w:val="24"/>
        </w:rPr>
        <w:fldChar w:fldCharType="separate"/>
      </w:r>
      <w:ins w:id="431" w:author="Liu, Luyu" w:date="2020-06-02T10:14:00Z">
        <w:r w:rsidR="000E0C5F" w:rsidRPr="0063527C">
          <w:rPr>
            <w:rFonts w:ascii="Times New Roman" w:hAnsi="Times New Roman" w:cs="Times New Roman"/>
            <w:sz w:val="24"/>
            <w:rPrChange w:id="432" w:author="Liu, Luyu" w:date="2020-06-02T00:03:00Z">
              <w:rPr/>
            </w:rPrChange>
          </w:rPr>
          <w:t xml:space="preserve">Fig </w:t>
        </w:r>
        <w:r w:rsidR="000E0C5F">
          <w:rPr>
            <w:rFonts w:ascii="Times New Roman" w:hAnsi="Times New Roman" w:cs="Times New Roman"/>
            <w:noProof/>
            <w:sz w:val="24"/>
          </w:rPr>
          <w:t>6</w:t>
        </w:r>
        <w:r w:rsidR="000E0C5F">
          <w:rPr>
            <w:rFonts w:ascii="Times New Roman" w:hAnsi="Times New Roman" w:cs="Times New Roman"/>
            <w:sz w:val="24"/>
          </w:rPr>
          <w:fldChar w:fldCharType="end"/>
        </w:r>
        <w:r w:rsidR="000E0C5F">
          <w:rPr>
            <w:rFonts w:ascii="Times New Roman" w:hAnsi="Times New Roman" w:cs="Times New Roman"/>
            <w:sz w:val="24"/>
          </w:rPr>
          <w:t xml:space="preserve"> </w:t>
        </w:r>
      </w:ins>
      <w:del w:id="433" w:author="Liu, Luyu" w:date="2020-06-02T10:13:00Z">
        <w:r w:rsidDel="000E0C5F">
          <w:rPr>
            <w:rFonts w:ascii="Times New Roman" w:hAnsi="Times New Roman" w:cs="Times New Roman"/>
            <w:sz w:val="24"/>
          </w:rPr>
          <w:fldChar w:fldCharType="begin"/>
        </w:r>
        <w:r w:rsidRPr="000E0C5F" w:rsidDel="000E0C5F">
          <w:rPr>
            <w:rFonts w:ascii="Times New Roman" w:hAnsi="Times New Roman" w:cs="Times New Roman"/>
            <w:sz w:val="24"/>
          </w:rPr>
          <w:delInstrText xml:space="preserve"> REF _Ref40881206 \h </w:delInstrText>
        </w:r>
        <w:r w:rsidDel="000E0C5F">
          <w:rPr>
            <w:rFonts w:ascii="Times New Roman" w:hAnsi="Times New Roman" w:cs="Times New Roman"/>
            <w:sz w:val="24"/>
          </w:rPr>
        </w:r>
        <w:r w:rsidDel="000E0C5F">
          <w:rPr>
            <w:rFonts w:ascii="Times New Roman" w:hAnsi="Times New Roman" w:cs="Times New Roman"/>
            <w:sz w:val="24"/>
          </w:rPr>
          <w:fldChar w:fldCharType="separate"/>
        </w:r>
      </w:del>
      <w:del w:id="434" w:author="Liu, Luyu" w:date="2020-06-01T23:52:00Z">
        <w:r w:rsidRPr="000E0C5F" w:rsidDel="00824644">
          <w:rPr>
            <w:rFonts w:ascii="Times New Roman" w:hAnsi="Times New Roman" w:cs="Times New Roman"/>
            <w:sz w:val="24"/>
          </w:rPr>
          <w:delText xml:space="preserve">Figure </w:delText>
        </w:r>
        <w:r w:rsidRPr="000E0C5F" w:rsidDel="00824644">
          <w:rPr>
            <w:rFonts w:ascii="Times New Roman" w:hAnsi="Times New Roman" w:cs="Times New Roman"/>
            <w:noProof/>
            <w:sz w:val="24"/>
          </w:rPr>
          <w:delText>7</w:delText>
        </w:r>
      </w:del>
      <w:del w:id="435" w:author="Liu, Luyu" w:date="2020-06-02T10:13:00Z">
        <w:r w:rsidDel="000E0C5F">
          <w:rPr>
            <w:rFonts w:ascii="Times New Roman" w:hAnsi="Times New Roman" w:cs="Times New Roman"/>
            <w:sz w:val="24"/>
          </w:rPr>
          <w:fldChar w:fldCharType="end"/>
        </w:r>
        <w:r w:rsidDel="000E0C5F">
          <w:rPr>
            <w:rFonts w:ascii="Times New Roman" w:hAnsi="Times New Roman" w:cs="Times New Roman"/>
            <w:sz w:val="24"/>
          </w:rPr>
          <w:delText xml:space="preserve"> </w:delText>
        </w:r>
      </w:del>
      <w:r>
        <w:rPr>
          <w:rFonts w:ascii="Times New Roman" w:hAnsi="Times New Roman" w:cs="Times New Roman"/>
          <w:sz w:val="24"/>
        </w:rPr>
        <w:t>shows the geographic distribution of each transit system’s average Procrustes distance between its normal and pandemic hourly demand curves. This map shows a similar pattern to the geographic distribution of floor values (</w:t>
      </w:r>
      <w:ins w:id="436" w:author="Liu, Luyu" w:date="2020-06-02T10:14:00Z">
        <w:r w:rsidR="000E0C5F">
          <w:rPr>
            <w:rFonts w:ascii="Times New Roman" w:hAnsi="Times New Roman" w:cs="Times New Roman"/>
            <w:sz w:val="24"/>
          </w:rPr>
          <w:fldChar w:fldCharType="begin"/>
        </w:r>
        <w:r w:rsidR="000E0C5F">
          <w:rPr>
            <w:rFonts w:ascii="Times New Roman" w:hAnsi="Times New Roman" w:cs="Times New Roman"/>
            <w:sz w:val="24"/>
          </w:rPr>
          <w:instrText xml:space="preserve"> REF _Ref41950168 \h </w:instrText>
        </w:r>
      </w:ins>
      <w:r w:rsidR="000E0C5F">
        <w:rPr>
          <w:rFonts w:ascii="Times New Roman" w:hAnsi="Times New Roman" w:cs="Times New Roman"/>
          <w:sz w:val="24"/>
        </w:rPr>
      </w:r>
      <w:r w:rsidR="000E0C5F">
        <w:rPr>
          <w:rFonts w:ascii="Times New Roman" w:hAnsi="Times New Roman" w:cs="Times New Roman"/>
          <w:sz w:val="24"/>
        </w:rPr>
        <w:fldChar w:fldCharType="separate"/>
      </w:r>
      <w:ins w:id="437" w:author="Liu, Luyu" w:date="2020-06-02T10:14:00Z">
        <w:r w:rsidR="000E0C5F" w:rsidRPr="00893093">
          <w:rPr>
            <w:rFonts w:ascii="Times New Roman" w:hAnsi="Times New Roman" w:cs="Times New Roman"/>
            <w:sz w:val="24"/>
            <w:rPrChange w:id="438" w:author="Liu, Luyu" w:date="2020-06-01T23:59:00Z">
              <w:rPr/>
            </w:rPrChange>
          </w:rPr>
          <w:t xml:space="preserve">Fig </w:t>
        </w:r>
        <w:r w:rsidR="000E0C5F">
          <w:rPr>
            <w:rFonts w:ascii="Times New Roman" w:hAnsi="Times New Roman" w:cs="Times New Roman"/>
            <w:noProof/>
            <w:sz w:val="24"/>
          </w:rPr>
          <w:t>2</w:t>
        </w:r>
        <w:r w:rsidR="000E0C5F">
          <w:rPr>
            <w:rFonts w:ascii="Times New Roman" w:hAnsi="Times New Roman" w:cs="Times New Roman"/>
            <w:sz w:val="24"/>
          </w:rPr>
          <w:fldChar w:fldCharType="end"/>
        </w:r>
      </w:ins>
      <w:del w:id="439" w:author="Liu, Luyu" w:date="2020-06-02T10:14:00Z">
        <w:r w:rsidDel="000E0C5F">
          <w:rPr>
            <w:rFonts w:ascii="Times New Roman" w:hAnsi="Times New Roman" w:cs="Times New Roman"/>
            <w:sz w:val="24"/>
          </w:rPr>
          <w:fldChar w:fldCharType="begin"/>
        </w:r>
        <w:r w:rsidRPr="000E0C5F" w:rsidDel="000E0C5F">
          <w:rPr>
            <w:rFonts w:ascii="Times New Roman" w:hAnsi="Times New Roman" w:cs="Times New Roman"/>
            <w:sz w:val="24"/>
          </w:rPr>
          <w:delInstrText xml:space="preserve"> REF _Ref40207857 \h </w:delInstrText>
        </w:r>
        <w:r w:rsidDel="000E0C5F">
          <w:rPr>
            <w:rFonts w:ascii="Times New Roman" w:hAnsi="Times New Roman" w:cs="Times New Roman"/>
            <w:sz w:val="24"/>
          </w:rPr>
        </w:r>
        <w:r w:rsidDel="000E0C5F">
          <w:rPr>
            <w:rFonts w:ascii="Times New Roman" w:hAnsi="Times New Roman" w:cs="Times New Roman"/>
            <w:sz w:val="24"/>
          </w:rPr>
          <w:fldChar w:fldCharType="separate"/>
        </w:r>
      </w:del>
      <w:del w:id="440" w:author="Liu, Luyu" w:date="2020-06-01T23:52:00Z">
        <w:r w:rsidRPr="000E0C5F" w:rsidDel="00824644">
          <w:rPr>
            <w:rFonts w:ascii="Times New Roman" w:hAnsi="Times New Roman" w:cs="Times New Roman"/>
            <w:sz w:val="24"/>
          </w:rPr>
          <w:delText xml:space="preserve">Figure </w:delText>
        </w:r>
        <w:r w:rsidRPr="000E0C5F" w:rsidDel="00824644">
          <w:rPr>
            <w:rFonts w:ascii="Times New Roman" w:hAnsi="Times New Roman" w:cs="Times New Roman"/>
            <w:noProof/>
            <w:sz w:val="24"/>
          </w:rPr>
          <w:delText>2</w:delText>
        </w:r>
      </w:del>
      <w:del w:id="441" w:author="Liu, Luyu" w:date="2020-06-02T10:14:00Z">
        <w:r w:rsidDel="000E0C5F">
          <w:rPr>
            <w:rFonts w:ascii="Times New Roman" w:hAnsi="Times New Roman" w:cs="Times New Roman"/>
            <w:sz w:val="24"/>
          </w:rPr>
          <w:fldChar w:fldCharType="end"/>
        </w:r>
      </w:del>
      <w:r>
        <w:rPr>
          <w:rFonts w:ascii="Times New Roman" w:hAnsi="Times New Roman" w:cs="Times New Roman"/>
          <w:sz w:val="24"/>
        </w:rPr>
        <w:t xml:space="preserve">): transit systems serving communities that are dominated by non-physical occupations (including university towns) experienced large qualitative changes in their weekday hourly demand patterns. In contrast, the Procrustes distances between normal and pandemic hourly transit demand profiles of </w:t>
      </w:r>
      <w:commentRangeStart w:id="442"/>
      <w:commentRangeStart w:id="443"/>
      <w:del w:id="444" w:author="Liu, Luyu" w:date="2020-06-01T22:40:00Z">
        <w:r w:rsidDel="00F2160A">
          <w:rPr>
            <w:rFonts w:ascii="Times New Roman" w:hAnsi="Times New Roman" w:cs="Times New Roman"/>
            <w:sz w:val="24"/>
          </w:rPr>
          <w:delText xml:space="preserve">older </w:delText>
        </w:r>
      </w:del>
      <w:r>
        <w:rPr>
          <w:rFonts w:ascii="Times New Roman" w:hAnsi="Times New Roman" w:cs="Times New Roman"/>
          <w:sz w:val="24"/>
        </w:rPr>
        <w:t xml:space="preserve">communities </w:t>
      </w:r>
      <w:commentRangeEnd w:id="442"/>
      <w:r>
        <w:rPr>
          <w:rStyle w:val="CommentReference"/>
        </w:rPr>
        <w:commentReference w:id="442"/>
      </w:r>
      <w:commentRangeEnd w:id="443"/>
      <w:r w:rsidR="00F2160A">
        <w:rPr>
          <w:rStyle w:val="CommentReference"/>
        </w:rPr>
        <w:commentReference w:id="443"/>
      </w:r>
      <w:r>
        <w:rPr>
          <w:rFonts w:ascii="Times New Roman" w:hAnsi="Times New Roman" w:cs="Times New Roman"/>
          <w:sz w:val="24"/>
        </w:rPr>
        <w:t xml:space="preserve">in the Midwest and Northeast is low, meaning these transit systems retained much of their typical daily demand profile (albeit with lower levels of overall demand). </w:t>
      </w:r>
      <w:ins w:id="445" w:author="Liu, Luyu" w:date="2020-06-02T10:14:00Z">
        <w:r w:rsidR="000E0C5F">
          <w:rPr>
            <w:rFonts w:ascii="Times New Roman" w:hAnsi="Times New Roman" w:cs="Times New Roman"/>
            <w:sz w:val="24"/>
          </w:rPr>
          <w:fldChar w:fldCharType="begin"/>
        </w:r>
        <w:r w:rsidR="000E0C5F">
          <w:rPr>
            <w:rFonts w:ascii="Times New Roman" w:hAnsi="Times New Roman" w:cs="Times New Roman"/>
            <w:sz w:val="24"/>
          </w:rPr>
          <w:instrText xml:space="preserve"> REF _Ref41985274 \h </w:instrText>
        </w:r>
      </w:ins>
      <w:r w:rsidR="000E0C5F">
        <w:rPr>
          <w:rFonts w:ascii="Times New Roman" w:hAnsi="Times New Roman" w:cs="Times New Roman"/>
          <w:sz w:val="24"/>
        </w:rPr>
      </w:r>
      <w:r w:rsidR="000E0C5F">
        <w:rPr>
          <w:rFonts w:ascii="Times New Roman" w:hAnsi="Times New Roman" w:cs="Times New Roman"/>
          <w:sz w:val="24"/>
        </w:rPr>
        <w:fldChar w:fldCharType="separate"/>
      </w:r>
      <w:ins w:id="446" w:author="Liu, Luyu" w:date="2020-06-02T10:14:00Z">
        <w:r w:rsidR="000E0C5F" w:rsidRPr="00AC1D86">
          <w:rPr>
            <w:rFonts w:ascii="Times New Roman" w:hAnsi="Times New Roman" w:cs="Times New Roman"/>
            <w:sz w:val="24"/>
            <w:rPrChange w:id="447" w:author="Liu, Luyu" w:date="2020-06-02T00:02:00Z">
              <w:rPr/>
            </w:rPrChange>
          </w:rPr>
          <w:t xml:space="preserve">Fig </w:t>
        </w:r>
        <w:r w:rsidR="000E0C5F">
          <w:rPr>
            <w:rFonts w:ascii="Times New Roman" w:hAnsi="Times New Roman" w:cs="Times New Roman"/>
            <w:noProof/>
            <w:sz w:val="24"/>
          </w:rPr>
          <w:t>7</w:t>
        </w:r>
        <w:r w:rsidR="000E0C5F">
          <w:rPr>
            <w:rFonts w:ascii="Times New Roman" w:hAnsi="Times New Roman" w:cs="Times New Roman"/>
            <w:sz w:val="24"/>
          </w:rPr>
          <w:fldChar w:fldCharType="end"/>
        </w:r>
        <w:r w:rsidR="000E0C5F">
          <w:rPr>
            <w:rFonts w:ascii="Times New Roman" w:hAnsi="Times New Roman" w:cs="Times New Roman"/>
            <w:sz w:val="24"/>
          </w:rPr>
          <w:t xml:space="preserve"> </w:t>
        </w:r>
      </w:ins>
      <w:del w:id="448" w:author="Liu, Luyu" w:date="2020-06-01T23:52:00Z">
        <w:r w:rsidDel="00824644">
          <w:rPr>
            <w:rFonts w:ascii="Times New Roman" w:hAnsi="Times New Roman" w:cs="Times New Roman"/>
            <w:sz w:val="24"/>
          </w:rPr>
          <w:fldChar w:fldCharType="begin"/>
        </w:r>
        <w:r w:rsidDel="00824644">
          <w:rPr>
            <w:rFonts w:ascii="Times New Roman" w:hAnsi="Times New Roman" w:cs="Times New Roman"/>
            <w:sz w:val="24"/>
          </w:rPr>
          <w:delInstrText xml:space="preserve"> REF _Ref40301224 \h </w:delInstrText>
        </w:r>
        <w:r w:rsidDel="00824644">
          <w:rPr>
            <w:rFonts w:ascii="Times New Roman" w:hAnsi="Times New Roman" w:cs="Times New Roman"/>
            <w:sz w:val="24"/>
          </w:rPr>
        </w:r>
        <w:r w:rsidDel="00824644">
          <w:rPr>
            <w:rFonts w:ascii="Times New Roman" w:hAnsi="Times New Roman" w:cs="Times New Roman"/>
            <w:sz w:val="24"/>
          </w:rPr>
          <w:fldChar w:fldCharType="separate"/>
        </w:r>
        <w:r w:rsidRPr="003001AF" w:rsidDel="00824644">
          <w:rPr>
            <w:rFonts w:ascii="Times New Roman" w:hAnsi="Times New Roman" w:cs="Times New Roman"/>
            <w:sz w:val="24"/>
          </w:rPr>
          <w:delText xml:space="preserve">Figure </w:delText>
        </w:r>
        <w:r w:rsidDel="00824644">
          <w:rPr>
            <w:rFonts w:ascii="Times New Roman" w:hAnsi="Times New Roman" w:cs="Times New Roman"/>
            <w:noProof/>
            <w:sz w:val="24"/>
          </w:rPr>
          <w:delText>8</w:delText>
        </w:r>
        <w:r w:rsidDel="00824644">
          <w:rPr>
            <w:rFonts w:ascii="Times New Roman" w:hAnsi="Times New Roman" w:cs="Times New Roman"/>
            <w:sz w:val="24"/>
          </w:rPr>
          <w:fldChar w:fldCharType="end"/>
        </w:r>
        <w:r w:rsidRPr="00AD14EC" w:rsidDel="00824644">
          <w:rPr>
            <w:rFonts w:ascii="Times New Roman" w:hAnsi="Times New Roman" w:cs="Times New Roman"/>
            <w:sz w:val="24"/>
          </w:rPr>
          <w:delText xml:space="preserve"> </w:delText>
        </w:r>
      </w:del>
      <w:r>
        <w:rPr>
          <w:rFonts w:ascii="Times New Roman" w:hAnsi="Times New Roman" w:cs="Times New Roman"/>
          <w:sz w:val="24"/>
        </w:rPr>
        <w:t xml:space="preserve">confirms the </w:t>
      </w:r>
      <w:r w:rsidRPr="00AD14EC">
        <w:rPr>
          <w:rFonts w:ascii="Times New Roman" w:hAnsi="Times New Roman" w:cs="Times New Roman"/>
          <w:sz w:val="24"/>
        </w:rPr>
        <w:t>strong corr</w:t>
      </w:r>
      <w:r>
        <w:rPr>
          <w:rFonts w:ascii="Times New Roman" w:hAnsi="Times New Roman" w:cs="Times New Roman"/>
          <w:sz w:val="24"/>
        </w:rPr>
        <w:t>elation between the</w:t>
      </w:r>
      <w:r w:rsidRPr="00AD14EC">
        <w:rPr>
          <w:rFonts w:ascii="Times New Roman" w:hAnsi="Times New Roman" w:cs="Times New Roman"/>
          <w:sz w:val="24"/>
        </w:rPr>
        <w:t xml:space="preserve"> </w:t>
      </w:r>
      <w:r>
        <w:rPr>
          <w:rFonts w:ascii="Times New Roman" w:hAnsi="Times New Roman" w:cs="Times New Roman"/>
          <w:sz w:val="24"/>
        </w:rPr>
        <w:t xml:space="preserve">Procrustes </w:t>
      </w:r>
      <w:r>
        <w:rPr>
          <w:rFonts w:ascii="Times New Roman" w:hAnsi="Times New Roman" w:cs="Times New Roman"/>
          <w:sz w:val="24"/>
        </w:rPr>
        <w:lastRenderedPageBreak/>
        <w:t>distance and floor values: higher levels of base demand during the pandemic also means less shift from the typical hourly demand profile.</w:t>
      </w:r>
      <w:r w:rsidRPr="00AD14EC">
        <w:rPr>
          <w:rFonts w:ascii="Times New Roman" w:hAnsi="Times New Roman" w:cs="Times New Roman"/>
          <w:sz w:val="24"/>
        </w:rPr>
        <w:t xml:space="preserve"> </w:t>
      </w:r>
    </w:p>
    <w:p w14:paraId="56A4B155" w14:textId="77777777" w:rsidR="00500CFC" w:rsidRDefault="00500CFC" w:rsidP="00617FE4">
      <w:pPr>
        <w:spacing w:line="480" w:lineRule="auto"/>
        <w:jc w:val="both"/>
        <w:rPr>
          <w:rFonts w:ascii="Times New Roman" w:hAnsi="Times New Roman" w:cs="Times New Roman"/>
          <w:sz w:val="24"/>
        </w:rPr>
        <w:pPrChange w:id="449" w:author="Liu, Luyu" w:date="2020-06-02T13:32:00Z">
          <w:pPr>
            <w:spacing w:line="480" w:lineRule="auto"/>
            <w:jc w:val="both"/>
          </w:pPr>
        </w:pPrChange>
      </w:pPr>
    </w:p>
    <w:p w14:paraId="0733E898" w14:textId="10EF6142" w:rsidR="00500CFC" w:rsidDel="0063527C" w:rsidRDefault="00500CFC" w:rsidP="00617FE4">
      <w:pPr>
        <w:keepNext/>
        <w:spacing w:line="480" w:lineRule="auto"/>
        <w:rPr>
          <w:del w:id="450" w:author="Liu, Luyu" w:date="2020-06-02T00:03:00Z"/>
          <w:noProof/>
        </w:rPr>
        <w:pPrChange w:id="451" w:author="Liu, Luyu" w:date="2020-06-02T13:32:00Z">
          <w:pPr>
            <w:keepNext/>
            <w:spacing w:line="480" w:lineRule="auto"/>
            <w:jc w:val="center"/>
          </w:pPr>
        </w:pPrChange>
      </w:pPr>
      <w:r w:rsidRPr="00BA5A34">
        <w:rPr>
          <w:noProof/>
        </w:rPr>
        <w:t xml:space="preserve"> </w:t>
      </w:r>
      <w:ins w:id="452" w:author="Liu, Luyu" w:date="2020-06-02T11:19:00Z">
        <w:r w:rsidR="00CE72F4">
          <w:rPr>
            <w:noProof/>
          </w:rPr>
          <w:pict w14:anchorId="6409A809">
            <v:shape id="_x0000_i1030" type="#_x0000_t75" style="width:467.25pt;height:330.75pt">
              <v:imagedata r:id="rId20" o:title="Fig 6"/>
            </v:shape>
          </w:pict>
        </w:r>
      </w:ins>
      <w:del w:id="453" w:author="Liu, Luyu" w:date="2020-06-02T11:19:00Z">
        <w:r w:rsidDel="00573843">
          <w:rPr>
            <w:noProof/>
          </w:rPr>
          <w:drawing>
            <wp:inline distT="0" distB="0" distL="0" distR="0" wp14:anchorId="27BEE88B" wp14:editId="4C439EB5">
              <wp:extent cx="5943600" cy="3463925"/>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463925"/>
                      </a:xfrm>
                      <a:prstGeom prst="rect">
                        <a:avLst/>
                      </a:prstGeom>
                    </pic:spPr>
                  </pic:pic>
                </a:graphicData>
              </a:graphic>
            </wp:inline>
          </w:drawing>
        </w:r>
      </w:del>
    </w:p>
    <w:p w14:paraId="42398195" w14:textId="0BB583E8" w:rsidR="0063527C" w:rsidRDefault="0063527C" w:rsidP="00617FE4">
      <w:pPr>
        <w:keepNext/>
        <w:spacing w:line="480" w:lineRule="auto"/>
        <w:rPr>
          <w:ins w:id="454" w:author="Liu, Luyu" w:date="2020-06-02T00:03:00Z"/>
          <w:noProof/>
        </w:rPr>
        <w:pPrChange w:id="455" w:author="Liu, Luyu" w:date="2020-06-02T13:32:00Z">
          <w:pPr>
            <w:keepNext/>
            <w:spacing w:line="480" w:lineRule="auto"/>
          </w:pPr>
        </w:pPrChange>
      </w:pPr>
    </w:p>
    <w:p w14:paraId="0CD78C34" w14:textId="69CFD0E6" w:rsidR="0063527C" w:rsidRDefault="0063527C" w:rsidP="00617FE4">
      <w:pPr>
        <w:spacing w:line="480" w:lineRule="auto"/>
        <w:jc w:val="center"/>
        <w:rPr>
          <w:ins w:id="456" w:author="Liu, Luyu" w:date="2020-06-02T00:03:00Z"/>
          <w:rFonts w:ascii="Times New Roman" w:hAnsi="Times New Roman" w:cs="Times New Roman"/>
          <w:sz w:val="24"/>
        </w:rPr>
        <w:pPrChange w:id="457" w:author="Liu, Luyu" w:date="2020-06-02T13:32:00Z">
          <w:pPr>
            <w:keepNext/>
            <w:spacing w:line="480" w:lineRule="auto"/>
            <w:jc w:val="center"/>
          </w:pPr>
        </w:pPrChange>
      </w:pPr>
      <w:bookmarkStart w:id="458" w:name="_Ref41985257"/>
      <w:ins w:id="459" w:author="Liu, Luyu" w:date="2020-06-02T00:03:00Z">
        <w:r w:rsidRPr="0063527C">
          <w:rPr>
            <w:rFonts w:ascii="Times New Roman" w:hAnsi="Times New Roman" w:cs="Times New Roman"/>
            <w:sz w:val="24"/>
            <w:rPrChange w:id="460" w:author="Liu, Luyu" w:date="2020-06-02T00:03:00Z">
              <w:rPr/>
            </w:rPrChange>
          </w:rPr>
          <w:t xml:space="preserve">Fig </w:t>
        </w:r>
        <w:r w:rsidRPr="0063527C">
          <w:rPr>
            <w:rFonts w:ascii="Times New Roman" w:hAnsi="Times New Roman" w:cs="Times New Roman"/>
            <w:sz w:val="24"/>
            <w:rPrChange w:id="461" w:author="Liu, Luyu" w:date="2020-06-02T00:03:00Z">
              <w:rPr/>
            </w:rPrChange>
          </w:rPr>
          <w:fldChar w:fldCharType="begin"/>
        </w:r>
        <w:r w:rsidRPr="0063527C">
          <w:rPr>
            <w:rFonts w:ascii="Times New Roman" w:hAnsi="Times New Roman" w:cs="Times New Roman"/>
            <w:sz w:val="24"/>
            <w:rPrChange w:id="462" w:author="Liu, Luyu" w:date="2020-06-02T00:03:00Z">
              <w:rPr/>
            </w:rPrChange>
          </w:rPr>
          <w:instrText xml:space="preserve"> SEQ Fig \* ARABIC </w:instrText>
        </w:r>
      </w:ins>
      <w:r w:rsidRPr="0063527C">
        <w:rPr>
          <w:rFonts w:ascii="Times New Roman" w:hAnsi="Times New Roman" w:cs="Times New Roman"/>
          <w:sz w:val="24"/>
          <w:rPrChange w:id="463" w:author="Liu, Luyu" w:date="2020-06-02T00:03:00Z">
            <w:rPr/>
          </w:rPrChange>
        </w:rPr>
        <w:fldChar w:fldCharType="separate"/>
      </w:r>
      <w:ins w:id="464" w:author="Liu, Luyu" w:date="2020-06-02T00:04:00Z">
        <w:r w:rsidR="001F79A7">
          <w:rPr>
            <w:rFonts w:ascii="Times New Roman" w:hAnsi="Times New Roman" w:cs="Times New Roman"/>
            <w:noProof/>
            <w:sz w:val="24"/>
          </w:rPr>
          <w:t>6</w:t>
        </w:r>
      </w:ins>
      <w:ins w:id="465" w:author="Liu, Luyu" w:date="2020-06-02T00:03:00Z">
        <w:r w:rsidRPr="0063527C">
          <w:rPr>
            <w:rFonts w:ascii="Times New Roman" w:hAnsi="Times New Roman" w:cs="Times New Roman"/>
            <w:sz w:val="24"/>
            <w:rPrChange w:id="466" w:author="Liu, Luyu" w:date="2020-06-02T00:03:00Z">
              <w:rPr/>
            </w:rPrChange>
          </w:rPr>
          <w:fldChar w:fldCharType="end"/>
        </w:r>
        <w:bookmarkEnd w:id="458"/>
        <w:r w:rsidRPr="0063527C">
          <w:rPr>
            <w:rFonts w:ascii="Times New Roman" w:hAnsi="Times New Roman" w:cs="Times New Roman"/>
            <w:sz w:val="24"/>
            <w:rPrChange w:id="467" w:author="Liu, Luyu" w:date="2020-06-02T00:03:00Z">
              <w:rPr/>
            </w:rPrChange>
          </w:rPr>
          <w:t>. Geographic distribution average Procrustes distance between normal and pandemic weekday hourly demand curves.</w:t>
        </w:r>
        <w:bookmarkStart w:id="468" w:name="_Ref41947978"/>
      </w:ins>
    </w:p>
    <w:p w14:paraId="6D6EB31B" w14:textId="7272EAE1" w:rsidR="00500CFC" w:rsidDel="0063527C" w:rsidRDefault="00CE72F4" w:rsidP="00617FE4">
      <w:pPr>
        <w:spacing w:line="480" w:lineRule="auto"/>
        <w:jc w:val="center"/>
        <w:rPr>
          <w:del w:id="469" w:author="Liu, Luyu" w:date="2020-06-02T00:02:00Z"/>
          <w:rFonts w:ascii="Times New Roman" w:hAnsi="Times New Roman" w:cs="Times New Roman"/>
          <w:sz w:val="24"/>
        </w:rPr>
        <w:pPrChange w:id="470" w:author="Liu, Luyu" w:date="2020-06-02T13:32:00Z">
          <w:pPr>
            <w:spacing w:line="480" w:lineRule="auto"/>
            <w:jc w:val="center"/>
          </w:pPr>
        </w:pPrChange>
      </w:pPr>
      <w:ins w:id="471" w:author="Liu, Luyu" w:date="2020-06-02T11:20:00Z">
        <w:r>
          <w:rPr>
            <w:rFonts w:ascii="Times New Roman" w:hAnsi="Times New Roman" w:cs="Times New Roman"/>
            <w:sz w:val="24"/>
          </w:rPr>
          <w:lastRenderedPageBreak/>
          <w:pict w14:anchorId="3DA9B585">
            <v:shape id="_x0000_i1031" type="#_x0000_t75" style="width:345.75pt;height:345pt">
              <v:imagedata r:id="rId22" o:title="Fig 7"/>
            </v:shape>
          </w:pict>
        </w:r>
      </w:ins>
      <w:del w:id="472" w:author="Liu, Luyu" w:date="2020-06-02T00:02:00Z">
        <w:r w:rsidR="00500CFC" w:rsidRPr="006A27A5" w:rsidDel="0063527C">
          <w:rPr>
            <w:rFonts w:ascii="Times New Roman" w:hAnsi="Times New Roman" w:cs="Times New Roman"/>
            <w:sz w:val="24"/>
          </w:rPr>
          <w:delText xml:space="preserve">Figure </w:delText>
        </w:r>
        <w:r w:rsidR="00500CFC" w:rsidRPr="006A27A5" w:rsidDel="0063527C">
          <w:rPr>
            <w:rFonts w:ascii="Times New Roman" w:hAnsi="Times New Roman" w:cs="Times New Roman"/>
            <w:sz w:val="24"/>
          </w:rPr>
          <w:fldChar w:fldCharType="begin"/>
        </w:r>
        <w:r w:rsidR="00500CFC" w:rsidRPr="0063527C" w:rsidDel="0063527C">
          <w:rPr>
            <w:rFonts w:ascii="Times New Roman" w:hAnsi="Times New Roman" w:cs="Times New Roman"/>
            <w:sz w:val="24"/>
          </w:rPr>
          <w:delInstrText xml:space="preserve"> SEQ Figure \* ARABIC </w:delInstrText>
        </w:r>
        <w:r w:rsidR="00500CFC" w:rsidRPr="006A27A5" w:rsidDel="0063527C">
          <w:rPr>
            <w:rFonts w:ascii="Times New Roman" w:hAnsi="Times New Roman" w:cs="Times New Roman"/>
            <w:sz w:val="24"/>
          </w:rPr>
          <w:fldChar w:fldCharType="separate"/>
        </w:r>
      </w:del>
      <w:del w:id="473" w:author="Liu, Luyu" w:date="2020-06-01T23:51:00Z">
        <w:r w:rsidR="00500CFC" w:rsidRPr="0063527C" w:rsidDel="00824644">
          <w:rPr>
            <w:rFonts w:ascii="Times New Roman" w:hAnsi="Times New Roman" w:cs="Times New Roman"/>
            <w:noProof/>
            <w:sz w:val="24"/>
          </w:rPr>
          <w:delText>7</w:delText>
        </w:r>
      </w:del>
      <w:del w:id="474" w:author="Liu, Luyu" w:date="2020-06-02T00:02:00Z">
        <w:r w:rsidR="00500CFC" w:rsidRPr="006A27A5" w:rsidDel="0063527C">
          <w:rPr>
            <w:rFonts w:ascii="Times New Roman" w:hAnsi="Times New Roman" w:cs="Times New Roman"/>
            <w:sz w:val="24"/>
          </w:rPr>
          <w:fldChar w:fldCharType="end"/>
        </w:r>
        <w:bookmarkEnd w:id="468"/>
        <w:r w:rsidR="00500CFC" w:rsidRPr="006A27A5" w:rsidDel="0063527C">
          <w:rPr>
            <w:rFonts w:ascii="Times New Roman" w:hAnsi="Times New Roman" w:cs="Times New Roman"/>
            <w:sz w:val="24"/>
          </w:rPr>
          <w:delText xml:space="preserve">: </w:delText>
        </w:r>
        <w:r w:rsidR="00500CFC" w:rsidDel="0063527C">
          <w:rPr>
            <w:rFonts w:ascii="Times New Roman" w:hAnsi="Times New Roman" w:cs="Times New Roman"/>
            <w:sz w:val="24"/>
          </w:rPr>
          <w:delText>G</w:delText>
        </w:r>
        <w:r w:rsidR="00500CFC" w:rsidRPr="006A27A5" w:rsidDel="0063527C">
          <w:rPr>
            <w:rFonts w:ascii="Times New Roman" w:hAnsi="Times New Roman" w:cs="Times New Roman"/>
            <w:sz w:val="24"/>
          </w:rPr>
          <w:delText xml:space="preserve">eographic distribution </w:delText>
        </w:r>
        <w:r w:rsidR="00500CFC" w:rsidDel="0063527C">
          <w:rPr>
            <w:rFonts w:ascii="Times New Roman" w:hAnsi="Times New Roman" w:cs="Times New Roman"/>
            <w:sz w:val="24"/>
          </w:rPr>
          <w:delText xml:space="preserve">average </w:delText>
        </w:r>
        <w:r w:rsidR="00500CFC" w:rsidRPr="006A27A5" w:rsidDel="0063527C">
          <w:rPr>
            <w:rFonts w:ascii="Times New Roman" w:hAnsi="Times New Roman" w:cs="Times New Roman"/>
            <w:sz w:val="24"/>
          </w:rPr>
          <w:delText>Procrustes distance between normal and pandemic</w:delText>
        </w:r>
        <w:r w:rsidR="00500CFC" w:rsidDel="0063527C">
          <w:rPr>
            <w:rFonts w:ascii="Times New Roman" w:hAnsi="Times New Roman" w:cs="Times New Roman"/>
            <w:sz w:val="24"/>
          </w:rPr>
          <w:delText xml:space="preserve"> weekday hourly demand </w:delText>
        </w:r>
        <w:r w:rsidR="00500CFC" w:rsidRPr="006A27A5" w:rsidDel="0063527C">
          <w:rPr>
            <w:rFonts w:ascii="Times New Roman" w:hAnsi="Times New Roman" w:cs="Times New Roman"/>
            <w:sz w:val="24"/>
          </w:rPr>
          <w:delText>curves.</w:delText>
        </w:r>
      </w:del>
    </w:p>
    <w:p w14:paraId="4ADA133C" w14:textId="0242CC65" w:rsidR="00500CFC" w:rsidDel="0063527C" w:rsidRDefault="00500CFC" w:rsidP="00617FE4">
      <w:pPr>
        <w:spacing w:line="480" w:lineRule="auto"/>
        <w:jc w:val="both"/>
        <w:rPr>
          <w:del w:id="475" w:author="Liu, Luyu" w:date="2020-06-02T00:03:00Z"/>
          <w:rFonts w:ascii="Times New Roman" w:hAnsi="Times New Roman" w:cs="Times New Roman"/>
          <w:sz w:val="24"/>
        </w:rPr>
        <w:pPrChange w:id="476" w:author="Liu, Luyu" w:date="2020-06-02T13:32:00Z">
          <w:pPr>
            <w:spacing w:line="480" w:lineRule="auto"/>
            <w:jc w:val="both"/>
          </w:pPr>
        </w:pPrChange>
      </w:pPr>
    </w:p>
    <w:p w14:paraId="2B20CB86" w14:textId="57B4B393" w:rsidR="00500CFC" w:rsidDel="0063527C" w:rsidRDefault="00500CFC" w:rsidP="00617FE4">
      <w:pPr>
        <w:spacing w:line="480" w:lineRule="auto"/>
        <w:jc w:val="both"/>
        <w:rPr>
          <w:del w:id="477" w:author="Liu, Luyu" w:date="2020-06-02T00:03:00Z"/>
          <w:rFonts w:ascii="Times New Roman" w:hAnsi="Times New Roman" w:cs="Times New Roman"/>
          <w:sz w:val="24"/>
        </w:rPr>
        <w:pPrChange w:id="478" w:author="Liu, Luyu" w:date="2020-06-02T13:32:00Z">
          <w:pPr>
            <w:spacing w:line="480" w:lineRule="auto"/>
            <w:jc w:val="both"/>
          </w:pPr>
        </w:pPrChange>
      </w:pPr>
    </w:p>
    <w:p w14:paraId="242CAEA5" w14:textId="1FF9F260" w:rsidR="00500CFC" w:rsidDel="00AC1D86" w:rsidRDefault="00500CFC" w:rsidP="00617FE4">
      <w:pPr>
        <w:spacing w:line="480" w:lineRule="auto"/>
        <w:jc w:val="center"/>
        <w:rPr>
          <w:del w:id="479" w:author="Liu, Luyu" w:date="2020-06-02T00:02:00Z"/>
        </w:rPr>
        <w:pPrChange w:id="480" w:author="Liu, Luyu" w:date="2020-06-02T13:32:00Z">
          <w:pPr>
            <w:spacing w:line="480" w:lineRule="auto"/>
          </w:pPr>
        </w:pPrChange>
      </w:pPr>
      <w:del w:id="481" w:author="Liu, Luyu" w:date="2020-06-02T11:20:00Z">
        <w:r w:rsidDel="00573843">
          <w:rPr>
            <w:noProof/>
          </w:rPr>
          <w:drawing>
            <wp:inline distT="0" distB="0" distL="0" distR="0" wp14:anchorId="33CEF8FE" wp14:editId="52D4206B">
              <wp:extent cx="4395470" cy="4310380"/>
              <wp:effectExtent l="0" t="0" r="508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395470" cy="4310380"/>
                      </a:xfrm>
                      <a:prstGeom prst="rect">
                        <a:avLst/>
                      </a:prstGeom>
                      <a:noFill/>
                    </pic:spPr>
                  </pic:pic>
                </a:graphicData>
              </a:graphic>
            </wp:inline>
          </w:drawing>
        </w:r>
      </w:del>
    </w:p>
    <w:p w14:paraId="77B82422" w14:textId="7FBB73DA" w:rsidR="00AC1D86" w:rsidRPr="00AC1D86" w:rsidRDefault="00AC1D86" w:rsidP="00617FE4">
      <w:pPr>
        <w:spacing w:line="480" w:lineRule="auto"/>
        <w:jc w:val="center"/>
        <w:rPr>
          <w:ins w:id="482" w:author="Liu, Luyu" w:date="2020-06-02T00:02:00Z"/>
          <w:rFonts w:ascii="Times New Roman" w:hAnsi="Times New Roman" w:cs="Times New Roman"/>
          <w:sz w:val="24"/>
          <w:rPrChange w:id="483" w:author="Liu, Luyu" w:date="2020-06-02T00:02:00Z">
            <w:rPr>
              <w:ins w:id="484" w:author="Liu, Luyu" w:date="2020-06-02T00:02:00Z"/>
            </w:rPr>
          </w:rPrChange>
        </w:rPr>
        <w:pPrChange w:id="485" w:author="Liu, Luyu" w:date="2020-06-02T13:32:00Z">
          <w:pPr>
            <w:keepNext/>
            <w:spacing w:line="480" w:lineRule="auto"/>
            <w:jc w:val="center"/>
          </w:pPr>
        </w:pPrChange>
      </w:pPr>
    </w:p>
    <w:p w14:paraId="166FCE4C" w14:textId="533DD45C" w:rsidR="00AC1D86" w:rsidRPr="00AC1D86" w:rsidRDefault="00AC1D86" w:rsidP="00617FE4">
      <w:pPr>
        <w:spacing w:line="480" w:lineRule="auto"/>
        <w:jc w:val="center"/>
        <w:rPr>
          <w:ins w:id="486" w:author="Liu, Luyu" w:date="2020-06-02T00:02:00Z"/>
          <w:rFonts w:ascii="Times New Roman" w:hAnsi="Times New Roman" w:cs="Times New Roman"/>
          <w:sz w:val="24"/>
          <w:rPrChange w:id="487" w:author="Liu, Luyu" w:date="2020-06-02T00:02:00Z">
            <w:rPr>
              <w:ins w:id="488" w:author="Liu, Luyu" w:date="2020-06-02T00:02:00Z"/>
            </w:rPr>
          </w:rPrChange>
        </w:rPr>
        <w:pPrChange w:id="489" w:author="Liu, Luyu" w:date="2020-06-02T13:32:00Z">
          <w:pPr>
            <w:keepNext/>
            <w:spacing w:line="480" w:lineRule="auto"/>
            <w:jc w:val="center"/>
          </w:pPr>
        </w:pPrChange>
      </w:pPr>
      <w:bookmarkStart w:id="490" w:name="_Ref41985274"/>
      <w:ins w:id="491" w:author="Liu, Luyu" w:date="2020-06-02T00:02:00Z">
        <w:r w:rsidRPr="00AC1D86">
          <w:rPr>
            <w:rFonts w:ascii="Times New Roman" w:hAnsi="Times New Roman" w:cs="Times New Roman"/>
            <w:sz w:val="24"/>
            <w:rPrChange w:id="492" w:author="Liu, Luyu" w:date="2020-06-02T00:02:00Z">
              <w:rPr/>
            </w:rPrChange>
          </w:rPr>
          <w:t xml:space="preserve">Fig </w:t>
        </w:r>
        <w:r w:rsidRPr="00AC1D86">
          <w:rPr>
            <w:rFonts w:ascii="Times New Roman" w:hAnsi="Times New Roman" w:cs="Times New Roman"/>
            <w:sz w:val="24"/>
            <w:rPrChange w:id="493" w:author="Liu, Luyu" w:date="2020-06-02T00:02:00Z">
              <w:rPr/>
            </w:rPrChange>
          </w:rPr>
          <w:fldChar w:fldCharType="begin"/>
        </w:r>
        <w:r w:rsidRPr="00AC1D86">
          <w:rPr>
            <w:rFonts w:ascii="Times New Roman" w:hAnsi="Times New Roman" w:cs="Times New Roman"/>
            <w:sz w:val="24"/>
            <w:rPrChange w:id="494" w:author="Liu, Luyu" w:date="2020-06-02T00:02:00Z">
              <w:rPr/>
            </w:rPrChange>
          </w:rPr>
          <w:instrText xml:space="preserve"> SEQ Fig \* ARABIC </w:instrText>
        </w:r>
      </w:ins>
      <w:r w:rsidRPr="00AC1D86">
        <w:rPr>
          <w:rFonts w:ascii="Times New Roman" w:hAnsi="Times New Roman" w:cs="Times New Roman"/>
          <w:sz w:val="24"/>
          <w:rPrChange w:id="495" w:author="Liu, Luyu" w:date="2020-06-02T00:02:00Z">
            <w:rPr/>
          </w:rPrChange>
        </w:rPr>
        <w:fldChar w:fldCharType="separate"/>
      </w:r>
      <w:ins w:id="496" w:author="Liu, Luyu" w:date="2020-06-02T00:04:00Z">
        <w:r w:rsidR="001F79A7">
          <w:rPr>
            <w:rFonts w:ascii="Times New Roman" w:hAnsi="Times New Roman" w:cs="Times New Roman"/>
            <w:noProof/>
            <w:sz w:val="24"/>
          </w:rPr>
          <w:t>7</w:t>
        </w:r>
      </w:ins>
      <w:ins w:id="497" w:author="Liu, Luyu" w:date="2020-06-02T00:02:00Z">
        <w:r w:rsidRPr="00AC1D86">
          <w:rPr>
            <w:rFonts w:ascii="Times New Roman" w:hAnsi="Times New Roman" w:cs="Times New Roman"/>
            <w:sz w:val="24"/>
            <w:rPrChange w:id="498" w:author="Liu, Luyu" w:date="2020-06-02T00:02:00Z">
              <w:rPr/>
            </w:rPrChange>
          </w:rPr>
          <w:fldChar w:fldCharType="end"/>
        </w:r>
        <w:bookmarkEnd w:id="490"/>
        <w:r w:rsidRPr="00AC1D86">
          <w:rPr>
            <w:rFonts w:ascii="Times New Roman" w:hAnsi="Times New Roman" w:cs="Times New Roman"/>
            <w:sz w:val="24"/>
            <w:rPrChange w:id="499" w:author="Liu, Luyu" w:date="2020-06-02T00:02:00Z">
              <w:rPr/>
            </w:rPrChange>
          </w:rPr>
          <w:t>. Relationship between average Procrustes distance and floor value.</w:t>
        </w:r>
      </w:ins>
    </w:p>
    <w:p w14:paraId="6134B70C" w14:textId="342E3578" w:rsidR="00500CFC" w:rsidRPr="003001AF" w:rsidDel="00AC1D86" w:rsidRDefault="00500CFC" w:rsidP="00617FE4">
      <w:pPr>
        <w:spacing w:line="480" w:lineRule="auto"/>
        <w:ind w:firstLine="720"/>
        <w:jc w:val="both"/>
        <w:rPr>
          <w:del w:id="500" w:author="Liu, Luyu" w:date="2020-06-02T00:01:00Z"/>
          <w:rFonts w:ascii="Times New Roman" w:hAnsi="Times New Roman" w:cs="Times New Roman"/>
          <w:sz w:val="24"/>
        </w:rPr>
        <w:pPrChange w:id="501" w:author="Liu, Luyu" w:date="2020-06-02T13:32:00Z">
          <w:pPr>
            <w:spacing w:line="480" w:lineRule="auto"/>
            <w:jc w:val="center"/>
          </w:pPr>
        </w:pPrChange>
      </w:pPr>
      <w:bookmarkStart w:id="502" w:name="_Ref41947992"/>
      <w:del w:id="503" w:author="Liu, Luyu" w:date="2020-06-02T00:01:00Z">
        <w:r w:rsidRPr="003001AF" w:rsidDel="00AC1D86">
          <w:rPr>
            <w:rFonts w:ascii="Times New Roman" w:hAnsi="Times New Roman" w:cs="Times New Roman"/>
            <w:sz w:val="24"/>
          </w:rPr>
          <w:delText xml:space="preserve">Figure </w:delText>
        </w:r>
        <w:r w:rsidRPr="003001AF" w:rsidDel="00AC1D86">
          <w:rPr>
            <w:rFonts w:ascii="Times New Roman" w:hAnsi="Times New Roman" w:cs="Times New Roman"/>
            <w:sz w:val="24"/>
          </w:rPr>
          <w:fldChar w:fldCharType="begin"/>
        </w:r>
        <w:r w:rsidRPr="00AC1D86" w:rsidDel="00AC1D86">
          <w:rPr>
            <w:rFonts w:ascii="Times New Roman" w:hAnsi="Times New Roman" w:cs="Times New Roman"/>
            <w:sz w:val="24"/>
          </w:rPr>
          <w:delInstrText xml:space="preserve"> SEQ Figure \* ARABIC </w:delInstrText>
        </w:r>
        <w:r w:rsidRPr="003001AF" w:rsidDel="00AC1D86">
          <w:rPr>
            <w:rFonts w:ascii="Times New Roman" w:hAnsi="Times New Roman" w:cs="Times New Roman"/>
            <w:sz w:val="24"/>
          </w:rPr>
          <w:fldChar w:fldCharType="separate"/>
        </w:r>
      </w:del>
      <w:del w:id="504" w:author="Liu, Luyu" w:date="2020-06-01T23:51:00Z">
        <w:r w:rsidRPr="00AC1D86" w:rsidDel="00824644">
          <w:rPr>
            <w:rFonts w:ascii="Times New Roman" w:hAnsi="Times New Roman" w:cs="Times New Roman"/>
            <w:sz w:val="24"/>
            <w:rPrChange w:id="505" w:author="Liu, Luyu" w:date="2020-06-02T00:01:00Z">
              <w:rPr>
                <w:rFonts w:ascii="Times New Roman" w:hAnsi="Times New Roman" w:cs="Times New Roman"/>
                <w:noProof/>
                <w:sz w:val="24"/>
              </w:rPr>
            </w:rPrChange>
          </w:rPr>
          <w:delText>8</w:delText>
        </w:r>
      </w:del>
      <w:del w:id="506" w:author="Liu, Luyu" w:date="2020-06-02T00:01:00Z">
        <w:r w:rsidRPr="003001AF" w:rsidDel="00AC1D86">
          <w:rPr>
            <w:rFonts w:ascii="Times New Roman" w:hAnsi="Times New Roman" w:cs="Times New Roman"/>
            <w:sz w:val="24"/>
          </w:rPr>
          <w:fldChar w:fldCharType="end"/>
        </w:r>
        <w:bookmarkEnd w:id="502"/>
        <w:r w:rsidRPr="003001AF" w:rsidDel="00AC1D86">
          <w:rPr>
            <w:rFonts w:ascii="Times New Roman" w:hAnsi="Times New Roman" w:cs="Times New Roman"/>
            <w:sz w:val="24"/>
          </w:rPr>
          <w:delText>: Relationship between ave</w:delText>
        </w:r>
        <w:r w:rsidDel="00AC1D86">
          <w:rPr>
            <w:rFonts w:ascii="Times New Roman" w:hAnsi="Times New Roman" w:cs="Times New Roman"/>
            <w:sz w:val="24"/>
          </w:rPr>
          <w:delText>rage P</w:delText>
        </w:r>
        <w:r w:rsidRPr="003001AF" w:rsidDel="00AC1D86">
          <w:rPr>
            <w:rFonts w:ascii="Times New Roman" w:hAnsi="Times New Roman" w:cs="Times New Roman"/>
            <w:sz w:val="24"/>
          </w:rPr>
          <w:delText>rocrustes distance and floor value.</w:delText>
        </w:r>
      </w:del>
    </w:p>
    <w:p w14:paraId="3E5F2FA9" w14:textId="77777777" w:rsidR="00500CFC" w:rsidRDefault="00500CFC" w:rsidP="00617FE4">
      <w:pPr>
        <w:spacing w:line="480" w:lineRule="auto"/>
        <w:ind w:firstLine="720"/>
        <w:jc w:val="both"/>
        <w:rPr>
          <w:rFonts w:ascii="Times New Roman" w:hAnsi="Times New Roman" w:cs="Times New Roman"/>
          <w:sz w:val="24"/>
        </w:rPr>
        <w:pPrChange w:id="507" w:author="Liu, Luyu" w:date="2020-06-02T13:32:00Z">
          <w:pPr>
            <w:spacing w:line="480" w:lineRule="auto"/>
          </w:pPr>
        </w:pPrChange>
      </w:pPr>
      <w:r>
        <w:rPr>
          <w:rFonts w:ascii="Times New Roman" w:hAnsi="Times New Roman" w:cs="Times New Roman"/>
          <w:sz w:val="24"/>
        </w:rPr>
        <w:tab/>
      </w:r>
    </w:p>
    <w:p w14:paraId="64B43A3D" w14:textId="70AE2D8E" w:rsidR="00500CFC" w:rsidRDefault="003D57C7" w:rsidP="00617FE4">
      <w:pPr>
        <w:spacing w:line="480" w:lineRule="auto"/>
        <w:ind w:firstLine="720"/>
        <w:jc w:val="both"/>
        <w:rPr>
          <w:rFonts w:ascii="Times New Roman" w:hAnsi="Times New Roman" w:cs="Times New Roman"/>
          <w:sz w:val="24"/>
        </w:rPr>
        <w:pPrChange w:id="508" w:author="Liu, Luyu" w:date="2020-06-02T13:32:00Z">
          <w:pPr>
            <w:spacing w:line="480" w:lineRule="auto"/>
            <w:ind w:firstLine="720"/>
            <w:jc w:val="both"/>
          </w:pPr>
        </w:pPrChange>
      </w:pPr>
      <w:ins w:id="509" w:author="Liu, Luyu" w:date="2020-06-02T10:14:00Z">
        <w:r>
          <w:rPr>
            <w:rFonts w:ascii="Times New Roman" w:hAnsi="Times New Roman" w:cs="Times New Roman"/>
            <w:sz w:val="24"/>
          </w:rPr>
          <w:fldChar w:fldCharType="begin"/>
        </w:r>
        <w:r>
          <w:rPr>
            <w:rFonts w:ascii="Times New Roman" w:hAnsi="Times New Roman" w:cs="Times New Roman"/>
            <w:sz w:val="24"/>
          </w:rPr>
          <w:instrText xml:space="preserve"> REF _Ref41985286 \h </w:instrText>
        </w:r>
      </w:ins>
      <w:r>
        <w:rPr>
          <w:rFonts w:ascii="Times New Roman" w:hAnsi="Times New Roman" w:cs="Times New Roman"/>
          <w:sz w:val="24"/>
        </w:rPr>
      </w:r>
      <w:r>
        <w:rPr>
          <w:rFonts w:ascii="Times New Roman" w:hAnsi="Times New Roman" w:cs="Times New Roman"/>
          <w:sz w:val="24"/>
        </w:rPr>
        <w:fldChar w:fldCharType="separate"/>
      </w:r>
      <w:ins w:id="510" w:author="Liu, Luyu" w:date="2020-06-02T10:14:00Z">
        <w:r w:rsidR="00F84099" w:rsidRPr="001F79A7">
          <w:rPr>
            <w:rFonts w:ascii="Times New Roman" w:hAnsi="Times New Roman" w:cs="Times New Roman"/>
            <w:sz w:val="24"/>
            <w:rPrChange w:id="511" w:author="Liu, Luyu" w:date="2020-06-02T00:04:00Z">
              <w:rPr/>
            </w:rPrChange>
          </w:rPr>
          <w:t xml:space="preserve">Fig </w:t>
        </w:r>
        <w:r w:rsidR="00F84099" w:rsidRPr="001F79A7">
          <w:rPr>
            <w:rFonts w:ascii="Times New Roman" w:hAnsi="Times New Roman" w:cs="Times New Roman"/>
            <w:sz w:val="24"/>
            <w:rPrChange w:id="512" w:author="Liu, Luyu" w:date="2020-06-02T00:04:00Z">
              <w:rPr>
                <w:noProof/>
              </w:rPr>
            </w:rPrChange>
          </w:rPr>
          <w:t>8</w:t>
        </w:r>
        <w:r>
          <w:rPr>
            <w:rFonts w:ascii="Times New Roman" w:hAnsi="Times New Roman" w:cs="Times New Roman"/>
            <w:sz w:val="24"/>
          </w:rPr>
          <w:fldChar w:fldCharType="end"/>
        </w:r>
        <w:r>
          <w:rPr>
            <w:rFonts w:ascii="Times New Roman" w:hAnsi="Times New Roman" w:cs="Times New Roman"/>
            <w:sz w:val="24"/>
          </w:rPr>
          <w:t xml:space="preserve"> </w:t>
        </w:r>
      </w:ins>
      <w:del w:id="513" w:author="Liu, Luyu" w:date="2020-06-01T23:53:00Z">
        <w:r w:rsidR="00500CFC" w:rsidRPr="0094100D" w:rsidDel="004028E9">
          <w:rPr>
            <w:rFonts w:ascii="Times New Roman" w:hAnsi="Times New Roman" w:cs="Times New Roman"/>
            <w:sz w:val="24"/>
          </w:rPr>
          <w:fldChar w:fldCharType="begin"/>
        </w:r>
        <w:r w:rsidR="00500CFC" w:rsidRPr="004028E9" w:rsidDel="004028E9">
          <w:rPr>
            <w:rFonts w:ascii="Times New Roman" w:hAnsi="Times New Roman" w:cs="Times New Roman"/>
            <w:sz w:val="24"/>
          </w:rPr>
          <w:delInstrText xml:space="preserve"> REF _Ref38028360 \h  \* MERGEFORMAT </w:delInstrText>
        </w:r>
        <w:r w:rsidR="00500CFC" w:rsidRPr="0094100D" w:rsidDel="004028E9">
          <w:rPr>
            <w:rFonts w:ascii="Times New Roman" w:hAnsi="Times New Roman" w:cs="Times New Roman"/>
            <w:sz w:val="24"/>
          </w:rPr>
        </w:r>
        <w:r w:rsidR="00500CFC" w:rsidRPr="0094100D" w:rsidDel="004028E9">
          <w:rPr>
            <w:rFonts w:ascii="Times New Roman" w:hAnsi="Times New Roman" w:cs="Times New Roman"/>
            <w:sz w:val="24"/>
          </w:rPr>
          <w:fldChar w:fldCharType="separate"/>
        </w:r>
        <w:r w:rsidR="00500CFC" w:rsidRPr="004028E9" w:rsidDel="004028E9">
          <w:rPr>
            <w:rFonts w:ascii="Times New Roman" w:hAnsi="Times New Roman" w:cs="Times New Roman"/>
            <w:sz w:val="24"/>
          </w:rPr>
          <w:delText>Figure 9</w:delText>
        </w:r>
        <w:r w:rsidR="00500CFC" w:rsidRPr="0094100D" w:rsidDel="004028E9">
          <w:rPr>
            <w:rFonts w:ascii="Times New Roman" w:hAnsi="Times New Roman" w:cs="Times New Roman"/>
            <w:sz w:val="24"/>
          </w:rPr>
          <w:fldChar w:fldCharType="end"/>
        </w:r>
        <w:r w:rsidR="00500CFC" w:rsidRPr="0094100D" w:rsidDel="004028E9">
          <w:rPr>
            <w:rFonts w:ascii="Times New Roman" w:hAnsi="Times New Roman" w:cs="Times New Roman"/>
            <w:sz w:val="24"/>
          </w:rPr>
          <w:delText xml:space="preserve"> </w:delText>
        </w:r>
      </w:del>
      <w:r w:rsidR="00500CFC" w:rsidRPr="0094100D">
        <w:rPr>
          <w:rFonts w:ascii="Times New Roman" w:hAnsi="Times New Roman" w:cs="Times New Roman"/>
          <w:sz w:val="24"/>
        </w:rPr>
        <w:t>shows the</w:t>
      </w:r>
      <w:r w:rsidR="00500CFC">
        <w:rPr>
          <w:rFonts w:ascii="Times New Roman" w:hAnsi="Times New Roman" w:cs="Times New Roman"/>
          <w:sz w:val="24"/>
        </w:rPr>
        <w:t xml:space="preserve"> daily </w:t>
      </w:r>
      <w:r w:rsidR="00500CFC" w:rsidRPr="0094100D">
        <w:rPr>
          <w:rFonts w:ascii="Times New Roman" w:hAnsi="Times New Roman" w:cs="Times New Roman"/>
          <w:sz w:val="24"/>
        </w:rPr>
        <w:t xml:space="preserve">distribution of all the transit systems’ average Procrustes distance between its normal and </w:t>
      </w:r>
      <w:r w:rsidR="00500CFC">
        <w:rPr>
          <w:rFonts w:ascii="Times New Roman" w:hAnsi="Times New Roman" w:cs="Times New Roman"/>
          <w:sz w:val="24"/>
        </w:rPr>
        <w:t xml:space="preserve">pandemic </w:t>
      </w:r>
      <w:r w:rsidR="00500CFC" w:rsidRPr="0094100D">
        <w:rPr>
          <w:rFonts w:ascii="Times New Roman" w:hAnsi="Times New Roman" w:cs="Times New Roman"/>
          <w:sz w:val="24"/>
        </w:rPr>
        <w:t>hourly demand curves.</w:t>
      </w:r>
      <w:r w:rsidR="00500CFC" w:rsidRPr="00433D2B">
        <w:rPr>
          <w:rFonts w:ascii="Times New Roman" w:hAnsi="Times New Roman" w:cs="Times New Roman"/>
          <w:sz w:val="24"/>
        </w:rPr>
        <w:t xml:space="preserve"> </w:t>
      </w:r>
      <w:r w:rsidR="00500CFC">
        <w:rPr>
          <w:rFonts w:ascii="Times New Roman" w:hAnsi="Times New Roman" w:cs="Times New Roman"/>
          <w:sz w:val="24"/>
        </w:rPr>
        <w:t>We see a pattern of a period of increasing difference during first few weeks, re-stabilization at a higher level, and a signal of decline at the very end. This means that the hourly demand dynamics gradually diverge from the normality, stabilize, and then show signs of returning to normal.</w:t>
      </w:r>
    </w:p>
    <w:p w14:paraId="712B19D0" w14:textId="0A388B09" w:rsidR="00500CFC" w:rsidRDefault="00500CFC" w:rsidP="00617FE4">
      <w:pPr>
        <w:spacing w:line="480" w:lineRule="auto"/>
        <w:ind w:firstLine="720"/>
        <w:jc w:val="both"/>
        <w:rPr>
          <w:rFonts w:ascii="Times New Roman" w:hAnsi="Times New Roman" w:cs="Times New Roman"/>
          <w:sz w:val="24"/>
        </w:rPr>
        <w:pPrChange w:id="514" w:author="Liu, Luyu" w:date="2020-06-02T13:32:00Z">
          <w:pPr>
            <w:spacing w:line="480" w:lineRule="auto"/>
            <w:ind w:firstLine="720"/>
            <w:jc w:val="both"/>
          </w:pPr>
        </w:pPrChange>
      </w:pPr>
      <w:r>
        <w:rPr>
          <w:rFonts w:ascii="Times New Roman" w:hAnsi="Times New Roman" w:cs="Times New Roman"/>
          <w:sz w:val="24"/>
        </w:rPr>
        <w:t xml:space="preserve">The </w:t>
      </w:r>
      <w:r w:rsidRPr="006F0ECC">
        <w:rPr>
          <w:rFonts w:ascii="Times New Roman" w:hAnsi="Times New Roman" w:cs="Times New Roman"/>
          <w:sz w:val="24"/>
        </w:rPr>
        <w:t>Procrustes</w:t>
      </w:r>
      <w:r w:rsidRPr="006F0ECC" w:rsidDel="006F0ECC">
        <w:rPr>
          <w:rFonts w:ascii="Times New Roman" w:hAnsi="Times New Roman" w:cs="Times New Roman"/>
          <w:sz w:val="24"/>
        </w:rPr>
        <w:t xml:space="preserve"> </w:t>
      </w:r>
      <w:r>
        <w:rPr>
          <w:rFonts w:ascii="Times New Roman" w:hAnsi="Times New Roman" w:cs="Times New Roman"/>
          <w:sz w:val="24"/>
        </w:rPr>
        <w:t xml:space="preserve">distance value also shows a regular periodical pattern: the distances are higher for weekdays (black points in </w:t>
      </w:r>
      <w:ins w:id="515" w:author="Liu, Luyu" w:date="2020-06-02T10:14:00Z">
        <w:r w:rsidR="003D57C7">
          <w:rPr>
            <w:rFonts w:ascii="Times New Roman" w:hAnsi="Times New Roman" w:cs="Times New Roman"/>
            <w:sz w:val="24"/>
          </w:rPr>
          <w:fldChar w:fldCharType="begin"/>
        </w:r>
        <w:r w:rsidR="003D57C7">
          <w:rPr>
            <w:rFonts w:ascii="Times New Roman" w:hAnsi="Times New Roman" w:cs="Times New Roman"/>
            <w:sz w:val="24"/>
          </w:rPr>
          <w:instrText xml:space="preserve"> REF _Ref41985286 \h </w:instrText>
        </w:r>
      </w:ins>
      <w:r w:rsidR="003D57C7">
        <w:rPr>
          <w:rFonts w:ascii="Times New Roman" w:hAnsi="Times New Roman" w:cs="Times New Roman"/>
          <w:sz w:val="24"/>
        </w:rPr>
      </w:r>
      <w:ins w:id="516" w:author="Liu, Luyu" w:date="2020-06-02T10:14:00Z">
        <w:r w:rsidR="003D57C7">
          <w:rPr>
            <w:rFonts w:ascii="Times New Roman" w:hAnsi="Times New Roman" w:cs="Times New Roman"/>
            <w:sz w:val="24"/>
          </w:rPr>
          <w:fldChar w:fldCharType="separate"/>
        </w:r>
        <w:r w:rsidR="00F84099" w:rsidRPr="001F79A7">
          <w:rPr>
            <w:rFonts w:ascii="Times New Roman" w:hAnsi="Times New Roman" w:cs="Times New Roman"/>
            <w:sz w:val="24"/>
            <w:rPrChange w:id="517" w:author="Liu, Luyu" w:date="2020-06-02T00:04:00Z">
              <w:rPr/>
            </w:rPrChange>
          </w:rPr>
          <w:t xml:space="preserve">Fig </w:t>
        </w:r>
        <w:r w:rsidR="00F84099" w:rsidRPr="001F79A7">
          <w:rPr>
            <w:rFonts w:ascii="Times New Roman" w:hAnsi="Times New Roman" w:cs="Times New Roman"/>
            <w:sz w:val="24"/>
            <w:rPrChange w:id="518" w:author="Liu, Luyu" w:date="2020-06-02T00:04:00Z">
              <w:rPr>
                <w:noProof/>
              </w:rPr>
            </w:rPrChange>
          </w:rPr>
          <w:t>8</w:t>
        </w:r>
        <w:r w:rsidR="003D57C7">
          <w:rPr>
            <w:rFonts w:ascii="Times New Roman" w:hAnsi="Times New Roman" w:cs="Times New Roman"/>
            <w:sz w:val="24"/>
          </w:rPr>
          <w:fldChar w:fldCharType="end"/>
        </w:r>
      </w:ins>
      <w:del w:id="519" w:author="Liu, Luyu" w:date="2020-06-02T10:14:00Z">
        <w:r w:rsidRPr="0094100D" w:rsidDel="00F84099">
          <w:rPr>
            <w:rFonts w:ascii="Times New Roman" w:hAnsi="Times New Roman" w:cs="Times New Roman"/>
            <w:sz w:val="24"/>
          </w:rPr>
          <w:fldChar w:fldCharType="begin"/>
        </w:r>
        <w:r w:rsidRPr="00F84099" w:rsidDel="00F84099">
          <w:rPr>
            <w:rFonts w:ascii="Times New Roman" w:hAnsi="Times New Roman" w:cs="Times New Roman"/>
            <w:sz w:val="24"/>
          </w:rPr>
          <w:delInstrText xml:space="preserve"> REF _Ref38028360 \h  \* MERGEFORMAT </w:delInstrText>
        </w:r>
        <w:r w:rsidRPr="0094100D" w:rsidDel="00F84099">
          <w:rPr>
            <w:rFonts w:ascii="Times New Roman" w:hAnsi="Times New Roman" w:cs="Times New Roman"/>
            <w:sz w:val="24"/>
          </w:rPr>
        </w:r>
        <w:r w:rsidRPr="0094100D" w:rsidDel="00F84099">
          <w:rPr>
            <w:rFonts w:ascii="Times New Roman" w:hAnsi="Times New Roman" w:cs="Times New Roman"/>
            <w:sz w:val="24"/>
          </w:rPr>
          <w:fldChar w:fldCharType="separate"/>
        </w:r>
      </w:del>
      <w:del w:id="520" w:author="Liu, Luyu" w:date="2020-06-01T23:54:00Z">
        <w:r w:rsidRPr="00F84099" w:rsidDel="004028E9">
          <w:rPr>
            <w:rFonts w:ascii="Times New Roman" w:hAnsi="Times New Roman" w:cs="Times New Roman"/>
            <w:sz w:val="24"/>
          </w:rPr>
          <w:delText>Figure 9</w:delText>
        </w:r>
      </w:del>
      <w:del w:id="521" w:author="Liu, Luyu" w:date="2020-06-02T10:14:00Z">
        <w:r w:rsidRPr="0094100D" w:rsidDel="00F84099">
          <w:rPr>
            <w:rFonts w:ascii="Times New Roman" w:hAnsi="Times New Roman" w:cs="Times New Roman"/>
            <w:sz w:val="24"/>
          </w:rPr>
          <w:fldChar w:fldCharType="end"/>
        </w:r>
      </w:del>
      <w:r>
        <w:rPr>
          <w:rFonts w:ascii="Times New Roman" w:hAnsi="Times New Roman" w:cs="Times New Roman"/>
          <w:sz w:val="24"/>
        </w:rPr>
        <w:t>) than weekends (blue points in</w:t>
      </w:r>
      <w:ins w:id="522" w:author="Liu, Luyu" w:date="2020-06-01T23:54:00Z">
        <w:r w:rsidR="004028E9">
          <w:rPr>
            <w:rFonts w:ascii="Times New Roman" w:hAnsi="Times New Roman" w:cs="Times New Roman"/>
            <w:sz w:val="24"/>
          </w:rPr>
          <w:t xml:space="preserve"> </w:t>
        </w:r>
      </w:ins>
      <w:ins w:id="523" w:author="Liu, Luyu" w:date="2020-06-02T10:14:00Z">
        <w:r w:rsidR="003D57C7">
          <w:rPr>
            <w:rFonts w:ascii="Times New Roman" w:hAnsi="Times New Roman" w:cs="Times New Roman"/>
            <w:sz w:val="24"/>
          </w:rPr>
          <w:fldChar w:fldCharType="begin"/>
        </w:r>
        <w:r w:rsidR="003D57C7">
          <w:rPr>
            <w:rFonts w:ascii="Times New Roman" w:hAnsi="Times New Roman" w:cs="Times New Roman"/>
            <w:sz w:val="24"/>
          </w:rPr>
          <w:instrText xml:space="preserve"> REF _Ref41985286 \h </w:instrText>
        </w:r>
      </w:ins>
      <w:r w:rsidR="003D57C7">
        <w:rPr>
          <w:rFonts w:ascii="Times New Roman" w:hAnsi="Times New Roman" w:cs="Times New Roman"/>
          <w:sz w:val="24"/>
        </w:rPr>
      </w:r>
      <w:ins w:id="524" w:author="Liu, Luyu" w:date="2020-06-02T10:14:00Z">
        <w:r w:rsidR="003D57C7">
          <w:rPr>
            <w:rFonts w:ascii="Times New Roman" w:hAnsi="Times New Roman" w:cs="Times New Roman"/>
            <w:sz w:val="24"/>
          </w:rPr>
          <w:fldChar w:fldCharType="separate"/>
        </w:r>
        <w:r w:rsidR="00F84099" w:rsidRPr="001F79A7">
          <w:rPr>
            <w:rFonts w:ascii="Times New Roman" w:hAnsi="Times New Roman" w:cs="Times New Roman"/>
            <w:sz w:val="24"/>
            <w:rPrChange w:id="525" w:author="Liu, Luyu" w:date="2020-06-02T00:04:00Z">
              <w:rPr/>
            </w:rPrChange>
          </w:rPr>
          <w:t xml:space="preserve">Fig </w:t>
        </w:r>
        <w:r w:rsidR="00F84099" w:rsidRPr="001F79A7">
          <w:rPr>
            <w:rFonts w:ascii="Times New Roman" w:hAnsi="Times New Roman" w:cs="Times New Roman"/>
            <w:sz w:val="24"/>
            <w:rPrChange w:id="526" w:author="Liu, Luyu" w:date="2020-06-02T00:04:00Z">
              <w:rPr>
                <w:noProof/>
              </w:rPr>
            </w:rPrChange>
          </w:rPr>
          <w:t>8</w:t>
        </w:r>
        <w:r w:rsidR="003D57C7">
          <w:rPr>
            <w:rFonts w:ascii="Times New Roman" w:hAnsi="Times New Roman" w:cs="Times New Roman"/>
            <w:sz w:val="24"/>
          </w:rPr>
          <w:fldChar w:fldCharType="end"/>
        </w:r>
      </w:ins>
      <w:del w:id="527" w:author="Liu, Luyu" w:date="2020-06-01T23:54:00Z">
        <w:r w:rsidDel="004028E9">
          <w:rPr>
            <w:rFonts w:ascii="Times New Roman" w:hAnsi="Times New Roman" w:cs="Times New Roman"/>
            <w:sz w:val="24"/>
          </w:rPr>
          <w:delText xml:space="preserve"> </w:delText>
        </w:r>
        <w:r w:rsidRPr="0094100D" w:rsidDel="004028E9">
          <w:rPr>
            <w:rFonts w:ascii="Times New Roman" w:hAnsi="Times New Roman" w:cs="Times New Roman"/>
            <w:sz w:val="24"/>
          </w:rPr>
          <w:fldChar w:fldCharType="begin"/>
        </w:r>
        <w:r w:rsidRPr="004028E9" w:rsidDel="004028E9">
          <w:rPr>
            <w:rFonts w:ascii="Times New Roman" w:hAnsi="Times New Roman" w:cs="Times New Roman"/>
            <w:sz w:val="24"/>
          </w:rPr>
          <w:delInstrText xml:space="preserve"> REF _Ref38028360 \h  \* MERGEFORMAT </w:delInstrText>
        </w:r>
        <w:r w:rsidRPr="0094100D" w:rsidDel="004028E9">
          <w:rPr>
            <w:rFonts w:ascii="Times New Roman" w:hAnsi="Times New Roman" w:cs="Times New Roman"/>
            <w:sz w:val="24"/>
          </w:rPr>
        </w:r>
        <w:r w:rsidRPr="0094100D" w:rsidDel="004028E9">
          <w:rPr>
            <w:rFonts w:ascii="Times New Roman" w:hAnsi="Times New Roman" w:cs="Times New Roman"/>
            <w:sz w:val="24"/>
          </w:rPr>
          <w:fldChar w:fldCharType="separate"/>
        </w:r>
        <w:r w:rsidRPr="004028E9" w:rsidDel="004028E9">
          <w:rPr>
            <w:rFonts w:ascii="Times New Roman" w:hAnsi="Times New Roman" w:cs="Times New Roman"/>
            <w:sz w:val="24"/>
          </w:rPr>
          <w:delText>Figure 9</w:delText>
        </w:r>
        <w:r w:rsidRPr="0094100D" w:rsidDel="004028E9">
          <w:rPr>
            <w:rFonts w:ascii="Times New Roman" w:hAnsi="Times New Roman" w:cs="Times New Roman"/>
            <w:sz w:val="24"/>
          </w:rPr>
          <w:fldChar w:fldCharType="end"/>
        </w:r>
      </w:del>
      <w:r>
        <w:rPr>
          <w:rFonts w:ascii="Times New Roman" w:hAnsi="Times New Roman" w:cs="Times New Roman"/>
          <w:sz w:val="24"/>
        </w:rPr>
        <w:t xml:space="preserve">), which means the </w:t>
      </w:r>
      <w:r>
        <w:rPr>
          <w:rFonts w:ascii="Times New Roman" w:hAnsi="Times New Roman" w:cs="Times New Roman"/>
          <w:sz w:val="24"/>
        </w:rPr>
        <w:lastRenderedPageBreak/>
        <w:t xml:space="preserve">hourly demand pattern diverged from normal more on weekdays than weekends. By visualizing the hourly demand pattern, we note that weekday and weekend hourly demand patterns became more similar. To confirm this, we calculate the Procrustes distances between weekdays and weekends. These distances decreased for all transit systems during the pandemic. Two factors could be powering this convergence between weekday and weekend hourly demand patterns. First is the disproportional sudden decrease of the morning and afternoon commuting activities in the </w:t>
      </w:r>
      <w:proofErr w:type="gramStart"/>
      <w:r>
        <w:rPr>
          <w:rFonts w:ascii="Times New Roman" w:hAnsi="Times New Roman" w:cs="Times New Roman"/>
          <w:sz w:val="24"/>
        </w:rPr>
        <w:t>weekdays.</w:t>
      </w:r>
      <w:proofErr w:type="gramEnd"/>
      <w:r>
        <w:rPr>
          <w:rFonts w:ascii="Times New Roman" w:hAnsi="Times New Roman" w:cs="Times New Roman"/>
          <w:sz w:val="24"/>
        </w:rPr>
        <w:t xml:space="preserve"> This change will generally flatten the peaks and diminish the contrast between normal hours and rush hours. This process is essentially driven by the privileged population with non-physical occupations: their absence made weekdays more like weekends. Second, the reduction of unessential activities, such as leisure and shopping trips, also make commuting-relevant trips more prominent</w:t>
      </w:r>
      <w:r w:rsidRPr="00DE1794">
        <w:rPr>
          <w:rFonts w:ascii="Times New Roman" w:hAnsi="Times New Roman" w:cs="Times New Roman"/>
          <w:sz w:val="24"/>
        </w:rPr>
        <w:t xml:space="preserve"> </w:t>
      </w:r>
      <w:r>
        <w:rPr>
          <w:rFonts w:ascii="Times New Roman" w:hAnsi="Times New Roman" w:cs="Times New Roman"/>
          <w:sz w:val="24"/>
        </w:rPr>
        <w:t>during the weekends. This effect is especially obvious in the New York City for its population highly relies on public transit and the non-physical occupation’s rate is not high. For example, for the Metropolitan Transportation Authority (MTA) systems, the curves of Sundays usually have one peak during 2 – 4 pm; however, the shape of the Sunday curves during the pandemic had two peaks, which was similar to the weekdays’ commuting pattern. This process is meanwhile driven by the underprivileged population that still have to work during the weekends: their stay made weekends more like weekdays. These two factors homogenized each day of week and make the boundary between weekends and weekdays less obvious.</w:t>
      </w:r>
    </w:p>
    <w:p w14:paraId="1D8A30BC" w14:textId="77777777" w:rsidR="00500CFC" w:rsidRDefault="00500CFC" w:rsidP="00617FE4">
      <w:pPr>
        <w:spacing w:line="480" w:lineRule="auto"/>
        <w:ind w:firstLine="720"/>
        <w:jc w:val="both"/>
        <w:rPr>
          <w:rFonts w:ascii="Times New Roman" w:hAnsi="Times New Roman" w:cs="Times New Roman"/>
          <w:sz w:val="24"/>
        </w:rPr>
        <w:pPrChange w:id="528" w:author="Liu, Luyu" w:date="2020-06-02T13:32:00Z">
          <w:pPr>
            <w:spacing w:line="480" w:lineRule="auto"/>
            <w:ind w:firstLine="720"/>
            <w:jc w:val="both"/>
          </w:pPr>
        </w:pPrChange>
      </w:pPr>
      <w:commentRangeStart w:id="529"/>
    </w:p>
    <w:p w14:paraId="597C4CA0" w14:textId="1EEE4713" w:rsidR="00500CFC" w:rsidDel="001F79A7" w:rsidRDefault="00CE72F4" w:rsidP="00617FE4">
      <w:pPr>
        <w:keepNext/>
        <w:spacing w:line="480" w:lineRule="auto"/>
        <w:jc w:val="center"/>
        <w:rPr>
          <w:del w:id="530" w:author="Liu, Luyu" w:date="2020-06-02T00:03:00Z"/>
        </w:rPr>
        <w:pPrChange w:id="531" w:author="Liu, Luyu" w:date="2020-06-02T13:32:00Z">
          <w:pPr>
            <w:spacing w:line="480" w:lineRule="auto"/>
            <w:jc w:val="center"/>
          </w:pPr>
        </w:pPrChange>
      </w:pPr>
      <w:ins w:id="532" w:author="Liu, Luyu" w:date="2020-06-02T11:20:00Z">
        <w:r>
          <w:lastRenderedPageBreak/>
          <w:pict w14:anchorId="3629670A">
            <v:shape id="_x0000_i1032" type="#_x0000_t75" style="width:460.5pt;height:345.75pt">
              <v:imagedata r:id="rId24" o:title="Fig 8"/>
            </v:shape>
          </w:pict>
        </w:r>
      </w:ins>
      <w:del w:id="533" w:author="Liu, Luyu" w:date="2020-06-02T11:20:00Z">
        <w:r w:rsidR="00500CFC" w:rsidDel="008D301F">
          <w:rPr>
            <w:rFonts w:ascii="Times New Roman" w:hAnsi="Times New Roman" w:cs="Times New Roman"/>
            <w:noProof/>
            <w:sz w:val="24"/>
          </w:rPr>
          <w:drawing>
            <wp:inline distT="0" distB="0" distL="0" distR="0" wp14:anchorId="0E1B81C1" wp14:editId="35A10CA4">
              <wp:extent cx="5852160" cy="4389120"/>
              <wp:effectExtent l="0" t="0" r="0" b="0"/>
              <wp:docPr id="14" name="Picture 14" descr="C:\Users\liu.6544\AppData\Local\Microsoft\Windows\INetCache\Content.Word\all_procrustes_dista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liu.6544\AppData\Local\Microsoft\Windows\INetCache\Content.Word\all_procrustes_distance.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852160" cy="4389120"/>
                      </a:xfrm>
                      <a:prstGeom prst="rect">
                        <a:avLst/>
                      </a:prstGeom>
                      <a:noFill/>
                      <a:ln>
                        <a:noFill/>
                      </a:ln>
                    </pic:spPr>
                  </pic:pic>
                </a:graphicData>
              </a:graphic>
            </wp:inline>
          </w:drawing>
        </w:r>
      </w:del>
    </w:p>
    <w:p w14:paraId="4A8B476A" w14:textId="110C5954" w:rsidR="001F79A7" w:rsidRDefault="001F79A7" w:rsidP="00617FE4">
      <w:pPr>
        <w:keepNext/>
        <w:spacing w:line="480" w:lineRule="auto"/>
        <w:jc w:val="center"/>
        <w:rPr>
          <w:ins w:id="534" w:author="Liu, Luyu" w:date="2020-06-02T00:03:00Z"/>
        </w:rPr>
        <w:pPrChange w:id="535" w:author="Liu, Luyu" w:date="2020-06-02T13:32:00Z">
          <w:pPr>
            <w:keepNext/>
            <w:spacing w:line="480" w:lineRule="auto"/>
            <w:jc w:val="center"/>
          </w:pPr>
        </w:pPrChange>
      </w:pPr>
    </w:p>
    <w:p w14:paraId="53B8087A" w14:textId="5A4839D7" w:rsidR="00CA2530" w:rsidRDefault="001F79A7" w:rsidP="00617FE4">
      <w:pPr>
        <w:spacing w:line="480" w:lineRule="auto"/>
        <w:jc w:val="center"/>
        <w:rPr>
          <w:ins w:id="536" w:author="Liu, Luyu" w:date="2020-06-02T00:04:00Z"/>
          <w:rFonts w:ascii="Times New Roman" w:hAnsi="Times New Roman" w:cs="Times New Roman"/>
          <w:sz w:val="24"/>
        </w:rPr>
        <w:pPrChange w:id="537" w:author="Liu, Luyu" w:date="2020-06-02T13:32:00Z">
          <w:pPr>
            <w:keepNext/>
            <w:spacing w:line="480" w:lineRule="auto"/>
            <w:jc w:val="center"/>
          </w:pPr>
        </w:pPrChange>
      </w:pPr>
      <w:bookmarkStart w:id="538" w:name="_Ref41985286"/>
      <w:ins w:id="539" w:author="Liu, Luyu" w:date="2020-06-02T00:04:00Z">
        <w:r w:rsidRPr="001F79A7">
          <w:rPr>
            <w:rFonts w:ascii="Times New Roman" w:hAnsi="Times New Roman" w:cs="Times New Roman"/>
            <w:sz w:val="24"/>
            <w:rPrChange w:id="540" w:author="Liu, Luyu" w:date="2020-06-02T00:04:00Z">
              <w:rPr/>
            </w:rPrChange>
          </w:rPr>
          <w:t xml:space="preserve">Fig </w:t>
        </w:r>
        <w:r w:rsidRPr="001F79A7">
          <w:rPr>
            <w:rFonts w:ascii="Times New Roman" w:hAnsi="Times New Roman" w:cs="Times New Roman"/>
            <w:sz w:val="24"/>
            <w:rPrChange w:id="541" w:author="Liu, Luyu" w:date="2020-06-02T00:04:00Z">
              <w:rPr/>
            </w:rPrChange>
          </w:rPr>
          <w:fldChar w:fldCharType="begin"/>
        </w:r>
        <w:r w:rsidRPr="001F79A7">
          <w:rPr>
            <w:rFonts w:ascii="Times New Roman" w:hAnsi="Times New Roman" w:cs="Times New Roman"/>
            <w:sz w:val="24"/>
            <w:rPrChange w:id="542" w:author="Liu, Luyu" w:date="2020-06-02T00:04:00Z">
              <w:rPr/>
            </w:rPrChange>
          </w:rPr>
          <w:instrText xml:space="preserve"> SEQ Fig \* ARABIC </w:instrText>
        </w:r>
      </w:ins>
      <w:r w:rsidRPr="001F79A7">
        <w:rPr>
          <w:rFonts w:ascii="Times New Roman" w:hAnsi="Times New Roman" w:cs="Times New Roman"/>
          <w:sz w:val="24"/>
          <w:rPrChange w:id="543" w:author="Liu, Luyu" w:date="2020-06-02T00:04:00Z">
            <w:rPr/>
          </w:rPrChange>
        </w:rPr>
        <w:fldChar w:fldCharType="separate"/>
      </w:r>
      <w:ins w:id="544" w:author="Liu, Luyu" w:date="2020-06-02T00:04:00Z">
        <w:r w:rsidRPr="001F79A7">
          <w:rPr>
            <w:rFonts w:ascii="Times New Roman" w:hAnsi="Times New Roman" w:cs="Times New Roman"/>
            <w:sz w:val="24"/>
            <w:rPrChange w:id="545" w:author="Liu, Luyu" w:date="2020-06-02T00:04:00Z">
              <w:rPr>
                <w:noProof/>
              </w:rPr>
            </w:rPrChange>
          </w:rPr>
          <w:t>8</w:t>
        </w:r>
        <w:r w:rsidRPr="001F79A7">
          <w:rPr>
            <w:rFonts w:ascii="Times New Roman" w:hAnsi="Times New Roman" w:cs="Times New Roman"/>
            <w:sz w:val="24"/>
            <w:rPrChange w:id="546" w:author="Liu, Luyu" w:date="2020-06-02T00:04:00Z">
              <w:rPr/>
            </w:rPrChange>
          </w:rPr>
          <w:fldChar w:fldCharType="end"/>
        </w:r>
        <w:bookmarkEnd w:id="538"/>
        <w:r w:rsidRPr="001F79A7">
          <w:rPr>
            <w:rFonts w:ascii="Times New Roman" w:hAnsi="Times New Roman" w:cs="Times New Roman"/>
            <w:sz w:val="24"/>
            <w:rPrChange w:id="547" w:author="Liu, Luyu" w:date="2020-06-02T00:04:00Z">
              <w:rPr/>
            </w:rPrChange>
          </w:rPr>
          <w:t>. Temporal distribution of all transit system's average Procrustes distance between normal and pandemic curves</w:t>
        </w:r>
        <w:r w:rsidR="00CA2530">
          <w:rPr>
            <w:rFonts w:ascii="Times New Roman" w:hAnsi="Times New Roman" w:cs="Times New Roman"/>
            <w:sz w:val="24"/>
          </w:rPr>
          <w:t>.</w:t>
        </w:r>
      </w:ins>
    </w:p>
    <w:p w14:paraId="21CB97A7" w14:textId="02E4C8CD" w:rsidR="001F79A7" w:rsidRPr="001F79A7" w:rsidRDefault="00CA2530" w:rsidP="00617FE4">
      <w:pPr>
        <w:spacing w:line="480" w:lineRule="auto"/>
        <w:jc w:val="center"/>
        <w:rPr>
          <w:ins w:id="548" w:author="Liu, Luyu" w:date="2020-06-02T00:03:00Z"/>
          <w:rFonts w:ascii="Times New Roman" w:hAnsi="Times New Roman" w:cs="Times New Roman"/>
          <w:sz w:val="24"/>
          <w:rPrChange w:id="549" w:author="Liu, Luyu" w:date="2020-06-02T00:04:00Z">
            <w:rPr>
              <w:ins w:id="550" w:author="Liu, Luyu" w:date="2020-06-02T00:03:00Z"/>
            </w:rPr>
          </w:rPrChange>
        </w:rPr>
        <w:pPrChange w:id="551" w:author="Liu, Luyu" w:date="2020-06-02T13:32:00Z">
          <w:pPr>
            <w:keepNext/>
            <w:spacing w:line="480" w:lineRule="auto"/>
            <w:jc w:val="center"/>
          </w:pPr>
        </w:pPrChange>
      </w:pPr>
      <w:ins w:id="552" w:author="Liu, Luyu" w:date="2020-06-02T00:04:00Z">
        <w:r>
          <w:rPr>
            <w:rFonts w:ascii="Times New Roman" w:hAnsi="Times New Roman" w:cs="Times New Roman"/>
            <w:sz w:val="24"/>
          </w:rPr>
          <w:t>B</w:t>
        </w:r>
        <w:r w:rsidR="001F79A7" w:rsidRPr="001F79A7">
          <w:rPr>
            <w:rFonts w:ascii="Times New Roman" w:hAnsi="Times New Roman" w:cs="Times New Roman"/>
            <w:sz w:val="24"/>
            <w:rPrChange w:id="553" w:author="Liu, Luyu" w:date="2020-06-02T00:04:00Z">
              <w:rPr/>
            </w:rPrChange>
          </w:rPr>
          <w:t xml:space="preserve">lack points: </w:t>
        </w:r>
        <w:r>
          <w:rPr>
            <w:rFonts w:ascii="Times New Roman" w:hAnsi="Times New Roman" w:cs="Times New Roman"/>
            <w:sz w:val="24"/>
          </w:rPr>
          <w:t>weekdays; blue points: weekends</w:t>
        </w:r>
        <w:r w:rsidR="001F79A7" w:rsidRPr="001F79A7">
          <w:rPr>
            <w:rFonts w:ascii="Times New Roman" w:hAnsi="Times New Roman" w:cs="Times New Roman"/>
            <w:sz w:val="24"/>
            <w:rPrChange w:id="554" w:author="Liu, Luyu" w:date="2020-06-02T00:04:00Z">
              <w:rPr/>
            </w:rPrChange>
          </w:rPr>
          <w:t>.</w:t>
        </w:r>
      </w:ins>
    </w:p>
    <w:p w14:paraId="10947609" w14:textId="1C33A302" w:rsidR="00500CFC" w:rsidRDefault="00500CFC" w:rsidP="00617FE4">
      <w:pPr>
        <w:keepNext/>
        <w:spacing w:line="480" w:lineRule="auto"/>
        <w:jc w:val="center"/>
        <w:rPr>
          <w:rFonts w:ascii="Times New Roman" w:hAnsi="Times New Roman" w:cs="Times New Roman"/>
          <w:sz w:val="24"/>
        </w:rPr>
        <w:pPrChange w:id="555" w:author="Liu, Luyu" w:date="2020-06-02T13:32:00Z">
          <w:pPr>
            <w:spacing w:line="480" w:lineRule="auto"/>
            <w:jc w:val="center"/>
          </w:pPr>
        </w:pPrChange>
      </w:pPr>
      <w:bookmarkStart w:id="556" w:name="_Ref41948041"/>
      <w:del w:id="557" w:author="Liu, Luyu" w:date="2020-06-02T00:03:00Z">
        <w:r w:rsidRPr="0094100D" w:rsidDel="001F79A7">
          <w:rPr>
            <w:rFonts w:ascii="Times New Roman" w:hAnsi="Times New Roman" w:cs="Times New Roman"/>
            <w:sz w:val="24"/>
          </w:rPr>
          <w:delText xml:space="preserve">Figure </w:delText>
        </w:r>
        <w:r w:rsidRPr="0094100D" w:rsidDel="001F79A7">
          <w:rPr>
            <w:rFonts w:ascii="Times New Roman" w:hAnsi="Times New Roman" w:cs="Times New Roman"/>
            <w:sz w:val="24"/>
          </w:rPr>
          <w:fldChar w:fldCharType="begin"/>
        </w:r>
        <w:r w:rsidRPr="001F79A7" w:rsidDel="001F79A7">
          <w:rPr>
            <w:rFonts w:ascii="Times New Roman" w:hAnsi="Times New Roman" w:cs="Times New Roman"/>
            <w:sz w:val="24"/>
          </w:rPr>
          <w:delInstrText xml:space="preserve"> SEQ Figure \* ARABIC </w:delInstrText>
        </w:r>
        <w:r w:rsidRPr="0094100D" w:rsidDel="001F79A7">
          <w:rPr>
            <w:rFonts w:ascii="Times New Roman" w:hAnsi="Times New Roman" w:cs="Times New Roman"/>
            <w:sz w:val="24"/>
          </w:rPr>
          <w:fldChar w:fldCharType="separate"/>
        </w:r>
      </w:del>
      <w:del w:id="558" w:author="Liu, Luyu" w:date="2020-06-01T23:51:00Z">
        <w:r w:rsidRPr="001F79A7" w:rsidDel="00824644">
          <w:rPr>
            <w:rFonts w:ascii="Times New Roman" w:hAnsi="Times New Roman" w:cs="Times New Roman"/>
            <w:noProof/>
            <w:sz w:val="24"/>
          </w:rPr>
          <w:delText>9</w:delText>
        </w:r>
      </w:del>
      <w:del w:id="559" w:author="Liu, Luyu" w:date="2020-06-02T00:03:00Z">
        <w:r w:rsidRPr="0094100D" w:rsidDel="001F79A7">
          <w:rPr>
            <w:rFonts w:ascii="Times New Roman" w:hAnsi="Times New Roman" w:cs="Times New Roman"/>
            <w:sz w:val="24"/>
          </w:rPr>
          <w:fldChar w:fldCharType="end"/>
        </w:r>
        <w:bookmarkEnd w:id="556"/>
        <w:r w:rsidRPr="0094100D" w:rsidDel="001F79A7">
          <w:rPr>
            <w:rFonts w:ascii="Times New Roman" w:hAnsi="Times New Roman" w:cs="Times New Roman"/>
            <w:sz w:val="24"/>
          </w:rPr>
          <w:delText>: temporal distribution of all transit system's average Procrustes distance</w:delText>
        </w:r>
        <w:r w:rsidDel="001F79A7">
          <w:rPr>
            <w:rFonts w:ascii="Times New Roman" w:hAnsi="Times New Roman" w:cs="Times New Roman"/>
            <w:sz w:val="24"/>
          </w:rPr>
          <w:delText xml:space="preserve"> </w:delText>
        </w:r>
        <w:r w:rsidRPr="0094100D" w:rsidDel="001F79A7">
          <w:rPr>
            <w:rFonts w:ascii="Times New Roman" w:hAnsi="Times New Roman" w:cs="Times New Roman"/>
            <w:sz w:val="24"/>
          </w:rPr>
          <w:delText>between normal and pandemic curves</w:delText>
        </w:r>
        <w:r w:rsidDel="001F79A7">
          <w:rPr>
            <w:rFonts w:ascii="Times New Roman" w:hAnsi="Times New Roman" w:cs="Times New Roman"/>
            <w:sz w:val="24"/>
          </w:rPr>
          <w:delText xml:space="preserve"> (black points: weekdays; blue points: weekends)</w:delText>
        </w:r>
        <w:r w:rsidRPr="0094100D" w:rsidDel="001F79A7">
          <w:rPr>
            <w:rFonts w:ascii="Times New Roman" w:hAnsi="Times New Roman" w:cs="Times New Roman"/>
            <w:sz w:val="24"/>
          </w:rPr>
          <w:delText>.</w:delText>
        </w:r>
        <w:commentRangeEnd w:id="529"/>
        <w:r w:rsidDel="001F79A7">
          <w:rPr>
            <w:rStyle w:val="CommentReference"/>
          </w:rPr>
          <w:commentReference w:id="529"/>
        </w:r>
      </w:del>
    </w:p>
    <w:p w14:paraId="2A80FDEE" w14:textId="77777777" w:rsidR="00500CFC" w:rsidRDefault="00500CFC" w:rsidP="00617FE4">
      <w:pPr>
        <w:spacing w:line="480" w:lineRule="auto"/>
        <w:rPr>
          <w:rFonts w:ascii="Times New Roman" w:hAnsi="Times New Roman" w:cs="Times New Roman"/>
          <w:sz w:val="24"/>
        </w:rPr>
        <w:pPrChange w:id="560" w:author="Liu, Luyu" w:date="2020-06-02T13:32:00Z">
          <w:pPr>
            <w:spacing w:line="480" w:lineRule="auto"/>
          </w:pPr>
        </w:pPrChange>
      </w:pPr>
    </w:p>
    <w:p w14:paraId="319A51F4" w14:textId="77777777" w:rsidR="00500CFC" w:rsidRPr="009457DC" w:rsidRDefault="00500CFC" w:rsidP="00617FE4">
      <w:pPr>
        <w:pStyle w:val="ListParagraph"/>
        <w:numPr>
          <w:ilvl w:val="0"/>
          <w:numId w:val="2"/>
        </w:numPr>
        <w:spacing w:line="480" w:lineRule="auto"/>
        <w:rPr>
          <w:rFonts w:ascii="Times New Roman" w:hAnsi="Times New Roman" w:cs="Times New Roman"/>
          <w:b/>
          <w:sz w:val="24"/>
        </w:rPr>
        <w:pPrChange w:id="561" w:author="Liu, Luyu" w:date="2020-06-02T13:32:00Z">
          <w:pPr>
            <w:pStyle w:val="ListParagraph"/>
            <w:numPr>
              <w:numId w:val="2"/>
            </w:numPr>
            <w:spacing w:line="480" w:lineRule="auto"/>
            <w:ind w:left="360" w:hanging="360"/>
          </w:pPr>
        </w:pPrChange>
      </w:pPr>
      <w:r w:rsidRPr="009457DC">
        <w:rPr>
          <w:rFonts w:ascii="Times New Roman" w:hAnsi="Times New Roman" w:cs="Times New Roman"/>
          <w:b/>
          <w:sz w:val="24"/>
        </w:rPr>
        <w:t>Conclusion</w:t>
      </w:r>
    </w:p>
    <w:p w14:paraId="0846C3DA" w14:textId="77777777" w:rsidR="00500CFC" w:rsidRDefault="00500CFC" w:rsidP="00617FE4">
      <w:pPr>
        <w:spacing w:line="480" w:lineRule="auto"/>
        <w:jc w:val="both"/>
        <w:rPr>
          <w:rFonts w:ascii="Times New Roman" w:hAnsi="Times New Roman" w:cs="Times New Roman"/>
          <w:sz w:val="24"/>
        </w:rPr>
        <w:pPrChange w:id="562" w:author="Liu, Luyu" w:date="2020-06-02T13:32:00Z">
          <w:pPr>
            <w:spacing w:line="480" w:lineRule="auto"/>
            <w:jc w:val="both"/>
          </w:pPr>
        </w:pPrChange>
      </w:pPr>
      <w:r>
        <w:rPr>
          <w:rFonts w:ascii="Times New Roman" w:hAnsi="Times New Roman" w:cs="Times New Roman"/>
          <w:sz w:val="24"/>
        </w:rPr>
        <w:t>In this paper, w</w:t>
      </w:r>
      <w:r w:rsidRPr="00FA346C">
        <w:rPr>
          <w:rFonts w:ascii="Times New Roman" w:hAnsi="Times New Roman" w:cs="Times New Roman"/>
          <w:sz w:val="24"/>
        </w:rPr>
        <w:t xml:space="preserve">e use </w:t>
      </w:r>
      <w:r>
        <w:rPr>
          <w:rFonts w:ascii="Times New Roman" w:hAnsi="Times New Roman" w:cs="Times New Roman"/>
          <w:sz w:val="24"/>
        </w:rPr>
        <w:t xml:space="preserve">activity </w:t>
      </w:r>
      <w:r w:rsidRPr="00FA346C">
        <w:rPr>
          <w:rFonts w:ascii="Times New Roman" w:hAnsi="Times New Roman" w:cs="Times New Roman"/>
          <w:sz w:val="24"/>
        </w:rPr>
        <w:t>data</w:t>
      </w:r>
      <w:r>
        <w:rPr>
          <w:rFonts w:ascii="Times New Roman" w:hAnsi="Times New Roman" w:cs="Times New Roman"/>
          <w:sz w:val="24"/>
        </w:rPr>
        <w:t xml:space="preserve"> from a widely used public transit navigation app to measure changes in demand for 113 transit systems across the United States during the COVID-19 pandemic.</w:t>
      </w:r>
      <w:r w:rsidRPr="00FA346C">
        <w:rPr>
          <w:rFonts w:ascii="Times New Roman" w:hAnsi="Times New Roman" w:cs="Times New Roman"/>
          <w:sz w:val="24"/>
        </w:rPr>
        <w:t xml:space="preserve"> We </w:t>
      </w:r>
      <w:r>
        <w:rPr>
          <w:rFonts w:ascii="Times New Roman" w:hAnsi="Times New Roman" w:cs="Times New Roman"/>
          <w:sz w:val="24"/>
        </w:rPr>
        <w:t xml:space="preserve">fit </w:t>
      </w:r>
      <w:r w:rsidRPr="00FA346C">
        <w:rPr>
          <w:rFonts w:ascii="Times New Roman" w:hAnsi="Times New Roman" w:cs="Times New Roman"/>
          <w:sz w:val="24"/>
        </w:rPr>
        <w:t>logistic</w:t>
      </w:r>
      <w:r>
        <w:rPr>
          <w:rFonts w:ascii="Times New Roman" w:hAnsi="Times New Roman" w:cs="Times New Roman"/>
          <w:sz w:val="24"/>
        </w:rPr>
        <w:t xml:space="preserve"> curves describing declines in daily transit system demand and derive </w:t>
      </w:r>
      <w:r>
        <w:rPr>
          <w:rFonts w:ascii="Times New Roman" w:hAnsi="Times New Roman" w:cs="Times New Roman"/>
          <w:sz w:val="24"/>
        </w:rPr>
        <w:lastRenderedPageBreak/>
        <w:t>parameters describing the decline dynamics. We also compare differences in hourly demand profiles on weekdays and weekends.</w:t>
      </w:r>
    </w:p>
    <w:p w14:paraId="1DD43D3E" w14:textId="77777777" w:rsidR="00500CFC" w:rsidRDefault="00500CFC" w:rsidP="00617FE4">
      <w:pPr>
        <w:spacing w:line="480" w:lineRule="auto"/>
        <w:ind w:firstLine="720"/>
        <w:jc w:val="both"/>
        <w:rPr>
          <w:rFonts w:ascii="Times New Roman" w:hAnsi="Times New Roman" w:cs="Times New Roman"/>
          <w:sz w:val="24"/>
        </w:rPr>
        <w:pPrChange w:id="563" w:author="Liu, Luyu" w:date="2020-06-02T13:32:00Z">
          <w:pPr>
            <w:spacing w:line="480" w:lineRule="auto"/>
            <w:ind w:firstLine="720"/>
            <w:jc w:val="both"/>
          </w:pPr>
        </w:pPrChange>
      </w:pPr>
      <w:r>
        <w:rPr>
          <w:rFonts w:ascii="Times New Roman" w:hAnsi="Times New Roman" w:cs="Times New Roman"/>
          <w:sz w:val="24"/>
        </w:rPr>
        <w:t xml:space="preserve">The minimum value of the transit demand curve, </w:t>
      </w:r>
      <w:r w:rsidRPr="007A4B18">
        <w:rPr>
          <w:rFonts w:ascii="Times New Roman" w:hAnsi="Times New Roman" w:cs="Times New Roman"/>
          <w:i/>
          <w:sz w:val="24"/>
        </w:rPr>
        <w:t>floor value</w:t>
      </w:r>
      <w:r>
        <w:rPr>
          <w:rFonts w:ascii="Times New Roman" w:hAnsi="Times New Roman" w:cs="Times New Roman"/>
          <w:sz w:val="24"/>
        </w:rPr>
        <w:t xml:space="preserve">, is an indicator of transit as an essential service: it shows continued use transit system regardless of the pandemic; most likely people who are transit dependent and perform essential jobs and other activities. Geographic patterns shows information industry dominating areas and university cities have lower floor values. Further linear regression with floor value and different socioeconomic and demographic factors shows that: cities with less non-physical occupations ratio, larger ratio of minority population (African American, Female, Hispanic), more middle-age and senior people over 45 years old, and lower “Coronavirus” relevant search trend index tend to have higher floor value. The user demographic survey conducted by Transit app supports these conclusions. These results affirm a stark fact: </w:t>
      </w:r>
      <w:r w:rsidRPr="006E7E88">
        <w:rPr>
          <w:rFonts w:ascii="Times New Roman" w:hAnsi="Times New Roman" w:cs="Times New Roman"/>
          <w:b/>
          <w:sz w:val="24"/>
        </w:rPr>
        <w:t>cities with</w:t>
      </w:r>
      <w:r w:rsidRPr="007D6790">
        <w:rPr>
          <w:rFonts w:ascii="Times New Roman" w:hAnsi="Times New Roman" w:cs="Times New Roman"/>
          <w:b/>
          <w:sz w:val="24"/>
        </w:rPr>
        <w:t xml:space="preserve"> more essential workers and </w:t>
      </w:r>
      <w:r>
        <w:rPr>
          <w:rFonts w:ascii="Times New Roman" w:hAnsi="Times New Roman" w:cs="Times New Roman"/>
          <w:b/>
          <w:sz w:val="24"/>
        </w:rPr>
        <w:t xml:space="preserve">a </w:t>
      </w:r>
      <w:r w:rsidRPr="007D6790">
        <w:rPr>
          <w:rFonts w:ascii="Times New Roman" w:hAnsi="Times New Roman" w:cs="Times New Roman"/>
          <w:b/>
          <w:sz w:val="24"/>
        </w:rPr>
        <w:t xml:space="preserve">more vulnerable population tend to maintain higher transit </w:t>
      </w:r>
      <w:r>
        <w:rPr>
          <w:rFonts w:ascii="Times New Roman" w:hAnsi="Times New Roman" w:cs="Times New Roman"/>
          <w:b/>
          <w:sz w:val="24"/>
        </w:rPr>
        <w:t>demand levels</w:t>
      </w:r>
      <w:r w:rsidRPr="007D6790">
        <w:rPr>
          <w:rFonts w:ascii="Times New Roman" w:hAnsi="Times New Roman" w:cs="Times New Roman"/>
          <w:b/>
          <w:sz w:val="24"/>
        </w:rPr>
        <w:t xml:space="preserve"> during </w:t>
      </w:r>
      <w:r>
        <w:rPr>
          <w:rFonts w:ascii="Times New Roman" w:hAnsi="Times New Roman" w:cs="Times New Roman"/>
          <w:b/>
          <w:sz w:val="24"/>
        </w:rPr>
        <w:t>COVID-19</w:t>
      </w:r>
      <w:r>
        <w:rPr>
          <w:rFonts w:ascii="Times New Roman" w:hAnsi="Times New Roman" w:cs="Times New Roman"/>
          <w:sz w:val="24"/>
        </w:rPr>
        <w:t xml:space="preserve">. This moreover suggests the necessity of the transit system even during a pandemic when transit systems lose a great deal of discretionary demand. This should motivate transit planners, policy makers, political leaders, and taxpayers to rethink the role </w:t>
      </w:r>
      <w:commentRangeStart w:id="564"/>
      <w:r>
        <w:rPr>
          <w:rFonts w:ascii="Times New Roman" w:hAnsi="Times New Roman" w:cs="Times New Roman"/>
          <w:sz w:val="24"/>
        </w:rPr>
        <w:t>of transit systems not as a business, but as a social welfare to protect and serve the essential and vulnerable people in their communities.</w:t>
      </w:r>
      <w:r w:rsidRPr="00A16AC7">
        <w:rPr>
          <w:rFonts w:ascii="Times New Roman" w:hAnsi="Times New Roman" w:cs="Times New Roman"/>
          <w:sz w:val="24"/>
        </w:rPr>
        <w:t xml:space="preserve"> </w:t>
      </w:r>
      <w:commentRangeEnd w:id="564"/>
      <w:r>
        <w:rPr>
          <w:rStyle w:val="CommentReference"/>
        </w:rPr>
        <w:commentReference w:id="564"/>
      </w:r>
    </w:p>
    <w:p w14:paraId="723E2C17" w14:textId="77777777" w:rsidR="00500CFC" w:rsidRDefault="00500CFC" w:rsidP="00617FE4">
      <w:pPr>
        <w:spacing w:line="480" w:lineRule="auto"/>
        <w:ind w:firstLine="720"/>
        <w:jc w:val="both"/>
        <w:rPr>
          <w:rFonts w:ascii="Times New Roman" w:hAnsi="Times New Roman" w:cs="Times New Roman"/>
          <w:sz w:val="24"/>
        </w:rPr>
        <w:pPrChange w:id="565" w:author="Liu, Luyu" w:date="2020-06-02T13:32:00Z">
          <w:pPr>
            <w:spacing w:line="480" w:lineRule="auto"/>
            <w:ind w:firstLine="720"/>
            <w:jc w:val="both"/>
          </w:pPr>
        </w:pPrChange>
      </w:pPr>
      <w:commentRangeStart w:id="566"/>
      <w:r>
        <w:rPr>
          <w:rFonts w:ascii="Times New Roman" w:hAnsi="Times New Roman" w:cs="Times New Roman"/>
          <w:sz w:val="24"/>
        </w:rPr>
        <w:t xml:space="preserve">It is noteworthy that floor values are not associated with the ratio of transit commuters and households with no access to private vehicles from the US Census American Community Survey. This suggests that these commonly used measures are not adequate for describing essential transit demand during a crisis such as a pandemic. These variables may not capture transit dependence since transit commuters during normal times include both choice and dependent riders. Also, having at least one vehicle per household does not mean that individuals have ready access to </w:t>
      </w:r>
      <w:r>
        <w:rPr>
          <w:rFonts w:ascii="Times New Roman" w:hAnsi="Times New Roman" w:cs="Times New Roman"/>
          <w:sz w:val="24"/>
        </w:rPr>
        <w:lastRenderedPageBreak/>
        <w:t>reliable transportation. This suggests a need for developing more accurate measure of transit dependency for use in crises.</w:t>
      </w:r>
      <w:commentRangeEnd w:id="566"/>
      <w:r>
        <w:rPr>
          <w:rFonts w:ascii="Times New Roman" w:hAnsi="Times New Roman" w:cs="Times New Roman"/>
          <w:sz w:val="24"/>
        </w:rPr>
        <w:t xml:space="preserve"> </w:t>
      </w:r>
      <w:r>
        <w:rPr>
          <w:rStyle w:val="CommentReference"/>
        </w:rPr>
        <w:commentReference w:id="566"/>
      </w:r>
    </w:p>
    <w:p w14:paraId="562E73E0" w14:textId="0610C891" w:rsidR="00500CFC" w:rsidRDefault="00500CFC" w:rsidP="00617FE4">
      <w:pPr>
        <w:spacing w:line="480" w:lineRule="auto"/>
        <w:ind w:firstLine="720"/>
        <w:jc w:val="both"/>
        <w:rPr>
          <w:rFonts w:ascii="Times New Roman" w:hAnsi="Times New Roman" w:cs="Times New Roman"/>
          <w:sz w:val="24"/>
        </w:rPr>
        <w:pPrChange w:id="567" w:author="Liu, Luyu" w:date="2020-06-02T13:32:00Z">
          <w:pPr>
            <w:spacing w:line="480" w:lineRule="auto"/>
            <w:ind w:firstLine="720"/>
            <w:jc w:val="both"/>
          </w:pPr>
        </w:pPrChange>
      </w:pPr>
      <w:r>
        <w:rPr>
          <w:rFonts w:ascii="Times New Roman" w:hAnsi="Times New Roman" w:cs="Times New Roman"/>
          <w:sz w:val="24"/>
        </w:rPr>
        <w:t xml:space="preserve">The start and end date of transit demand curve, </w:t>
      </w:r>
      <w:r>
        <w:rPr>
          <w:rFonts w:ascii="Times New Roman" w:hAnsi="Times New Roman" w:cs="Times New Roman"/>
          <w:i/>
          <w:sz w:val="24"/>
        </w:rPr>
        <w:t>cliff</w:t>
      </w:r>
      <w:r w:rsidRPr="00B1628F">
        <w:rPr>
          <w:rFonts w:ascii="Times New Roman" w:hAnsi="Times New Roman" w:cs="Times New Roman"/>
          <w:i/>
          <w:sz w:val="24"/>
        </w:rPr>
        <w:t xml:space="preserve"> point</w:t>
      </w:r>
      <w:r>
        <w:rPr>
          <w:rFonts w:ascii="Times New Roman" w:hAnsi="Times New Roman" w:cs="Times New Roman"/>
          <w:sz w:val="24"/>
        </w:rPr>
        <w:t xml:space="preserve"> and </w:t>
      </w:r>
      <w:r>
        <w:rPr>
          <w:rFonts w:ascii="Times New Roman" w:hAnsi="Times New Roman" w:cs="Times New Roman"/>
          <w:i/>
          <w:sz w:val="24"/>
        </w:rPr>
        <w:t>floor</w:t>
      </w:r>
      <w:r w:rsidRPr="00B1628F">
        <w:rPr>
          <w:rFonts w:ascii="Times New Roman" w:hAnsi="Times New Roman" w:cs="Times New Roman"/>
          <w:i/>
          <w:sz w:val="24"/>
        </w:rPr>
        <w:t xml:space="preserve"> point</w:t>
      </w:r>
      <w:r>
        <w:rPr>
          <w:rFonts w:ascii="Times New Roman" w:hAnsi="Times New Roman" w:cs="Times New Roman"/>
          <w:sz w:val="24"/>
        </w:rPr>
        <w:t xml:space="preserve">, show when discretionary transit demand—people who can work at home or do not work, and people who have other mobility options—started and finished its decline due to COVID-19. </w:t>
      </w:r>
      <w:commentRangeStart w:id="568"/>
      <w:commentRangeStart w:id="569"/>
      <w:r>
        <w:rPr>
          <w:rFonts w:ascii="Times New Roman" w:hAnsi="Times New Roman" w:cs="Times New Roman"/>
          <w:sz w:val="24"/>
        </w:rPr>
        <w:t>We moreover compare cliff/floor point with the first day of local community spread and the results shows that p</w:t>
      </w:r>
      <w:r w:rsidRPr="00721447">
        <w:rPr>
          <w:rFonts w:ascii="Times New Roman" w:hAnsi="Times New Roman" w:cs="Times New Roman"/>
          <w:sz w:val="24"/>
        </w:rPr>
        <w:t>eople’s response time is not synchronized with the development of the disease</w:t>
      </w:r>
      <w:commentRangeEnd w:id="568"/>
      <w:r>
        <w:rPr>
          <w:rStyle w:val="CommentReference"/>
        </w:rPr>
        <w:commentReference w:id="568"/>
      </w:r>
      <w:commentRangeEnd w:id="569"/>
      <w:r w:rsidR="002C0573">
        <w:rPr>
          <w:rStyle w:val="CommentReference"/>
        </w:rPr>
        <w:commentReference w:id="569"/>
      </w:r>
      <w:ins w:id="570" w:author="Liu, Luyu" w:date="2020-06-01T23:31:00Z">
        <w:r w:rsidR="002C0573">
          <w:rPr>
            <w:rFonts w:ascii="Times New Roman" w:hAnsi="Times New Roman" w:cs="Times New Roman"/>
            <w:sz w:val="24"/>
          </w:rPr>
          <w:t xml:space="preserve">; instead, the </w:t>
        </w:r>
      </w:ins>
      <w:ins w:id="571" w:author="Liu, Luyu" w:date="2020-06-01T23:32:00Z">
        <w:r w:rsidR="0034076F">
          <w:rPr>
            <w:rFonts w:ascii="Times New Roman" w:hAnsi="Times New Roman" w:cs="Times New Roman"/>
            <w:sz w:val="24"/>
          </w:rPr>
          <w:t>cliff point</w:t>
        </w:r>
      </w:ins>
      <w:ins w:id="572" w:author="Liu, Luyu" w:date="2020-06-01T23:33:00Z">
        <w:r w:rsidR="0034076F">
          <w:rPr>
            <w:rFonts w:ascii="Times New Roman" w:hAnsi="Times New Roman" w:cs="Times New Roman"/>
            <w:sz w:val="24"/>
          </w:rPr>
          <w:t xml:space="preserve"> is correlated with</w:t>
        </w:r>
      </w:ins>
      <w:ins w:id="573" w:author="Liu, Luyu" w:date="2020-06-01T23:32:00Z">
        <w:r w:rsidR="0034076F">
          <w:rPr>
            <w:rFonts w:ascii="Times New Roman" w:hAnsi="Times New Roman" w:cs="Times New Roman"/>
            <w:sz w:val="24"/>
          </w:rPr>
          <w:t xml:space="preserve"> the date of declaring state of emergency</w:t>
        </w:r>
      </w:ins>
      <w:ins w:id="574" w:author="Liu, Luyu" w:date="2020-06-01T23:33:00Z">
        <w:r w:rsidR="00D9264C">
          <w:rPr>
            <w:rFonts w:ascii="Times New Roman" w:hAnsi="Times New Roman" w:cs="Times New Roman"/>
            <w:sz w:val="24"/>
          </w:rPr>
          <w:t xml:space="preserve"> for each state</w:t>
        </w:r>
      </w:ins>
      <w:r>
        <w:rPr>
          <w:rFonts w:ascii="Times New Roman" w:hAnsi="Times New Roman" w:cs="Times New Roman"/>
          <w:sz w:val="24"/>
        </w:rPr>
        <w:t xml:space="preserve">. 54% of all transit systems experienced a decline in discretionary travel demand before local community spread started. However, this pattern is less sanguine when we factor in incubation lags: the number drops to 24% with the reported median incubation period of </w:t>
      </w:r>
      <w:del w:id="575" w:author="Liu, Luyu" w:date="2020-06-02T13:25:00Z">
        <w:r w:rsidDel="00E0745B">
          <w:rPr>
            <w:rFonts w:ascii="Times New Roman" w:hAnsi="Times New Roman" w:cs="Times New Roman"/>
            <w:sz w:val="24"/>
          </w:rPr>
          <w:delText xml:space="preserve">5 </w:delText>
        </w:r>
      </w:del>
      <w:ins w:id="576" w:author="Liu, Luyu" w:date="2020-06-02T13:25:00Z">
        <w:r w:rsidR="00E0745B">
          <w:rPr>
            <w:rFonts w:ascii="Times New Roman" w:hAnsi="Times New Roman" w:cs="Times New Roman"/>
            <w:sz w:val="24"/>
          </w:rPr>
          <w:t>five</w:t>
        </w:r>
        <w:r w:rsidR="00E0745B">
          <w:rPr>
            <w:rFonts w:ascii="Times New Roman" w:hAnsi="Times New Roman" w:cs="Times New Roman"/>
            <w:sz w:val="24"/>
          </w:rPr>
          <w:t xml:space="preserve"> </w:t>
        </w:r>
      </w:ins>
      <w:r>
        <w:rPr>
          <w:rFonts w:ascii="Times New Roman" w:hAnsi="Times New Roman" w:cs="Times New Roman"/>
          <w:sz w:val="24"/>
        </w:rPr>
        <w:t xml:space="preserve">days and moreover drops to 5% with the reported maximum incubation period of 14 days. Meanwhile, almost no transit systems’ discretionary demand clear fast enough to reach the floor point before community spread. </w:t>
      </w:r>
    </w:p>
    <w:p w14:paraId="4F204C97" w14:textId="77777777" w:rsidR="00500CFC" w:rsidRDefault="00500CFC" w:rsidP="00617FE4">
      <w:pPr>
        <w:spacing w:line="480" w:lineRule="auto"/>
        <w:ind w:firstLine="720"/>
        <w:jc w:val="both"/>
        <w:rPr>
          <w:rFonts w:ascii="Times New Roman" w:hAnsi="Times New Roman" w:cs="Times New Roman"/>
          <w:sz w:val="24"/>
        </w:rPr>
        <w:pPrChange w:id="577" w:author="Liu, Luyu" w:date="2020-06-02T13:32:00Z">
          <w:pPr>
            <w:spacing w:line="480" w:lineRule="auto"/>
            <w:ind w:firstLine="720"/>
            <w:jc w:val="both"/>
          </w:pPr>
        </w:pPrChange>
      </w:pPr>
      <w:commentRangeStart w:id="578"/>
      <w:commentRangeStart w:id="579"/>
      <w:r>
        <w:rPr>
          <w:rFonts w:ascii="Times New Roman" w:hAnsi="Times New Roman" w:cs="Times New Roman"/>
          <w:sz w:val="24"/>
        </w:rPr>
        <w:t xml:space="preserve">The speed of the decline, </w:t>
      </w:r>
      <w:r w:rsidRPr="00655904">
        <w:rPr>
          <w:rFonts w:ascii="Times New Roman" w:hAnsi="Times New Roman" w:cs="Times New Roman"/>
          <w:i/>
          <w:sz w:val="24"/>
        </w:rPr>
        <w:t>decay rate</w:t>
      </w:r>
      <w:r>
        <w:rPr>
          <w:rFonts w:ascii="Times New Roman" w:hAnsi="Times New Roman" w:cs="Times New Roman"/>
          <w:sz w:val="24"/>
        </w:rPr>
        <w:t xml:space="preserve">, </w:t>
      </w:r>
      <w:r>
        <w:rPr>
          <w:rFonts w:ascii="Times New Roman" w:hAnsi="Times New Roman" w:cs="Times New Roman" w:hint="eastAsia"/>
          <w:sz w:val="24"/>
        </w:rPr>
        <w:t>shows</w:t>
      </w:r>
      <w:r>
        <w:rPr>
          <w:rFonts w:ascii="Times New Roman" w:hAnsi="Times New Roman" w:cs="Times New Roman"/>
          <w:sz w:val="24"/>
        </w:rPr>
        <w:t xml:space="preserve"> how fast the decline process is. The correlation reveals that faster decay rate is associated with later cliff point and earlier floor point. This could be because of growing awareness </w:t>
      </w:r>
      <w:r>
        <w:rPr>
          <w:rFonts w:ascii="Times New Roman" w:hAnsi="Times New Roman" w:cs="Times New Roman" w:hint="eastAsia"/>
          <w:sz w:val="24"/>
        </w:rPr>
        <w:t>and</w:t>
      </w:r>
      <w:r>
        <w:rPr>
          <w:rFonts w:ascii="Times New Roman" w:hAnsi="Times New Roman" w:cs="Times New Roman"/>
          <w:sz w:val="24"/>
        </w:rPr>
        <w:t xml:space="preserve"> fear as time passed to make people to act faster. This also suggests that the end date of the decline (floor point) is mostly determined by the reaction speed (decay rate) but not the start date of the decline (cliff point).</w:t>
      </w:r>
      <w:commentRangeEnd w:id="578"/>
      <w:r>
        <w:rPr>
          <w:rStyle w:val="CommentReference"/>
        </w:rPr>
        <w:commentReference w:id="578"/>
      </w:r>
      <w:commentRangeEnd w:id="579"/>
      <w:r>
        <w:rPr>
          <w:rStyle w:val="CommentReference"/>
        </w:rPr>
        <w:commentReference w:id="579"/>
      </w:r>
    </w:p>
    <w:p w14:paraId="25270C22" w14:textId="77777777" w:rsidR="00500CFC" w:rsidRDefault="00500CFC" w:rsidP="00617FE4">
      <w:pPr>
        <w:spacing w:line="480" w:lineRule="auto"/>
        <w:ind w:firstLine="720"/>
        <w:jc w:val="both"/>
        <w:rPr>
          <w:rFonts w:ascii="Times New Roman" w:hAnsi="Times New Roman" w:cs="Times New Roman"/>
          <w:sz w:val="24"/>
        </w:rPr>
        <w:pPrChange w:id="580" w:author="Liu, Luyu" w:date="2020-06-02T13:32:00Z">
          <w:pPr>
            <w:spacing w:line="480" w:lineRule="auto"/>
            <w:ind w:firstLine="720"/>
            <w:jc w:val="both"/>
          </w:pPr>
        </w:pPrChange>
      </w:pPr>
      <w:r w:rsidRPr="002F7278">
        <w:rPr>
          <w:rFonts w:ascii="Times New Roman" w:hAnsi="Times New Roman" w:cs="Times New Roman" w:hint="eastAsia"/>
          <w:sz w:val="24"/>
        </w:rPr>
        <w:t>The</w:t>
      </w:r>
      <w:r w:rsidRPr="002F7278">
        <w:rPr>
          <w:rFonts w:ascii="Times New Roman" w:hAnsi="Times New Roman" w:cs="Times New Roman"/>
          <w:sz w:val="24"/>
        </w:rPr>
        <w:t xml:space="preserve"> commuting analyses based on hourly transit demand data show that essential passengers’ commuting routine during the pandemic is </w:t>
      </w:r>
      <w:r>
        <w:rPr>
          <w:rFonts w:ascii="Times New Roman" w:hAnsi="Times New Roman" w:cs="Times New Roman"/>
          <w:sz w:val="24"/>
        </w:rPr>
        <w:t>substantially</w:t>
      </w:r>
      <w:r w:rsidRPr="002F7278">
        <w:rPr>
          <w:rFonts w:ascii="Times New Roman" w:hAnsi="Times New Roman" w:cs="Times New Roman"/>
          <w:sz w:val="24"/>
        </w:rPr>
        <w:t xml:space="preserve"> different from the normal routine.</w:t>
      </w:r>
      <w:r>
        <w:rPr>
          <w:rFonts w:ascii="Times New Roman" w:hAnsi="Times New Roman" w:cs="Times New Roman"/>
          <w:sz w:val="24"/>
        </w:rPr>
        <w:t xml:space="preserve"> </w:t>
      </w:r>
      <w:r w:rsidRPr="002F7278">
        <w:rPr>
          <w:rFonts w:ascii="Times New Roman" w:hAnsi="Times New Roman" w:cs="Times New Roman"/>
          <w:sz w:val="24"/>
        </w:rPr>
        <w:t>The</w:t>
      </w:r>
      <w:r>
        <w:rPr>
          <w:rFonts w:ascii="Times New Roman" w:hAnsi="Times New Roman" w:cs="Times New Roman"/>
          <w:sz w:val="24"/>
        </w:rPr>
        <w:t xml:space="preserve"> pattern of Procrustes distances measuring differences between the normal and pandemic weekday demand profiles</w:t>
      </w:r>
      <w:r w:rsidRPr="002F7278">
        <w:rPr>
          <w:rFonts w:ascii="Times New Roman" w:hAnsi="Times New Roman" w:cs="Times New Roman"/>
          <w:sz w:val="24"/>
        </w:rPr>
        <w:t xml:space="preserve"> is geographically polarized</w:t>
      </w:r>
      <w:r>
        <w:rPr>
          <w:rFonts w:ascii="Times New Roman" w:hAnsi="Times New Roman" w:cs="Times New Roman"/>
          <w:sz w:val="24"/>
        </w:rPr>
        <w:t xml:space="preserve"> and highly correlated with the floor value</w:t>
      </w:r>
      <w:r w:rsidRPr="002F7278">
        <w:rPr>
          <w:rFonts w:ascii="Times New Roman" w:hAnsi="Times New Roman" w:cs="Times New Roman"/>
          <w:sz w:val="24"/>
        </w:rPr>
        <w:t>:</w:t>
      </w:r>
      <w:r>
        <w:rPr>
          <w:rFonts w:ascii="Times New Roman" w:hAnsi="Times New Roman" w:cs="Times New Roman"/>
          <w:sz w:val="24"/>
        </w:rPr>
        <w:t xml:space="preserve"> systems with higher floor values (e.g., communities in the Northeast and Midwest) </w:t>
      </w:r>
      <w:r>
        <w:rPr>
          <w:rFonts w:ascii="Times New Roman" w:hAnsi="Times New Roman" w:cs="Times New Roman"/>
          <w:sz w:val="24"/>
        </w:rPr>
        <w:lastRenderedPageBreak/>
        <w:t>retain more of their hourly demand pattern than systems with lower floor values (e.g., communities with a large number of non-physical occupations, including cities in California, and university towns where a large proportion of the population left)</w:t>
      </w:r>
      <w:r w:rsidRPr="002F7278">
        <w:rPr>
          <w:rFonts w:ascii="Times New Roman" w:hAnsi="Times New Roman" w:cs="Times New Roman"/>
          <w:sz w:val="24"/>
        </w:rPr>
        <w:t xml:space="preserve">. The impact on hourly </w:t>
      </w:r>
      <w:r>
        <w:rPr>
          <w:rFonts w:ascii="Times New Roman" w:hAnsi="Times New Roman" w:cs="Times New Roman"/>
          <w:sz w:val="24"/>
        </w:rPr>
        <w:t xml:space="preserve">demand profiles </w:t>
      </w:r>
      <w:r w:rsidRPr="002F7278">
        <w:rPr>
          <w:rFonts w:ascii="Times New Roman" w:hAnsi="Times New Roman" w:cs="Times New Roman"/>
          <w:sz w:val="24"/>
        </w:rPr>
        <w:t>increased as the pandemic developed. The pandemic also made the weekdays and weekends less different</w:t>
      </w:r>
      <w:r>
        <w:rPr>
          <w:rFonts w:ascii="Times New Roman" w:hAnsi="Times New Roman" w:cs="Times New Roman"/>
          <w:sz w:val="24"/>
        </w:rPr>
        <w:t xml:space="preserve"> due to d</w:t>
      </w:r>
      <w:r w:rsidRPr="002F7278">
        <w:rPr>
          <w:rFonts w:ascii="Times New Roman" w:hAnsi="Times New Roman" w:cs="Times New Roman"/>
          <w:sz w:val="24"/>
        </w:rPr>
        <w:t>isproportional decrease of the morning an</w:t>
      </w:r>
      <w:r>
        <w:rPr>
          <w:rFonts w:ascii="Times New Roman" w:hAnsi="Times New Roman" w:cs="Times New Roman"/>
          <w:sz w:val="24"/>
        </w:rPr>
        <w:t>d afternoon commuting activity, which</w:t>
      </w:r>
      <w:r w:rsidRPr="002F7278">
        <w:rPr>
          <w:rFonts w:ascii="Times New Roman" w:hAnsi="Times New Roman" w:cs="Times New Roman"/>
          <w:sz w:val="24"/>
        </w:rPr>
        <w:t xml:space="preserve"> made the difference between rush hour</w:t>
      </w:r>
      <w:r>
        <w:rPr>
          <w:rFonts w:ascii="Times New Roman" w:hAnsi="Times New Roman" w:cs="Times New Roman"/>
          <w:sz w:val="24"/>
        </w:rPr>
        <w:t xml:space="preserve">s and normal hours less obvious; meanwhile weekdays are more like weekends because the cessation of unessential businesses made the weekends trips become commuting-dominating. </w:t>
      </w:r>
      <w:commentRangeStart w:id="581"/>
      <w:r>
        <w:rPr>
          <w:rFonts w:ascii="Times New Roman" w:hAnsi="Times New Roman" w:cs="Times New Roman"/>
          <w:sz w:val="24"/>
        </w:rPr>
        <w:t>Moreover, the pandemic shifted the morning and afternoon rush hours. Morning rush hour shift is very heterogeneous for different cities with average shift of -0.05 hours but the afternoon rush hour shifted homogeneously later for 1 hour in average.</w:t>
      </w:r>
      <w:commentRangeEnd w:id="581"/>
      <w:r>
        <w:rPr>
          <w:rFonts w:ascii="Times New Roman" w:hAnsi="Times New Roman" w:cs="Times New Roman"/>
          <w:sz w:val="24"/>
        </w:rPr>
        <w:t xml:space="preserve"> </w:t>
      </w:r>
      <w:r>
        <w:rPr>
          <w:rStyle w:val="CommentReference"/>
        </w:rPr>
        <w:commentReference w:id="581"/>
      </w:r>
    </w:p>
    <w:p w14:paraId="66092E92" w14:textId="77777777" w:rsidR="00500CFC" w:rsidRPr="00FF3102" w:rsidRDefault="00500CFC" w:rsidP="00617FE4">
      <w:pPr>
        <w:spacing w:line="480" w:lineRule="auto"/>
        <w:ind w:firstLine="720"/>
        <w:jc w:val="both"/>
        <w:rPr>
          <w:rFonts w:ascii="Times New Roman" w:hAnsi="Times New Roman" w:cs="Times New Roman"/>
          <w:sz w:val="24"/>
        </w:rPr>
        <w:pPrChange w:id="582" w:author="Liu, Luyu" w:date="2020-06-02T13:32:00Z">
          <w:pPr>
            <w:spacing w:line="480" w:lineRule="auto"/>
            <w:ind w:firstLine="720"/>
            <w:jc w:val="both"/>
          </w:pPr>
        </w:pPrChange>
      </w:pPr>
      <w:r>
        <w:rPr>
          <w:rFonts w:ascii="Times New Roman" w:hAnsi="Times New Roman" w:cs="Times New Roman"/>
          <w:sz w:val="24"/>
        </w:rPr>
        <w:t xml:space="preserve">The paper is a first approximation of understanding the heterogeneous impacts of a major pandemic such as COVID-19 on transit systems in the United States. Our study highlights public transit as an essential service during a pandemic and the vulnerabilities of some social groups (women, Hispanic, African-Americans) as they travel to perform essential activities. Additional research should build on this study to resolve some of its limitations and more deeply investigate the patterns discovered. One limitation of our study concerns the </w:t>
      </w:r>
      <w:r w:rsidRPr="009457DC">
        <w:rPr>
          <w:rFonts w:ascii="Times New Roman" w:hAnsi="Times New Roman" w:cs="Times New Roman"/>
          <w:sz w:val="24"/>
        </w:rPr>
        <w:t>representativeness of the transit demand data for actual ridership.</w:t>
      </w:r>
      <w:r>
        <w:rPr>
          <w:rFonts w:ascii="Times New Roman" w:hAnsi="Times New Roman" w:cs="Times New Roman"/>
          <w:b/>
          <w:sz w:val="24"/>
        </w:rPr>
        <w:t xml:space="preserve"> </w:t>
      </w:r>
      <w:r>
        <w:rPr>
          <w:rFonts w:ascii="Times New Roman" w:hAnsi="Times New Roman" w:cs="Times New Roman"/>
          <w:sz w:val="24"/>
        </w:rPr>
        <w:t xml:space="preserve">We use data from the Transit app as a surrogate for demand since actual passenger counts for systems at a national level are difficult to obtain. Although a </w:t>
      </w:r>
      <w:r w:rsidRPr="00FF3102">
        <w:rPr>
          <w:rFonts w:ascii="Times New Roman" w:hAnsi="Times New Roman" w:cs="Times New Roman"/>
          <w:sz w:val="24"/>
        </w:rPr>
        <w:t xml:space="preserve">test between official ridership data and the transit demand data </w:t>
      </w:r>
      <w:r>
        <w:rPr>
          <w:rFonts w:ascii="Times New Roman" w:hAnsi="Times New Roman" w:cs="Times New Roman"/>
          <w:sz w:val="24"/>
        </w:rPr>
        <w:t>for some systems suggest no significant differences overall, transit system-level comparisons should nevertheless be viewed as tentative</w:t>
      </w:r>
      <w:r w:rsidRPr="00FF3102">
        <w:rPr>
          <w:rFonts w:ascii="Times New Roman" w:hAnsi="Times New Roman" w:cs="Times New Roman"/>
          <w:sz w:val="24"/>
        </w:rPr>
        <w:t>.</w:t>
      </w:r>
      <w:r>
        <w:rPr>
          <w:rFonts w:ascii="Times New Roman" w:hAnsi="Times New Roman" w:cs="Times New Roman"/>
          <w:sz w:val="24"/>
        </w:rPr>
        <w:t xml:space="preserve"> Data from automated passenger counting technologies, smart card or other transit pass data would allow more definitive comparison, albeit at a system level and not at the national level as in this paper. </w:t>
      </w:r>
    </w:p>
    <w:p w14:paraId="094C760D" w14:textId="77777777" w:rsidR="00500CFC" w:rsidRDefault="00500CFC" w:rsidP="00617FE4">
      <w:pPr>
        <w:spacing w:line="480" w:lineRule="auto"/>
        <w:ind w:firstLine="720"/>
        <w:jc w:val="both"/>
        <w:rPr>
          <w:rFonts w:ascii="Times New Roman" w:hAnsi="Times New Roman" w:cs="Times New Roman"/>
          <w:sz w:val="24"/>
        </w:rPr>
        <w:pPrChange w:id="583" w:author="Liu, Luyu" w:date="2020-06-02T13:32:00Z">
          <w:pPr>
            <w:spacing w:line="480" w:lineRule="auto"/>
            <w:ind w:firstLine="720"/>
            <w:jc w:val="both"/>
          </w:pPr>
        </w:pPrChange>
      </w:pPr>
      <w:r>
        <w:rPr>
          <w:rFonts w:ascii="Times New Roman" w:hAnsi="Times New Roman" w:cs="Times New Roman"/>
          <w:sz w:val="24"/>
        </w:rPr>
        <w:lastRenderedPageBreak/>
        <w:t xml:space="preserve">Another limitation concerns the geographic </w:t>
      </w:r>
      <w:r w:rsidRPr="009457DC">
        <w:rPr>
          <w:rFonts w:ascii="Times New Roman" w:hAnsi="Times New Roman" w:cs="Times New Roman"/>
          <w:sz w:val="24"/>
        </w:rPr>
        <w:t xml:space="preserve">resolution of the data is each </w:t>
      </w:r>
      <w:r>
        <w:rPr>
          <w:rFonts w:ascii="Times New Roman" w:hAnsi="Times New Roman" w:cs="Times New Roman"/>
          <w:sz w:val="24"/>
        </w:rPr>
        <w:t xml:space="preserve">transit </w:t>
      </w:r>
      <w:r w:rsidRPr="009457DC">
        <w:rPr>
          <w:rFonts w:ascii="Times New Roman" w:hAnsi="Times New Roman" w:cs="Times New Roman"/>
          <w:sz w:val="24"/>
        </w:rPr>
        <w:t>system</w:t>
      </w:r>
      <w:r>
        <w:rPr>
          <w:rFonts w:ascii="Times New Roman" w:hAnsi="Times New Roman" w:cs="Times New Roman"/>
          <w:sz w:val="24"/>
        </w:rPr>
        <w:t xml:space="preserve">. We make our comparison using system level data and </w:t>
      </w:r>
      <w:r w:rsidRPr="009457DC">
        <w:rPr>
          <w:rFonts w:ascii="Times New Roman" w:hAnsi="Times New Roman" w:cs="Times New Roman"/>
          <w:sz w:val="24"/>
        </w:rPr>
        <w:t xml:space="preserve">its corresponding county-equivalent. </w:t>
      </w:r>
      <w:r>
        <w:rPr>
          <w:rFonts w:ascii="Times New Roman" w:hAnsi="Times New Roman" w:cs="Times New Roman"/>
          <w:sz w:val="24"/>
        </w:rPr>
        <w:t xml:space="preserve">This can mask important differences within each system (e.g., route-by-route changes) and across neighborhoods within each community. Again, this calls for a deeper investigation within each system. </w:t>
      </w:r>
    </w:p>
    <w:p w14:paraId="5559907C" w14:textId="77777777" w:rsidR="00500CFC" w:rsidRPr="009457DC" w:rsidRDefault="00500CFC" w:rsidP="00617FE4">
      <w:pPr>
        <w:spacing w:line="480" w:lineRule="auto"/>
        <w:ind w:firstLine="720"/>
        <w:jc w:val="both"/>
        <w:rPr>
          <w:rFonts w:ascii="Times New Roman" w:hAnsi="Times New Roman" w:cs="Times New Roman"/>
          <w:sz w:val="24"/>
        </w:rPr>
        <w:pPrChange w:id="584" w:author="Liu, Luyu" w:date="2020-06-02T13:32:00Z">
          <w:pPr>
            <w:spacing w:line="480" w:lineRule="auto"/>
            <w:ind w:firstLine="720"/>
            <w:jc w:val="both"/>
          </w:pPr>
        </w:pPrChange>
      </w:pPr>
      <w:r>
        <w:rPr>
          <w:rFonts w:ascii="Times New Roman" w:hAnsi="Times New Roman" w:cs="Times New Roman"/>
          <w:sz w:val="24"/>
        </w:rPr>
        <w:t xml:space="preserve">Finally, there is a need for attitudinal and behavioral surveys and analysis to confirm some of the patterns suggested in this study about ridership during a pandemic, individuals' perceptions and their reactions. With this more nuanced understanding of individual public transit behavior during a pandemic, we can help design effective public transit systems that meet the needs of vulnerable passengers using transit to perform essential activities, creating transportation systems that are more inclusive and resilient to shocks. </w:t>
      </w:r>
    </w:p>
    <w:p w14:paraId="6808D4FD" w14:textId="77777777" w:rsidR="00500CFC" w:rsidRDefault="00500CFC" w:rsidP="00617FE4">
      <w:pPr>
        <w:spacing w:line="480" w:lineRule="auto"/>
        <w:rPr>
          <w:rFonts w:ascii="Times New Roman" w:hAnsi="Times New Roman" w:cs="Times New Roman"/>
          <w:sz w:val="24"/>
        </w:rPr>
        <w:pPrChange w:id="585" w:author="Liu, Luyu" w:date="2020-06-02T13:32:00Z">
          <w:pPr>
            <w:spacing w:line="480" w:lineRule="auto"/>
          </w:pPr>
        </w:pPrChange>
      </w:pPr>
    </w:p>
    <w:p w14:paraId="35DFD5FD" w14:textId="77777777" w:rsidR="00500CFC" w:rsidRDefault="00500CFC" w:rsidP="00617FE4">
      <w:pPr>
        <w:spacing w:line="480" w:lineRule="auto"/>
        <w:rPr>
          <w:rFonts w:ascii="Times New Roman" w:hAnsi="Times New Roman" w:cs="Times New Roman"/>
          <w:sz w:val="24"/>
        </w:rPr>
        <w:pPrChange w:id="586" w:author="Liu, Luyu" w:date="2020-06-02T13:32:00Z">
          <w:pPr>
            <w:spacing w:line="480" w:lineRule="auto"/>
          </w:pPr>
        </w:pPrChange>
      </w:pPr>
    </w:p>
    <w:p w14:paraId="672109D9" w14:textId="77777777" w:rsidR="00500CFC" w:rsidRDefault="00500CFC" w:rsidP="00617FE4">
      <w:pPr>
        <w:spacing w:line="480" w:lineRule="auto"/>
        <w:rPr>
          <w:rFonts w:ascii="Times New Roman" w:hAnsi="Times New Roman" w:cs="Times New Roman"/>
          <w:sz w:val="24"/>
        </w:rPr>
        <w:pPrChange w:id="587" w:author="Liu, Luyu" w:date="2020-06-02T13:32:00Z">
          <w:pPr>
            <w:spacing w:line="480" w:lineRule="auto"/>
          </w:pPr>
        </w:pPrChange>
      </w:pPr>
    </w:p>
    <w:p w14:paraId="7983B9D9" w14:textId="77777777" w:rsidR="00500CFC" w:rsidRDefault="00500CFC" w:rsidP="00617FE4">
      <w:pPr>
        <w:spacing w:line="480" w:lineRule="auto"/>
        <w:rPr>
          <w:rFonts w:ascii="Times New Roman" w:hAnsi="Times New Roman" w:cs="Times New Roman"/>
          <w:sz w:val="24"/>
        </w:rPr>
        <w:pPrChange w:id="588" w:author="Liu, Luyu" w:date="2020-06-02T13:32:00Z">
          <w:pPr>
            <w:spacing w:line="480" w:lineRule="auto"/>
          </w:pPr>
        </w:pPrChange>
      </w:pPr>
    </w:p>
    <w:p w14:paraId="4D7DA8E0" w14:textId="77777777" w:rsidR="00500CFC" w:rsidRDefault="00500CFC" w:rsidP="00617FE4">
      <w:pPr>
        <w:spacing w:line="480" w:lineRule="auto"/>
        <w:rPr>
          <w:rFonts w:ascii="Times New Roman" w:hAnsi="Times New Roman" w:cs="Times New Roman"/>
          <w:sz w:val="24"/>
        </w:rPr>
        <w:pPrChange w:id="589" w:author="Liu, Luyu" w:date="2020-06-02T13:32:00Z">
          <w:pPr>
            <w:spacing w:line="480" w:lineRule="auto"/>
          </w:pPr>
        </w:pPrChange>
      </w:pPr>
    </w:p>
    <w:p w14:paraId="68C47AB4" w14:textId="77777777" w:rsidR="00500CFC" w:rsidRPr="009457DC" w:rsidRDefault="00500CFC" w:rsidP="00617FE4">
      <w:pPr>
        <w:spacing w:line="480" w:lineRule="auto"/>
        <w:rPr>
          <w:rFonts w:ascii="Times New Roman" w:hAnsi="Times New Roman" w:cs="Times New Roman"/>
          <w:b/>
          <w:sz w:val="24"/>
        </w:rPr>
        <w:pPrChange w:id="590" w:author="Liu, Luyu" w:date="2020-06-02T13:32:00Z">
          <w:pPr>
            <w:spacing w:line="480" w:lineRule="auto"/>
          </w:pPr>
        </w:pPrChange>
      </w:pPr>
      <w:r w:rsidRPr="009457DC">
        <w:rPr>
          <w:rFonts w:ascii="Times New Roman" w:hAnsi="Times New Roman" w:cs="Times New Roman"/>
          <w:b/>
          <w:sz w:val="24"/>
        </w:rPr>
        <w:t>Reference</w:t>
      </w:r>
      <w:r>
        <w:rPr>
          <w:rFonts w:ascii="Times New Roman" w:hAnsi="Times New Roman" w:cs="Times New Roman"/>
          <w:b/>
          <w:sz w:val="24"/>
        </w:rPr>
        <w:t>s</w:t>
      </w:r>
    </w:p>
    <w:p w14:paraId="7C09E8D9" w14:textId="090D656B" w:rsidR="00FE6168" w:rsidRPr="00FE6168" w:rsidRDefault="00500CFC" w:rsidP="00617FE4">
      <w:pPr>
        <w:widowControl w:val="0"/>
        <w:autoSpaceDE w:val="0"/>
        <w:autoSpaceDN w:val="0"/>
        <w:adjustRightInd w:val="0"/>
        <w:spacing w:line="480" w:lineRule="auto"/>
        <w:ind w:left="640" w:hanging="640"/>
        <w:rPr>
          <w:rFonts w:ascii="Times New Roman" w:hAnsi="Times New Roman" w:cs="Times New Roman"/>
          <w:noProof/>
          <w:sz w:val="24"/>
          <w:szCs w:val="24"/>
        </w:rPr>
        <w:pPrChange w:id="591" w:author="Liu, Luyu" w:date="2020-06-02T13:32:00Z">
          <w:pPr>
            <w:widowControl w:val="0"/>
            <w:autoSpaceDE w:val="0"/>
            <w:autoSpaceDN w:val="0"/>
            <w:adjustRightInd w:val="0"/>
            <w:spacing w:line="480" w:lineRule="auto"/>
            <w:ind w:left="640" w:hanging="640"/>
          </w:pPr>
        </w:pPrChange>
      </w:pPr>
      <w:r>
        <w:rPr>
          <w:rFonts w:ascii="Times New Roman" w:hAnsi="Times New Roman" w:cs="Times New Roman"/>
          <w:sz w:val="24"/>
        </w:rPr>
        <w:fldChar w:fldCharType="begin" w:fldLock="1"/>
      </w:r>
      <w:r>
        <w:rPr>
          <w:rFonts w:ascii="Times New Roman" w:hAnsi="Times New Roman" w:cs="Times New Roman"/>
          <w:sz w:val="24"/>
        </w:rPr>
        <w:instrText xml:space="preserve">ADDIN Mendeley Bibliography CSL_BIBLIOGRAPHY </w:instrText>
      </w:r>
      <w:r>
        <w:rPr>
          <w:rFonts w:ascii="Times New Roman" w:hAnsi="Times New Roman" w:cs="Times New Roman"/>
          <w:sz w:val="24"/>
        </w:rPr>
        <w:fldChar w:fldCharType="separate"/>
      </w:r>
      <w:r w:rsidR="00FE6168" w:rsidRPr="00FE6168">
        <w:rPr>
          <w:rFonts w:ascii="Times New Roman" w:hAnsi="Times New Roman" w:cs="Times New Roman"/>
          <w:noProof/>
          <w:sz w:val="24"/>
          <w:szCs w:val="24"/>
        </w:rPr>
        <w:t xml:space="preserve">1. </w:t>
      </w:r>
      <w:r w:rsidR="00FE6168" w:rsidRPr="00FE6168">
        <w:rPr>
          <w:rFonts w:ascii="Times New Roman" w:hAnsi="Times New Roman" w:cs="Times New Roman"/>
          <w:noProof/>
          <w:sz w:val="24"/>
          <w:szCs w:val="24"/>
        </w:rPr>
        <w:tab/>
        <w:t>Weber H. Air traffic data shows less crowded skies since the coronavirus spread. 2020 [cited 2 Apr 2020]. Available: https://www.fastcompany.com/90485186/its-time-to-cancel-rent</w:t>
      </w:r>
    </w:p>
    <w:p w14:paraId="2336BF06" w14:textId="77777777" w:rsidR="00FE6168" w:rsidRPr="00FE6168" w:rsidRDefault="00FE6168" w:rsidP="00617FE4">
      <w:pPr>
        <w:widowControl w:val="0"/>
        <w:autoSpaceDE w:val="0"/>
        <w:autoSpaceDN w:val="0"/>
        <w:adjustRightInd w:val="0"/>
        <w:spacing w:line="480" w:lineRule="auto"/>
        <w:ind w:left="640" w:hanging="640"/>
        <w:rPr>
          <w:rFonts w:ascii="Times New Roman" w:hAnsi="Times New Roman" w:cs="Times New Roman"/>
          <w:noProof/>
          <w:sz w:val="24"/>
          <w:szCs w:val="24"/>
        </w:rPr>
        <w:pPrChange w:id="592" w:author="Liu, Luyu" w:date="2020-06-02T13:32:00Z">
          <w:pPr>
            <w:widowControl w:val="0"/>
            <w:autoSpaceDE w:val="0"/>
            <w:autoSpaceDN w:val="0"/>
            <w:adjustRightInd w:val="0"/>
            <w:spacing w:line="480" w:lineRule="auto"/>
            <w:ind w:left="640" w:hanging="640"/>
          </w:pPr>
        </w:pPrChange>
      </w:pPr>
      <w:r w:rsidRPr="00FE6168">
        <w:rPr>
          <w:rFonts w:ascii="Times New Roman" w:hAnsi="Times New Roman" w:cs="Times New Roman"/>
          <w:noProof/>
          <w:sz w:val="24"/>
          <w:szCs w:val="24"/>
        </w:rPr>
        <w:t xml:space="preserve">2. </w:t>
      </w:r>
      <w:r w:rsidRPr="00FE6168">
        <w:rPr>
          <w:rFonts w:ascii="Times New Roman" w:hAnsi="Times New Roman" w:cs="Times New Roman"/>
          <w:noProof/>
          <w:sz w:val="24"/>
          <w:szCs w:val="24"/>
        </w:rPr>
        <w:tab/>
        <w:t xml:space="preserve">Bliss L. When the World Stops Moving. 2020 [cited 20 May 2020]. Available: </w:t>
      </w:r>
      <w:r w:rsidRPr="00FE6168">
        <w:rPr>
          <w:rFonts w:ascii="Times New Roman" w:hAnsi="Times New Roman" w:cs="Times New Roman"/>
          <w:noProof/>
          <w:sz w:val="24"/>
          <w:szCs w:val="24"/>
        </w:rPr>
        <w:lastRenderedPageBreak/>
        <w:t>https://www.citylab.com/transportation/2020/03/coronavirus-impact-public-transit-street-traffic-data-trains/607915/</w:t>
      </w:r>
    </w:p>
    <w:p w14:paraId="064B1C21" w14:textId="77777777" w:rsidR="00FE6168" w:rsidRPr="00FE6168" w:rsidRDefault="00FE6168" w:rsidP="00617FE4">
      <w:pPr>
        <w:widowControl w:val="0"/>
        <w:autoSpaceDE w:val="0"/>
        <w:autoSpaceDN w:val="0"/>
        <w:adjustRightInd w:val="0"/>
        <w:spacing w:line="480" w:lineRule="auto"/>
        <w:ind w:left="640" w:hanging="640"/>
        <w:rPr>
          <w:rFonts w:ascii="Times New Roman" w:hAnsi="Times New Roman" w:cs="Times New Roman"/>
          <w:noProof/>
          <w:sz w:val="24"/>
          <w:szCs w:val="24"/>
        </w:rPr>
        <w:pPrChange w:id="593" w:author="Liu, Luyu" w:date="2020-06-02T13:32:00Z">
          <w:pPr>
            <w:widowControl w:val="0"/>
            <w:autoSpaceDE w:val="0"/>
            <w:autoSpaceDN w:val="0"/>
            <w:adjustRightInd w:val="0"/>
            <w:spacing w:line="480" w:lineRule="auto"/>
            <w:ind w:left="640" w:hanging="640"/>
          </w:pPr>
        </w:pPrChange>
      </w:pPr>
      <w:r w:rsidRPr="00FE6168">
        <w:rPr>
          <w:rFonts w:ascii="Times New Roman" w:hAnsi="Times New Roman" w:cs="Times New Roman"/>
          <w:noProof/>
          <w:sz w:val="24"/>
          <w:szCs w:val="24"/>
        </w:rPr>
        <w:t xml:space="preserve">3. </w:t>
      </w:r>
      <w:r w:rsidRPr="00FE6168">
        <w:rPr>
          <w:rFonts w:ascii="Times New Roman" w:hAnsi="Times New Roman" w:cs="Times New Roman"/>
          <w:noProof/>
          <w:sz w:val="24"/>
          <w:szCs w:val="24"/>
        </w:rPr>
        <w:tab/>
        <w:t>WMATA. Metro and Covid-19: Steps we’ve taken. 2020 [cited 2 Apr 2020]. Available: https://www.wmata.com/service/status/details/COVID-19.cfm</w:t>
      </w:r>
    </w:p>
    <w:p w14:paraId="0A82D464" w14:textId="77777777" w:rsidR="00FE6168" w:rsidRPr="00FE6168" w:rsidRDefault="00FE6168" w:rsidP="00617FE4">
      <w:pPr>
        <w:widowControl w:val="0"/>
        <w:autoSpaceDE w:val="0"/>
        <w:autoSpaceDN w:val="0"/>
        <w:adjustRightInd w:val="0"/>
        <w:spacing w:line="480" w:lineRule="auto"/>
        <w:ind w:left="640" w:hanging="640"/>
        <w:rPr>
          <w:rFonts w:ascii="Times New Roman" w:hAnsi="Times New Roman" w:cs="Times New Roman"/>
          <w:noProof/>
          <w:sz w:val="24"/>
          <w:szCs w:val="24"/>
        </w:rPr>
        <w:pPrChange w:id="594" w:author="Liu, Luyu" w:date="2020-06-02T13:32:00Z">
          <w:pPr>
            <w:widowControl w:val="0"/>
            <w:autoSpaceDE w:val="0"/>
            <w:autoSpaceDN w:val="0"/>
            <w:adjustRightInd w:val="0"/>
            <w:spacing w:line="480" w:lineRule="auto"/>
            <w:ind w:left="640" w:hanging="640"/>
          </w:pPr>
        </w:pPrChange>
      </w:pPr>
      <w:r w:rsidRPr="00FE6168">
        <w:rPr>
          <w:rFonts w:ascii="Times New Roman" w:hAnsi="Times New Roman" w:cs="Times New Roman"/>
          <w:noProof/>
          <w:sz w:val="24"/>
          <w:szCs w:val="24"/>
        </w:rPr>
        <w:t xml:space="preserve">4. </w:t>
      </w:r>
      <w:r w:rsidRPr="00FE6168">
        <w:rPr>
          <w:rFonts w:ascii="Times New Roman" w:hAnsi="Times New Roman" w:cs="Times New Roman"/>
          <w:noProof/>
          <w:sz w:val="24"/>
          <w:szCs w:val="24"/>
        </w:rPr>
        <w:tab/>
        <w:t>Christensen K. COVID-19 drives down ridership as El Dorado Transit adapts. 2020 [cited 4 Feb 2020]. Available: https://www.mtdemocrat.com/news/covid-19-drives-down-ridership-as-el-dorado-transit-adapts/</w:t>
      </w:r>
    </w:p>
    <w:p w14:paraId="581AAEDC" w14:textId="77777777" w:rsidR="00FE6168" w:rsidRPr="00FE6168" w:rsidRDefault="00FE6168" w:rsidP="00617FE4">
      <w:pPr>
        <w:widowControl w:val="0"/>
        <w:autoSpaceDE w:val="0"/>
        <w:autoSpaceDN w:val="0"/>
        <w:adjustRightInd w:val="0"/>
        <w:spacing w:line="480" w:lineRule="auto"/>
        <w:ind w:left="640" w:hanging="640"/>
        <w:rPr>
          <w:rFonts w:ascii="Times New Roman" w:hAnsi="Times New Roman" w:cs="Times New Roman"/>
          <w:noProof/>
          <w:sz w:val="24"/>
          <w:szCs w:val="24"/>
        </w:rPr>
        <w:pPrChange w:id="595" w:author="Liu, Luyu" w:date="2020-06-02T13:32:00Z">
          <w:pPr>
            <w:widowControl w:val="0"/>
            <w:autoSpaceDE w:val="0"/>
            <w:autoSpaceDN w:val="0"/>
            <w:adjustRightInd w:val="0"/>
            <w:spacing w:line="480" w:lineRule="auto"/>
            <w:ind w:left="640" w:hanging="640"/>
          </w:pPr>
        </w:pPrChange>
      </w:pPr>
      <w:r w:rsidRPr="00FE6168">
        <w:rPr>
          <w:rFonts w:ascii="Times New Roman" w:hAnsi="Times New Roman" w:cs="Times New Roman"/>
          <w:noProof/>
          <w:sz w:val="24"/>
          <w:szCs w:val="24"/>
        </w:rPr>
        <w:t xml:space="preserve">5. </w:t>
      </w:r>
      <w:r w:rsidRPr="00FE6168">
        <w:rPr>
          <w:rFonts w:ascii="Times New Roman" w:hAnsi="Times New Roman" w:cs="Times New Roman"/>
          <w:noProof/>
          <w:sz w:val="24"/>
          <w:szCs w:val="24"/>
        </w:rPr>
        <w:tab/>
        <w:t>Tan S, Fowers A, And DK, Tierney L. Amid the pandemic, public transit is highlighting inequalities in cities. In: Washington Post [Internet]. 2020 [cited 16 May 2020]. Available: https://www.washingtonpost.com/nation/2020/05/15/amid-pandemic-public-transit-is-highlighting-inequalities-cities/?arc404=true</w:t>
      </w:r>
    </w:p>
    <w:p w14:paraId="12B3000C" w14:textId="77777777" w:rsidR="00FE6168" w:rsidRPr="00FE6168" w:rsidRDefault="00FE6168" w:rsidP="00617FE4">
      <w:pPr>
        <w:widowControl w:val="0"/>
        <w:autoSpaceDE w:val="0"/>
        <w:autoSpaceDN w:val="0"/>
        <w:adjustRightInd w:val="0"/>
        <w:spacing w:line="480" w:lineRule="auto"/>
        <w:ind w:left="640" w:hanging="640"/>
        <w:rPr>
          <w:rFonts w:ascii="Times New Roman" w:hAnsi="Times New Roman" w:cs="Times New Roman"/>
          <w:noProof/>
          <w:sz w:val="24"/>
          <w:szCs w:val="24"/>
        </w:rPr>
        <w:pPrChange w:id="596" w:author="Liu, Luyu" w:date="2020-06-02T13:32:00Z">
          <w:pPr>
            <w:widowControl w:val="0"/>
            <w:autoSpaceDE w:val="0"/>
            <w:autoSpaceDN w:val="0"/>
            <w:adjustRightInd w:val="0"/>
            <w:spacing w:line="480" w:lineRule="auto"/>
            <w:ind w:left="640" w:hanging="640"/>
          </w:pPr>
        </w:pPrChange>
      </w:pPr>
      <w:r w:rsidRPr="00FE6168">
        <w:rPr>
          <w:rFonts w:ascii="Times New Roman" w:hAnsi="Times New Roman" w:cs="Times New Roman"/>
          <w:noProof/>
          <w:sz w:val="24"/>
          <w:szCs w:val="24"/>
        </w:rPr>
        <w:t xml:space="preserve">6. </w:t>
      </w:r>
      <w:r w:rsidRPr="00FE6168">
        <w:rPr>
          <w:rFonts w:ascii="Times New Roman" w:hAnsi="Times New Roman" w:cs="Times New Roman"/>
          <w:noProof/>
          <w:sz w:val="24"/>
          <w:szCs w:val="24"/>
        </w:rPr>
        <w:tab/>
        <w:t xml:space="preserve">Zhao J, Webb V, Shah P. Customer loyalty differences between captive and choice transit riders. Transp Res Rec. 2014;2415: 80–88. </w:t>
      </w:r>
    </w:p>
    <w:p w14:paraId="781582D4" w14:textId="77777777" w:rsidR="00FE6168" w:rsidRPr="00FE6168" w:rsidRDefault="00FE6168" w:rsidP="00617FE4">
      <w:pPr>
        <w:widowControl w:val="0"/>
        <w:autoSpaceDE w:val="0"/>
        <w:autoSpaceDN w:val="0"/>
        <w:adjustRightInd w:val="0"/>
        <w:spacing w:line="480" w:lineRule="auto"/>
        <w:ind w:left="640" w:hanging="640"/>
        <w:rPr>
          <w:rFonts w:ascii="Times New Roman" w:hAnsi="Times New Roman" w:cs="Times New Roman"/>
          <w:noProof/>
          <w:sz w:val="24"/>
          <w:szCs w:val="24"/>
        </w:rPr>
        <w:pPrChange w:id="597" w:author="Liu, Luyu" w:date="2020-06-02T13:32:00Z">
          <w:pPr>
            <w:widowControl w:val="0"/>
            <w:autoSpaceDE w:val="0"/>
            <w:autoSpaceDN w:val="0"/>
            <w:adjustRightInd w:val="0"/>
            <w:spacing w:line="480" w:lineRule="auto"/>
            <w:ind w:left="640" w:hanging="640"/>
          </w:pPr>
        </w:pPrChange>
      </w:pPr>
      <w:r w:rsidRPr="00FE6168">
        <w:rPr>
          <w:rFonts w:ascii="Times New Roman" w:hAnsi="Times New Roman" w:cs="Times New Roman"/>
          <w:noProof/>
          <w:sz w:val="24"/>
          <w:szCs w:val="24"/>
        </w:rPr>
        <w:t xml:space="preserve">7. </w:t>
      </w:r>
      <w:r w:rsidRPr="00FE6168">
        <w:rPr>
          <w:rFonts w:ascii="Times New Roman" w:hAnsi="Times New Roman" w:cs="Times New Roman"/>
          <w:noProof/>
          <w:sz w:val="24"/>
          <w:szCs w:val="24"/>
        </w:rPr>
        <w:tab/>
        <w:t xml:space="preserve">Zimmerman R. Mass transit infrastructure and urban health. J Urban Heal. 2005;82: 21–32. </w:t>
      </w:r>
    </w:p>
    <w:p w14:paraId="6C49013D" w14:textId="77777777" w:rsidR="00FE6168" w:rsidRPr="00FE6168" w:rsidRDefault="00FE6168" w:rsidP="00617FE4">
      <w:pPr>
        <w:widowControl w:val="0"/>
        <w:autoSpaceDE w:val="0"/>
        <w:autoSpaceDN w:val="0"/>
        <w:adjustRightInd w:val="0"/>
        <w:spacing w:line="480" w:lineRule="auto"/>
        <w:ind w:left="640" w:hanging="640"/>
        <w:rPr>
          <w:rFonts w:ascii="Times New Roman" w:hAnsi="Times New Roman" w:cs="Times New Roman"/>
          <w:noProof/>
          <w:sz w:val="24"/>
          <w:szCs w:val="24"/>
        </w:rPr>
        <w:pPrChange w:id="598" w:author="Liu, Luyu" w:date="2020-06-02T13:32:00Z">
          <w:pPr>
            <w:widowControl w:val="0"/>
            <w:autoSpaceDE w:val="0"/>
            <w:autoSpaceDN w:val="0"/>
            <w:adjustRightInd w:val="0"/>
            <w:spacing w:line="480" w:lineRule="auto"/>
            <w:ind w:left="640" w:hanging="640"/>
          </w:pPr>
        </w:pPrChange>
      </w:pPr>
      <w:r w:rsidRPr="00FE6168">
        <w:rPr>
          <w:rFonts w:ascii="Times New Roman" w:hAnsi="Times New Roman" w:cs="Times New Roman"/>
          <w:noProof/>
          <w:sz w:val="24"/>
          <w:szCs w:val="24"/>
        </w:rPr>
        <w:t xml:space="preserve">8. </w:t>
      </w:r>
      <w:r w:rsidRPr="00FE6168">
        <w:rPr>
          <w:rFonts w:ascii="Times New Roman" w:hAnsi="Times New Roman" w:cs="Times New Roman"/>
          <w:noProof/>
          <w:sz w:val="24"/>
          <w:szCs w:val="24"/>
        </w:rPr>
        <w:tab/>
        <w:t>Yellin J. North Americans Turning Away From Public Transit As Direct Result Of COVID-19. 2020 [cited 4 Feb 2020]. Available: https://www.northstarhub.com/posts/north-americans-turning-away-from-public-transit-as-direct-result-of-covid-19</w:t>
      </w:r>
    </w:p>
    <w:p w14:paraId="47C175AC" w14:textId="77777777" w:rsidR="00FE6168" w:rsidRPr="00FE6168" w:rsidRDefault="00FE6168" w:rsidP="00617FE4">
      <w:pPr>
        <w:widowControl w:val="0"/>
        <w:autoSpaceDE w:val="0"/>
        <w:autoSpaceDN w:val="0"/>
        <w:adjustRightInd w:val="0"/>
        <w:spacing w:line="480" w:lineRule="auto"/>
        <w:ind w:left="640" w:hanging="640"/>
        <w:rPr>
          <w:rFonts w:ascii="Times New Roman" w:hAnsi="Times New Roman" w:cs="Times New Roman"/>
          <w:noProof/>
          <w:sz w:val="24"/>
          <w:szCs w:val="24"/>
        </w:rPr>
        <w:pPrChange w:id="599" w:author="Liu, Luyu" w:date="2020-06-02T13:32:00Z">
          <w:pPr>
            <w:widowControl w:val="0"/>
            <w:autoSpaceDE w:val="0"/>
            <w:autoSpaceDN w:val="0"/>
            <w:adjustRightInd w:val="0"/>
            <w:spacing w:line="480" w:lineRule="auto"/>
            <w:ind w:left="640" w:hanging="640"/>
          </w:pPr>
        </w:pPrChange>
      </w:pPr>
      <w:r w:rsidRPr="00FE6168">
        <w:rPr>
          <w:rFonts w:ascii="Times New Roman" w:hAnsi="Times New Roman" w:cs="Times New Roman"/>
          <w:noProof/>
          <w:sz w:val="24"/>
          <w:szCs w:val="24"/>
        </w:rPr>
        <w:t xml:space="preserve">9. </w:t>
      </w:r>
      <w:r w:rsidRPr="00FE6168">
        <w:rPr>
          <w:rFonts w:ascii="Times New Roman" w:hAnsi="Times New Roman" w:cs="Times New Roman"/>
          <w:noProof/>
          <w:sz w:val="24"/>
          <w:szCs w:val="24"/>
        </w:rPr>
        <w:tab/>
        <w:t xml:space="preserve">Wang K-Y. How change of public transportation usage reveals fear of the SARS virus in a city. PLoS One. 2014;9. </w:t>
      </w:r>
    </w:p>
    <w:p w14:paraId="63CC32B4" w14:textId="77777777" w:rsidR="00FE6168" w:rsidRPr="00FE6168" w:rsidRDefault="00FE6168" w:rsidP="00617FE4">
      <w:pPr>
        <w:widowControl w:val="0"/>
        <w:autoSpaceDE w:val="0"/>
        <w:autoSpaceDN w:val="0"/>
        <w:adjustRightInd w:val="0"/>
        <w:spacing w:line="480" w:lineRule="auto"/>
        <w:ind w:left="640" w:hanging="640"/>
        <w:rPr>
          <w:rFonts w:ascii="Times New Roman" w:hAnsi="Times New Roman" w:cs="Times New Roman"/>
          <w:noProof/>
          <w:sz w:val="24"/>
          <w:szCs w:val="24"/>
        </w:rPr>
        <w:pPrChange w:id="600" w:author="Liu, Luyu" w:date="2020-06-02T13:32:00Z">
          <w:pPr>
            <w:widowControl w:val="0"/>
            <w:autoSpaceDE w:val="0"/>
            <w:autoSpaceDN w:val="0"/>
            <w:adjustRightInd w:val="0"/>
            <w:spacing w:line="480" w:lineRule="auto"/>
            <w:ind w:left="640" w:hanging="640"/>
          </w:pPr>
        </w:pPrChange>
      </w:pPr>
      <w:r w:rsidRPr="00FE6168">
        <w:rPr>
          <w:rFonts w:ascii="Times New Roman" w:hAnsi="Times New Roman" w:cs="Times New Roman"/>
          <w:noProof/>
          <w:sz w:val="24"/>
          <w:szCs w:val="24"/>
        </w:rPr>
        <w:lastRenderedPageBreak/>
        <w:t xml:space="preserve">10. </w:t>
      </w:r>
      <w:r w:rsidRPr="00FE6168">
        <w:rPr>
          <w:rFonts w:ascii="Times New Roman" w:hAnsi="Times New Roman" w:cs="Times New Roman"/>
          <w:noProof/>
          <w:sz w:val="24"/>
          <w:szCs w:val="24"/>
        </w:rPr>
        <w:tab/>
        <w:t xml:space="preserve">Kim C, Cheon SH, Choi K, Joh C-H, Lee H-J. Exposure to fear: Changes in travel behavior during MERS outbreak in Seoul. KSCE J Civ Eng. 2017;21: 2888–2895. </w:t>
      </w:r>
    </w:p>
    <w:p w14:paraId="2BC220D2" w14:textId="77777777" w:rsidR="00FE6168" w:rsidRPr="00FE6168" w:rsidRDefault="00FE6168" w:rsidP="00617FE4">
      <w:pPr>
        <w:widowControl w:val="0"/>
        <w:autoSpaceDE w:val="0"/>
        <w:autoSpaceDN w:val="0"/>
        <w:adjustRightInd w:val="0"/>
        <w:spacing w:line="480" w:lineRule="auto"/>
        <w:ind w:left="640" w:hanging="640"/>
        <w:rPr>
          <w:rFonts w:ascii="Times New Roman" w:hAnsi="Times New Roman" w:cs="Times New Roman"/>
          <w:noProof/>
          <w:sz w:val="24"/>
          <w:szCs w:val="24"/>
        </w:rPr>
        <w:pPrChange w:id="601" w:author="Liu, Luyu" w:date="2020-06-02T13:32:00Z">
          <w:pPr>
            <w:widowControl w:val="0"/>
            <w:autoSpaceDE w:val="0"/>
            <w:autoSpaceDN w:val="0"/>
            <w:adjustRightInd w:val="0"/>
            <w:spacing w:line="480" w:lineRule="auto"/>
            <w:ind w:left="640" w:hanging="640"/>
          </w:pPr>
        </w:pPrChange>
      </w:pPr>
      <w:r w:rsidRPr="00FE6168">
        <w:rPr>
          <w:rFonts w:ascii="Times New Roman" w:hAnsi="Times New Roman" w:cs="Times New Roman"/>
          <w:noProof/>
          <w:sz w:val="24"/>
          <w:szCs w:val="24"/>
        </w:rPr>
        <w:t xml:space="preserve">11. </w:t>
      </w:r>
      <w:r w:rsidRPr="00FE6168">
        <w:rPr>
          <w:rFonts w:ascii="Times New Roman" w:hAnsi="Times New Roman" w:cs="Times New Roman"/>
          <w:noProof/>
          <w:sz w:val="24"/>
          <w:szCs w:val="24"/>
        </w:rPr>
        <w:tab/>
        <w:t>Transit app. Transit • Bus &amp; Subway Times. 2020 [cited 4 Feb 2020]. Available: https://play.google.com/store/apps/details?id=com.thetransitapp.droid&amp;hl=en_US</w:t>
      </w:r>
    </w:p>
    <w:p w14:paraId="5171F4AD" w14:textId="77777777" w:rsidR="00FE6168" w:rsidRPr="00FE6168" w:rsidRDefault="00FE6168" w:rsidP="00617FE4">
      <w:pPr>
        <w:widowControl w:val="0"/>
        <w:autoSpaceDE w:val="0"/>
        <w:autoSpaceDN w:val="0"/>
        <w:adjustRightInd w:val="0"/>
        <w:spacing w:line="480" w:lineRule="auto"/>
        <w:ind w:left="640" w:hanging="640"/>
        <w:rPr>
          <w:rFonts w:ascii="Times New Roman" w:hAnsi="Times New Roman" w:cs="Times New Roman"/>
          <w:noProof/>
          <w:sz w:val="24"/>
          <w:szCs w:val="24"/>
        </w:rPr>
        <w:pPrChange w:id="602" w:author="Liu, Luyu" w:date="2020-06-02T13:32:00Z">
          <w:pPr>
            <w:widowControl w:val="0"/>
            <w:autoSpaceDE w:val="0"/>
            <w:autoSpaceDN w:val="0"/>
            <w:adjustRightInd w:val="0"/>
            <w:spacing w:line="480" w:lineRule="auto"/>
            <w:ind w:left="640" w:hanging="640"/>
          </w:pPr>
        </w:pPrChange>
      </w:pPr>
      <w:r w:rsidRPr="00FE6168">
        <w:rPr>
          <w:rFonts w:ascii="Times New Roman" w:hAnsi="Times New Roman" w:cs="Times New Roman"/>
          <w:noProof/>
          <w:sz w:val="24"/>
          <w:szCs w:val="24"/>
        </w:rPr>
        <w:t xml:space="preserve">12. </w:t>
      </w:r>
      <w:r w:rsidRPr="00FE6168">
        <w:rPr>
          <w:rFonts w:ascii="Times New Roman" w:hAnsi="Times New Roman" w:cs="Times New Roman"/>
          <w:noProof/>
          <w:sz w:val="24"/>
          <w:szCs w:val="24"/>
        </w:rPr>
        <w:tab/>
        <w:t>App Store Preview - Transit • Subway &amp; Bus Times. 2020 [cited 23 May 2020]. Available: https://apps.apple.com/app/apple-store/id498151501</w:t>
      </w:r>
    </w:p>
    <w:p w14:paraId="1BC46944" w14:textId="77777777" w:rsidR="00FE6168" w:rsidRPr="00FE6168" w:rsidRDefault="00FE6168" w:rsidP="00617FE4">
      <w:pPr>
        <w:widowControl w:val="0"/>
        <w:autoSpaceDE w:val="0"/>
        <w:autoSpaceDN w:val="0"/>
        <w:adjustRightInd w:val="0"/>
        <w:spacing w:line="480" w:lineRule="auto"/>
        <w:ind w:left="640" w:hanging="640"/>
        <w:rPr>
          <w:rFonts w:ascii="Times New Roman" w:hAnsi="Times New Roman" w:cs="Times New Roman"/>
          <w:noProof/>
          <w:sz w:val="24"/>
          <w:szCs w:val="24"/>
        </w:rPr>
        <w:pPrChange w:id="603" w:author="Liu, Luyu" w:date="2020-06-02T13:32:00Z">
          <w:pPr>
            <w:widowControl w:val="0"/>
            <w:autoSpaceDE w:val="0"/>
            <w:autoSpaceDN w:val="0"/>
            <w:adjustRightInd w:val="0"/>
            <w:spacing w:line="480" w:lineRule="auto"/>
            <w:ind w:left="640" w:hanging="640"/>
          </w:pPr>
        </w:pPrChange>
      </w:pPr>
      <w:r w:rsidRPr="00FE6168">
        <w:rPr>
          <w:rFonts w:ascii="Times New Roman" w:hAnsi="Times New Roman" w:cs="Times New Roman"/>
          <w:noProof/>
          <w:sz w:val="24"/>
          <w:szCs w:val="24"/>
        </w:rPr>
        <w:t xml:space="preserve">13. </w:t>
      </w:r>
      <w:r w:rsidRPr="00FE6168">
        <w:rPr>
          <w:rFonts w:ascii="Times New Roman" w:hAnsi="Times New Roman" w:cs="Times New Roman"/>
          <w:noProof/>
          <w:sz w:val="24"/>
          <w:szCs w:val="24"/>
        </w:rPr>
        <w:tab/>
        <w:t>Transit app. How coronavirus is disrupting public transit. 2020. Available: https://transitapp.com/coronavirus#monitor</w:t>
      </w:r>
    </w:p>
    <w:p w14:paraId="59071611" w14:textId="77777777" w:rsidR="00FE6168" w:rsidRPr="00FE6168" w:rsidRDefault="00FE6168" w:rsidP="00617FE4">
      <w:pPr>
        <w:widowControl w:val="0"/>
        <w:autoSpaceDE w:val="0"/>
        <w:autoSpaceDN w:val="0"/>
        <w:adjustRightInd w:val="0"/>
        <w:spacing w:line="480" w:lineRule="auto"/>
        <w:ind w:left="640" w:hanging="640"/>
        <w:rPr>
          <w:rFonts w:ascii="Times New Roman" w:hAnsi="Times New Roman" w:cs="Times New Roman"/>
          <w:noProof/>
          <w:sz w:val="24"/>
          <w:szCs w:val="24"/>
        </w:rPr>
        <w:pPrChange w:id="604" w:author="Liu, Luyu" w:date="2020-06-02T13:32:00Z">
          <w:pPr>
            <w:widowControl w:val="0"/>
            <w:autoSpaceDE w:val="0"/>
            <w:autoSpaceDN w:val="0"/>
            <w:adjustRightInd w:val="0"/>
            <w:spacing w:line="480" w:lineRule="auto"/>
            <w:ind w:left="640" w:hanging="640"/>
          </w:pPr>
        </w:pPrChange>
      </w:pPr>
      <w:r w:rsidRPr="00FE6168">
        <w:rPr>
          <w:rFonts w:ascii="Times New Roman" w:hAnsi="Times New Roman" w:cs="Times New Roman"/>
          <w:noProof/>
          <w:sz w:val="24"/>
          <w:szCs w:val="24"/>
        </w:rPr>
        <w:t xml:space="preserve">14. </w:t>
      </w:r>
      <w:r w:rsidRPr="00FE6168">
        <w:rPr>
          <w:rFonts w:ascii="Times New Roman" w:hAnsi="Times New Roman" w:cs="Times New Roman"/>
          <w:noProof/>
          <w:sz w:val="24"/>
          <w:szCs w:val="24"/>
        </w:rPr>
        <w:tab/>
        <w:t>Biocomplexity Institute U of V. COVID-19 Surveillance Dashboard. 2020. Available: https://nssac.bii.virginia.edu/covid-19/dashboard/</w:t>
      </w:r>
    </w:p>
    <w:p w14:paraId="7FE66523" w14:textId="77777777" w:rsidR="00FE6168" w:rsidRPr="00FE6168" w:rsidRDefault="00FE6168" w:rsidP="00617FE4">
      <w:pPr>
        <w:widowControl w:val="0"/>
        <w:autoSpaceDE w:val="0"/>
        <w:autoSpaceDN w:val="0"/>
        <w:adjustRightInd w:val="0"/>
        <w:spacing w:line="480" w:lineRule="auto"/>
        <w:ind w:left="640" w:hanging="640"/>
        <w:rPr>
          <w:rFonts w:ascii="Times New Roman" w:hAnsi="Times New Roman" w:cs="Times New Roman"/>
          <w:noProof/>
          <w:sz w:val="24"/>
          <w:szCs w:val="24"/>
        </w:rPr>
        <w:pPrChange w:id="605" w:author="Liu, Luyu" w:date="2020-06-02T13:32:00Z">
          <w:pPr>
            <w:widowControl w:val="0"/>
            <w:autoSpaceDE w:val="0"/>
            <w:autoSpaceDN w:val="0"/>
            <w:adjustRightInd w:val="0"/>
            <w:spacing w:line="480" w:lineRule="auto"/>
            <w:ind w:left="640" w:hanging="640"/>
          </w:pPr>
        </w:pPrChange>
      </w:pPr>
      <w:r w:rsidRPr="00FE6168">
        <w:rPr>
          <w:rFonts w:ascii="Times New Roman" w:hAnsi="Times New Roman" w:cs="Times New Roman"/>
          <w:noProof/>
          <w:sz w:val="24"/>
          <w:szCs w:val="24"/>
        </w:rPr>
        <w:t xml:space="preserve">15. </w:t>
      </w:r>
      <w:r w:rsidRPr="00FE6168">
        <w:rPr>
          <w:rFonts w:ascii="Times New Roman" w:hAnsi="Times New Roman" w:cs="Times New Roman"/>
          <w:noProof/>
          <w:sz w:val="24"/>
          <w:szCs w:val="24"/>
        </w:rPr>
        <w:tab/>
        <w:t>JHU CSSE. 2019 Novel Coronavirus COVID-19 (2019-nCoV) Data Repository by Johns Hopkins CSSE. 2020 [cited 15 May 2020]. Available: https://github.com/CSSEGISandData/COVID-19/</w:t>
      </w:r>
    </w:p>
    <w:p w14:paraId="44C2DD2F" w14:textId="77777777" w:rsidR="00FE6168" w:rsidRPr="00FE6168" w:rsidRDefault="00FE6168" w:rsidP="00617FE4">
      <w:pPr>
        <w:widowControl w:val="0"/>
        <w:autoSpaceDE w:val="0"/>
        <w:autoSpaceDN w:val="0"/>
        <w:adjustRightInd w:val="0"/>
        <w:spacing w:line="480" w:lineRule="auto"/>
        <w:ind w:left="640" w:hanging="640"/>
        <w:rPr>
          <w:rFonts w:ascii="Times New Roman" w:hAnsi="Times New Roman" w:cs="Times New Roman"/>
          <w:noProof/>
          <w:sz w:val="24"/>
          <w:szCs w:val="24"/>
        </w:rPr>
        <w:pPrChange w:id="606" w:author="Liu, Luyu" w:date="2020-06-02T13:32:00Z">
          <w:pPr>
            <w:widowControl w:val="0"/>
            <w:autoSpaceDE w:val="0"/>
            <w:autoSpaceDN w:val="0"/>
            <w:adjustRightInd w:val="0"/>
            <w:spacing w:line="480" w:lineRule="auto"/>
            <w:ind w:left="640" w:hanging="640"/>
          </w:pPr>
        </w:pPrChange>
      </w:pPr>
      <w:r w:rsidRPr="00FE6168">
        <w:rPr>
          <w:rFonts w:ascii="Times New Roman" w:hAnsi="Times New Roman" w:cs="Times New Roman"/>
          <w:noProof/>
          <w:sz w:val="24"/>
          <w:szCs w:val="24"/>
        </w:rPr>
        <w:t xml:space="preserve">16. </w:t>
      </w:r>
      <w:r w:rsidRPr="00FE6168">
        <w:rPr>
          <w:rFonts w:ascii="Times New Roman" w:hAnsi="Times New Roman" w:cs="Times New Roman"/>
          <w:noProof/>
          <w:sz w:val="24"/>
          <w:szCs w:val="24"/>
        </w:rPr>
        <w:tab/>
        <w:t>USAFacts. Coronavirus Locations: COVID-19 Map by County and State. 2020 [cited 15 May 2020]. Available: https://usafacts.org/visualizations/coronavirus-covid-19-spread-map/</w:t>
      </w:r>
    </w:p>
    <w:p w14:paraId="02AC3C74" w14:textId="77777777" w:rsidR="00FE6168" w:rsidRPr="00FE6168" w:rsidRDefault="00FE6168" w:rsidP="00617FE4">
      <w:pPr>
        <w:widowControl w:val="0"/>
        <w:autoSpaceDE w:val="0"/>
        <w:autoSpaceDN w:val="0"/>
        <w:adjustRightInd w:val="0"/>
        <w:spacing w:line="480" w:lineRule="auto"/>
        <w:ind w:left="640" w:hanging="640"/>
        <w:rPr>
          <w:rFonts w:ascii="Times New Roman" w:hAnsi="Times New Roman" w:cs="Times New Roman"/>
          <w:noProof/>
          <w:sz w:val="24"/>
          <w:szCs w:val="24"/>
        </w:rPr>
        <w:pPrChange w:id="607" w:author="Liu, Luyu" w:date="2020-06-02T13:32:00Z">
          <w:pPr>
            <w:widowControl w:val="0"/>
            <w:autoSpaceDE w:val="0"/>
            <w:autoSpaceDN w:val="0"/>
            <w:adjustRightInd w:val="0"/>
            <w:spacing w:line="480" w:lineRule="auto"/>
            <w:ind w:left="640" w:hanging="640"/>
          </w:pPr>
        </w:pPrChange>
      </w:pPr>
      <w:r w:rsidRPr="00FE6168">
        <w:rPr>
          <w:rFonts w:ascii="Times New Roman" w:hAnsi="Times New Roman" w:cs="Times New Roman"/>
          <w:noProof/>
          <w:sz w:val="24"/>
          <w:szCs w:val="24"/>
        </w:rPr>
        <w:t xml:space="preserve">17. </w:t>
      </w:r>
      <w:r w:rsidRPr="00FE6168">
        <w:rPr>
          <w:rFonts w:ascii="Times New Roman" w:hAnsi="Times New Roman" w:cs="Times New Roman"/>
          <w:noProof/>
          <w:sz w:val="24"/>
          <w:szCs w:val="24"/>
        </w:rPr>
        <w:tab/>
        <w:t>U.S. Bureau of Labor Statistics. Table 1. Workers who could work at home, did work at home, and were paid for work at home, by selected characteristics, averages for the period 2017-2018. 2019 [cited 16 May 2020]. Available: https://www.bls.gov/news.release/flex2.t01.htm</w:t>
      </w:r>
    </w:p>
    <w:p w14:paraId="2497E298" w14:textId="77777777" w:rsidR="00FE6168" w:rsidRPr="00FE6168" w:rsidRDefault="00FE6168" w:rsidP="00617FE4">
      <w:pPr>
        <w:widowControl w:val="0"/>
        <w:autoSpaceDE w:val="0"/>
        <w:autoSpaceDN w:val="0"/>
        <w:adjustRightInd w:val="0"/>
        <w:spacing w:line="480" w:lineRule="auto"/>
        <w:ind w:left="640" w:hanging="640"/>
        <w:rPr>
          <w:rFonts w:ascii="Times New Roman" w:hAnsi="Times New Roman" w:cs="Times New Roman"/>
          <w:noProof/>
          <w:sz w:val="24"/>
          <w:szCs w:val="24"/>
        </w:rPr>
        <w:pPrChange w:id="608" w:author="Liu, Luyu" w:date="2020-06-02T13:32:00Z">
          <w:pPr>
            <w:widowControl w:val="0"/>
            <w:autoSpaceDE w:val="0"/>
            <w:autoSpaceDN w:val="0"/>
            <w:adjustRightInd w:val="0"/>
            <w:spacing w:line="480" w:lineRule="auto"/>
            <w:ind w:left="640" w:hanging="640"/>
          </w:pPr>
        </w:pPrChange>
      </w:pPr>
      <w:r w:rsidRPr="00FE6168">
        <w:rPr>
          <w:rFonts w:ascii="Times New Roman" w:hAnsi="Times New Roman" w:cs="Times New Roman"/>
          <w:noProof/>
          <w:sz w:val="24"/>
          <w:szCs w:val="24"/>
        </w:rPr>
        <w:t xml:space="preserve">18. </w:t>
      </w:r>
      <w:r w:rsidRPr="00FE6168">
        <w:rPr>
          <w:rFonts w:ascii="Times New Roman" w:hAnsi="Times New Roman" w:cs="Times New Roman"/>
          <w:noProof/>
          <w:sz w:val="24"/>
          <w:szCs w:val="24"/>
        </w:rPr>
        <w:tab/>
        <w:t xml:space="preserve">Cooke TJ. Geographic access to job opportunities and labor-force participation among </w:t>
      </w:r>
      <w:r w:rsidRPr="00FE6168">
        <w:rPr>
          <w:rFonts w:ascii="Times New Roman" w:hAnsi="Times New Roman" w:cs="Times New Roman"/>
          <w:noProof/>
          <w:sz w:val="24"/>
          <w:szCs w:val="24"/>
        </w:rPr>
        <w:lastRenderedPageBreak/>
        <w:t xml:space="preserve">women and African Americans in the greater Boston metropolitan area. Urban Geogr. 1997;18: 213–227. </w:t>
      </w:r>
    </w:p>
    <w:p w14:paraId="71DC9A63" w14:textId="77777777" w:rsidR="00FE6168" w:rsidRPr="00FE6168" w:rsidRDefault="00FE6168" w:rsidP="00617FE4">
      <w:pPr>
        <w:widowControl w:val="0"/>
        <w:autoSpaceDE w:val="0"/>
        <w:autoSpaceDN w:val="0"/>
        <w:adjustRightInd w:val="0"/>
        <w:spacing w:line="480" w:lineRule="auto"/>
        <w:ind w:left="640" w:hanging="640"/>
        <w:rPr>
          <w:rFonts w:ascii="Times New Roman" w:hAnsi="Times New Roman" w:cs="Times New Roman"/>
          <w:noProof/>
          <w:sz w:val="24"/>
          <w:szCs w:val="24"/>
        </w:rPr>
        <w:pPrChange w:id="609" w:author="Liu, Luyu" w:date="2020-06-02T13:32:00Z">
          <w:pPr>
            <w:widowControl w:val="0"/>
            <w:autoSpaceDE w:val="0"/>
            <w:autoSpaceDN w:val="0"/>
            <w:adjustRightInd w:val="0"/>
            <w:spacing w:line="480" w:lineRule="auto"/>
            <w:ind w:left="640" w:hanging="640"/>
          </w:pPr>
        </w:pPrChange>
      </w:pPr>
      <w:r w:rsidRPr="00FE6168">
        <w:rPr>
          <w:rFonts w:ascii="Times New Roman" w:hAnsi="Times New Roman" w:cs="Times New Roman"/>
          <w:noProof/>
          <w:sz w:val="24"/>
          <w:szCs w:val="24"/>
        </w:rPr>
        <w:t xml:space="preserve">19. </w:t>
      </w:r>
      <w:r w:rsidRPr="00FE6168">
        <w:rPr>
          <w:rFonts w:ascii="Times New Roman" w:hAnsi="Times New Roman" w:cs="Times New Roman"/>
          <w:noProof/>
          <w:sz w:val="24"/>
          <w:szCs w:val="24"/>
        </w:rPr>
        <w:tab/>
        <w:t xml:space="preserve">Golub A, Marcantonio RA, Sanchez TW. Race, space, and struggles for mobility: transportation impacts on African Americans in Oakland and the East Bay. Urban Geogr. 2013;34: 699–728. </w:t>
      </w:r>
    </w:p>
    <w:p w14:paraId="371BCF83" w14:textId="77777777" w:rsidR="00FE6168" w:rsidRPr="00FE6168" w:rsidRDefault="00FE6168" w:rsidP="00617FE4">
      <w:pPr>
        <w:widowControl w:val="0"/>
        <w:autoSpaceDE w:val="0"/>
        <w:autoSpaceDN w:val="0"/>
        <w:adjustRightInd w:val="0"/>
        <w:spacing w:line="480" w:lineRule="auto"/>
        <w:ind w:left="640" w:hanging="640"/>
        <w:rPr>
          <w:rFonts w:ascii="Times New Roman" w:hAnsi="Times New Roman" w:cs="Times New Roman"/>
          <w:noProof/>
          <w:sz w:val="24"/>
          <w:szCs w:val="24"/>
        </w:rPr>
        <w:pPrChange w:id="610" w:author="Liu, Luyu" w:date="2020-06-02T13:32:00Z">
          <w:pPr>
            <w:widowControl w:val="0"/>
            <w:autoSpaceDE w:val="0"/>
            <w:autoSpaceDN w:val="0"/>
            <w:adjustRightInd w:val="0"/>
            <w:spacing w:line="480" w:lineRule="auto"/>
            <w:ind w:left="640" w:hanging="640"/>
          </w:pPr>
        </w:pPrChange>
      </w:pPr>
      <w:r w:rsidRPr="00FE6168">
        <w:rPr>
          <w:rFonts w:ascii="Times New Roman" w:hAnsi="Times New Roman" w:cs="Times New Roman"/>
          <w:noProof/>
          <w:sz w:val="24"/>
          <w:szCs w:val="24"/>
        </w:rPr>
        <w:t xml:space="preserve">20. </w:t>
      </w:r>
      <w:r w:rsidRPr="00FE6168">
        <w:rPr>
          <w:rFonts w:ascii="Times New Roman" w:hAnsi="Times New Roman" w:cs="Times New Roman"/>
          <w:noProof/>
          <w:sz w:val="24"/>
          <w:szCs w:val="24"/>
        </w:rPr>
        <w:tab/>
        <w:t xml:space="preserve">Iseki H, Taylor BD. The demographics of public transit subsidies: a case study of Los Angeles. 2010. </w:t>
      </w:r>
    </w:p>
    <w:p w14:paraId="40F49EB2" w14:textId="77777777" w:rsidR="00FE6168" w:rsidRPr="00FE6168" w:rsidRDefault="00FE6168" w:rsidP="00617FE4">
      <w:pPr>
        <w:widowControl w:val="0"/>
        <w:autoSpaceDE w:val="0"/>
        <w:autoSpaceDN w:val="0"/>
        <w:adjustRightInd w:val="0"/>
        <w:spacing w:line="480" w:lineRule="auto"/>
        <w:ind w:left="640" w:hanging="640"/>
        <w:rPr>
          <w:rFonts w:ascii="Times New Roman" w:hAnsi="Times New Roman" w:cs="Times New Roman"/>
          <w:noProof/>
          <w:sz w:val="24"/>
          <w:szCs w:val="24"/>
        </w:rPr>
        <w:pPrChange w:id="611" w:author="Liu, Luyu" w:date="2020-06-02T13:32:00Z">
          <w:pPr>
            <w:widowControl w:val="0"/>
            <w:autoSpaceDE w:val="0"/>
            <w:autoSpaceDN w:val="0"/>
            <w:adjustRightInd w:val="0"/>
            <w:spacing w:line="480" w:lineRule="auto"/>
            <w:ind w:left="640" w:hanging="640"/>
          </w:pPr>
        </w:pPrChange>
      </w:pPr>
      <w:r w:rsidRPr="00FE6168">
        <w:rPr>
          <w:rFonts w:ascii="Times New Roman" w:hAnsi="Times New Roman" w:cs="Times New Roman"/>
          <w:noProof/>
          <w:sz w:val="24"/>
          <w:szCs w:val="24"/>
        </w:rPr>
        <w:t xml:space="preserve">21. </w:t>
      </w:r>
      <w:r w:rsidRPr="00FE6168">
        <w:rPr>
          <w:rFonts w:ascii="Times New Roman" w:hAnsi="Times New Roman" w:cs="Times New Roman"/>
          <w:noProof/>
          <w:sz w:val="24"/>
          <w:szCs w:val="24"/>
        </w:rPr>
        <w:tab/>
        <w:t>Centers for Disease Control and Prevention. Coronavirus 2019 (COVID-19) Surveillance. 2020 [cited 21 Apr 2020]. Available: https://www.cdc.gov/nchs/nvss/vsrr/covid19/index.htm</w:t>
      </w:r>
    </w:p>
    <w:p w14:paraId="0378DECC" w14:textId="77777777" w:rsidR="00FE6168" w:rsidRPr="00FE6168" w:rsidRDefault="00FE6168" w:rsidP="00617FE4">
      <w:pPr>
        <w:widowControl w:val="0"/>
        <w:autoSpaceDE w:val="0"/>
        <w:autoSpaceDN w:val="0"/>
        <w:adjustRightInd w:val="0"/>
        <w:spacing w:line="480" w:lineRule="auto"/>
        <w:ind w:left="640" w:hanging="640"/>
        <w:rPr>
          <w:rFonts w:ascii="Times New Roman" w:hAnsi="Times New Roman" w:cs="Times New Roman"/>
          <w:noProof/>
          <w:sz w:val="24"/>
          <w:szCs w:val="24"/>
        </w:rPr>
        <w:pPrChange w:id="612" w:author="Liu, Luyu" w:date="2020-06-02T13:32:00Z">
          <w:pPr>
            <w:widowControl w:val="0"/>
            <w:autoSpaceDE w:val="0"/>
            <w:autoSpaceDN w:val="0"/>
            <w:adjustRightInd w:val="0"/>
            <w:spacing w:line="480" w:lineRule="auto"/>
            <w:ind w:left="640" w:hanging="640"/>
          </w:pPr>
        </w:pPrChange>
      </w:pPr>
      <w:r w:rsidRPr="00FE6168">
        <w:rPr>
          <w:rFonts w:ascii="Times New Roman" w:hAnsi="Times New Roman" w:cs="Times New Roman"/>
          <w:noProof/>
          <w:sz w:val="24"/>
          <w:szCs w:val="24"/>
        </w:rPr>
        <w:t xml:space="preserve">22. </w:t>
      </w:r>
      <w:r w:rsidRPr="00FE6168">
        <w:rPr>
          <w:rFonts w:ascii="Times New Roman" w:hAnsi="Times New Roman" w:cs="Times New Roman"/>
          <w:noProof/>
          <w:sz w:val="24"/>
          <w:szCs w:val="24"/>
        </w:rPr>
        <w:tab/>
        <w:t xml:space="preserve">Lin Y-H, Liu C-H, Chiu Y-C. Google searches for the keywords of “wash hands” predict the speed of national spread of COVID-19 outbreak among 21 countries. Brain Behav Immun. 2020. </w:t>
      </w:r>
    </w:p>
    <w:p w14:paraId="4F07DA33" w14:textId="77777777" w:rsidR="00FE6168" w:rsidRPr="00FE6168" w:rsidRDefault="00FE6168" w:rsidP="00617FE4">
      <w:pPr>
        <w:widowControl w:val="0"/>
        <w:autoSpaceDE w:val="0"/>
        <w:autoSpaceDN w:val="0"/>
        <w:adjustRightInd w:val="0"/>
        <w:spacing w:line="480" w:lineRule="auto"/>
        <w:ind w:left="640" w:hanging="640"/>
        <w:rPr>
          <w:rFonts w:ascii="Times New Roman" w:hAnsi="Times New Roman" w:cs="Times New Roman"/>
          <w:noProof/>
          <w:sz w:val="24"/>
          <w:szCs w:val="24"/>
        </w:rPr>
        <w:pPrChange w:id="613" w:author="Liu, Luyu" w:date="2020-06-02T13:32:00Z">
          <w:pPr>
            <w:widowControl w:val="0"/>
            <w:autoSpaceDE w:val="0"/>
            <w:autoSpaceDN w:val="0"/>
            <w:adjustRightInd w:val="0"/>
            <w:spacing w:line="480" w:lineRule="auto"/>
            <w:ind w:left="640" w:hanging="640"/>
          </w:pPr>
        </w:pPrChange>
      </w:pPr>
      <w:r w:rsidRPr="00FE6168">
        <w:rPr>
          <w:rFonts w:ascii="Times New Roman" w:hAnsi="Times New Roman" w:cs="Times New Roman"/>
          <w:noProof/>
          <w:sz w:val="24"/>
          <w:szCs w:val="24"/>
        </w:rPr>
        <w:t xml:space="preserve">23. </w:t>
      </w:r>
      <w:r w:rsidRPr="00FE6168">
        <w:rPr>
          <w:rFonts w:ascii="Times New Roman" w:hAnsi="Times New Roman" w:cs="Times New Roman"/>
          <w:noProof/>
          <w:sz w:val="24"/>
          <w:szCs w:val="24"/>
        </w:rPr>
        <w:tab/>
        <w:t xml:space="preserve">Li C, Chen LJ, Chen X, Zhang M, Pang CP, Chen H. Retrospective analysis of the possibility of predicting the COVID-19 outbreak from Internet searches and social media data, China, 2020. Eurosurveillance. 2020;25: 2000199. </w:t>
      </w:r>
    </w:p>
    <w:p w14:paraId="7B4AC92A" w14:textId="77777777" w:rsidR="00FE6168" w:rsidRPr="00FE6168" w:rsidRDefault="00FE6168" w:rsidP="00617FE4">
      <w:pPr>
        <w:widowControl w:val="0"/>
        <w:autoSpaceDE w:val="0"/>
        <w:autoSpaceDN w:val="0"/>
        <w:adjustRightInd w:val="0"/>
        <w:spacing w:line="480" w:lineRule="auto"/>
        <w:ind w:left="640" w:hanging="640"/>
        <w:rPr>
          <w:rFonts w:ascii="Times New Roman" w:hAnsi="Times New Roman" w:cs="Times New Roman"/>
          <w:noProof/>
          <w:sz w:val="24"/>
          <w:szCs w:val="24"/>
        </w:rPr>
        <w:pPrChange w:id="614" w:author="Liu, Luyu" w:date="2020-06-02T13:32:00Z">
          <w:pPr>
            <w:widowControl w:val="0"/>
            <w:autoSpaceDE w:val="0"/>
            <w:autoSpaceDN w:val="0"/>
            <w:adjustRightInd w:val="0"/>
            <w:spacing w:line="480" w:lineRule="auto"/>
            <w:ind w:left="640" w:hanging="640"/>
          </w:pPr>
        </w:pPrChange>
      </w:pPr>
      <w:r w:rsidRPr="00FE6168">
        <w:rPr>
          <w:rFonts w:ascii="Times New Roman" w:hAnsi="Times New Roman" w:cs="Times New Roman"/>
          <w:noProof/>
          <w:sz w:val="24"/>
          <w:szCs w:val="24"/>
        </w:rPr>
        <w:t xml:space="preserve">24. </w:t>
      </w:r>
      <w:r w:rsidRPr="00FE6168">
        <w:rPr>
          <w:rFonts w:ascii="Times New Roman" w:hAnsi="Times New Roman" w:cs="Times New Roman"/>
          <w:noProof/>
          <w:sz w:val="24"/>
          <w:szCs w:val="24"/>
        </w:rPr>
        <w:tab/>
        <w:t xml:space="preserve">Yuan GX, Di L, Gu Y, Qian G, Qian X. The Prediction for the Outbreak of COVID-19 for 15 States in USA by Using Turning Phase Concepts as of April 10, 2020. Available SSRN 3575002. 2020. </w:t>
      </w:r>
    </w:p>
    <w:p w14:paraId="7F144D03" w14:textId="77777777" w:rsidR="00FE6168" w:rsidRPr="00FE6168" w:rsidRDefault="00FE6168" w:rsidP="00617FE4">
      <w:pPr>
        <w:widowControl w:val="0"/>
        <w:autoSpaceDE w:val="0"/>
        <w:autoSpaceDN w:val="0"/>
        <w:adjustRightInd w:val="0"/>
        <w:spacing w:line="480" w:lineRule="auto"/>
        <w:ind w:left="640" w:hanging="640"/>
        <w:rPr>
          <w:rFonts w:ascii="Times New Roman" w:hAnsi="Times New Roman" w:cs="Times New Roman"/>
          <w:noProof/>
          <w:sz w:val="24"/>
          <w:szCs w:val="24"/>
        </w:rPr>
        <w:pPrChange w:id="615" w:author="Liu, Luyu" w:date="2020-06-02T13:32:00Z">
          <w:pPr>
            <w:widowControl w:val="0"/>
            <w:autoSpaceDE w:val="0"/>
            <w:autoSpaceDN w:val="0"/>
            <w:adjustRightInd w:val="0"/>
            <w:spacing w:line="480" w:lineRule="auto"/>
            <w:ind w:left="640" w:hanging="640"/>
          </w:pPr>
        </w:pPrChange>
      </w:pPr>
      <w:r w:rsidRPr="00FE6168">
        <w:rPr>
          <w:rFonts w:ascii="Times New Roman" w:hAnsi="Times New Roman" w:cs="Times New Roman"/>
          <w:noProof/>
          <w:sz w:val="24"/>
          <w:szCs w:val="24"/>
        </w:rPr>
        <w:t xml:space="preserve">25. </w:t>
      </w:r>
      <w:r w:rsidRPr="00FE6168">
        <w:rPr>
          <w:rFonts w:ascii="Times New Roman" w:hAnsi="Times New Roman" w:cs="Times New Roman"/>
          <w:noProof/>
          <w:sz w:val="24"/>
          <w:szCs w:val="24"/>
        </w:rPr>
        <w:tab/>
        <w:t>Google. Google Trends - COVID19. 2020 [cited 5 Dec 2020]. Available: https://trends.google.com/trends/explore?date=today 3-m&amp;geo=US&amp;q=COVID19</w:t>
      </w:r>
    </w:p>
    <w:p w14:paraId="48DB5690" w14:textId="77777777" w:rsidR="00FE6168" w:rsidRPr="00FE6168" w:rsidRDefault="00FE6168" w:rsidP="00617FE4">
      <w:pPr>
        <w:widowControl w:val="0"/>
        <w:autoSpaceDE w:val="0"/>
        <w:autoSpaceDN w:val="0"/>
        <w:adjustRightInd w:val="0"/>
        <w:spacing w:line="480" w:lineRule="auto"/>
        <w:ind w:left="640" w:hanging="640"/>
        <w:rPr>
          <w:rFonts w:ascii="Times New Roman" w:hAnsi="Times New Roman" w:cs="Times New Roman"/>
          <w:noProof/>
          <w:sz w:val="24"/>
          <w:szCs w:val="24"/>
        </w:rPr>
        <w:pPrChange w:id="616" w:author="Liu, Luyu" w:date="2020-06-02T13:32:00Z">
          <w:pPr>
            <w:widowControl w:val="0"/>
            <w:autoSpaceDE w:val="0"/>
            <w:autoSpaceDN w:val="0"/>
            <w:adjustRightInd w:val="0"/>
            <w:spacing w:line="480" w:lineRule="auto"/>
            <w:ind w:left="640" w:hanging="640"/>
          </w:pPr>
        </w:pPrChange>
      </w:pPr>
      <w:r w:rsidRPr="00FE6168">
        <w:rPr>
          <w:rFonts w:ascii="Times New Roman" w:hAnsi="Times New Roman" w:cs="Times New Roman"/>
          <w:noProof/>
          <w:sz w:val="24"/>
          <w:szCs w:val="24"/>
        </w:rPr>
        <w:lastRenderedPageBreak/>
        <w:t xml:space="preserve">26. </w:t>
      </w:r>
      <w:r w:rsidRPr="00FE6168">
        <w:rPr>
          <w:rFonts w:ascii="Times New Roman" w:hAnsi="Times New Roman" w:cs="Times New Roman"/>
          <w:noProof/>
          <w:sz w:val="24"/>
          <w:szCs w:val="24"/>
        </w:rPr>
        <w:tab/>
        <w:t>Google. Google Trend Compare (COVID19, Coronavirus). 2020 [cited 21 May 2020]. Available: https://trends.google.com/trends/explore?geo=US&amp;q=COVID19,Coronavirus</w:t>
      </w:r>
    </w:p>
    <w:p w14:paraId="2194B080" w14:textId="77777777" w:rsidR="00FE6168" w:rsidRPr="00FE6168" w:rsidRDefault="00FE6168" w:rsidP="00617FE4">
      <w:pPr>
        <w:widowControl w:val="0"/>
        <w:autoSpaceDE w:val="0"/>
        <w:autoSpaceDN w:val="0"/>
        <w:adjustRightInd w:val="0"/>
        <w:spacing w:line="480" w:lineRule="auto"/>
        <w:ind w:left="640" w:hanging="640"/>
        <w:rPr>
          <w:rFonts w:ascii="Times New Roman" w:hAnsi="Times New Roman" w:cs="Times New Roman"/>
          <w:noProof/>
          <w:sz w:val="24"/>
          <w:szCs w:val="24"/>
        </w:rPr>
        <w:pPrChange w:id="617" w:author="Liu, Luyu" w:date="2020-06-02T13:32:00Z">
          <w:pPr>
            <w:widowControl w:val="0"/>
            <w:autoSpaceDE w:val="0"/>
            <w:autoSpaceDN w:val="0"/>
            <w:adjustRightInd w:val="0"/>
            <w:spacing w:line="480" w:lineRule="auto"/>
            <w:ind w:left="640" w:hanging="640"/>
          </w:pPr>
        </w:pPrChange>
      </w:pPr>
      <w:r w:rsidRPr="00FE6168">
        <w:rPr>
          <w:rFonts w:ascii="Times New Roman" w:hAnsi="Times New Roman" w:cs="Times New Roman"/>
          <w:noProof/>
          <w:sz w:val="24"/>
          <w:szCs w:val="24"/>
        </w:rPr>
        <w:t xml:space="preserve">27. </w:t>
      </w:r>
      <w:r w:rsidRPr="00FE6168">
        <w:rPr>
          <w:rFonts w:ascii="Times New Roman" w:hAnsi="Times New Roman" w:cs="Times New Roman"/>
          <w:noProof/>
          <w:sz w:val="24"/>
          <w:szCs w:val="24"/>
        </w:rPr>
        <w:tab/>
        <w:t>Transit app. Who’s left riding public transit? Hint: it’s not white people. 2020 [cited 15 May 2020]. Available: https://medium.com/transit-app/whos-left-riding-public-transit-hint-it-s-not-white-people-d43695b3974a</w:t>
      </w:r>
    </w:p>
    <w:p w14:paraId="6043DE56" w14:textId="77777777" w:rsidR="00FE6168" w:rsidRPr="00FE6168" w:rsidRDefault="00FE6168" w:rsidP="00617FE4">
      <w:pPr>
        <w:widowControl w:val="0"/>
        <w:autoSpaceDE w:val="0"/>
        <w:autoSpaceDN w:val="0"/>
        <w:adjustRightInd w:val="0"/>
        <w:spacing w:line="480" w:lineRule="auto"/>
        <w:ind w:left="640" w:hanging="640"/>
        <w:rPr>
          <w:rFonts w:ascii="Times New Roman" w:hAnsi="Times New Roman" w:cs="Times New Roman"/>
          <w:noProof/>
          <w:sz w:val="24"/>
          <w:szCs w:val="24"/>
        </w:rPr>
        <w:pPrChange w:id="618" w:author="Liu, Luyu" w:date="2020-06-02T13:32:00Z">
          <w:pPr>
            <w:widowControl w:val="0"/>
            <w:autoSpaceDE w:val="0"/>
            <w:autoSpaceDN w:val="0"/>
            <w:adjustRightInd w:val="0"/>
            <w:spacing w:line="480" w:lineRule="auto"/>
            <w:ind w:left="640" w:hanging="640"/>
          </w:pPr>
        </w:pPrChange>
      </w:pPr>
      <w:r w:rsidRPr="00FE6168">
        <w:rPr>
          <w:rFonts w:ascii="Times New Roman" w:hAnsi="Times New Roman" w:cs="Times New Roman"/>
          <w:noProof/>
          <w:sz w:val="24"/>
          <w:szCs w:val="24"/>
        </w:rPr>
        <w:t xml:space="preserve">28. </w:t>
      </w:r>
      <w:r w:rsidRPr="00FE6168">
        <w:rPr>
          <w:rFonts w:ascii="Times New Roman" w:hAnsi="Times New Roman" w:cs="Times New Roman"/>
          <w:noProof/>
          <w:sz w:val="24"/>
          <w:szCs w:val="24"/>
        </w:rPr>
        <w:tab/>
        <w:t>Transit app. Who’s Onboard? Surveying Transit Riders During the Coronavirus Pandemic. 2020 [cited 15 May 2020]. Available: https://www.youtube.com/watch?v=qkT9XQtd1o4</w:t>
      </w:r>
    </w:p>
    <w:p w14:paraId="26B58028" w14:textId="77777777" w:rsidR="00FE6168" w:rsidRPr="00FE6168" w:rsidRDefault="00FE6168" w:rsidP="00617FE4">
      <w:pPr>
        <w:widowControl w:val="0"/>
        <w:autoSpaceDE w:val="0"/>
        <w:autoSpaceDN w:val="0"/>
        <w:adjustRightInd w:val="0"/>
        <w:spacing w:line="480" w:lineRule="auto"/>
        <w:ind w:left="640" w:hanging="640"/>
        <w:rPr>
          <w:rFonts w:ascii="Times New Roman" w:hAnsi="Times New Roman" w:cs="Times New Roman"/>
          <w:noProof/>
          <w:sz w:val="24"/>
          <w:szCs w:val="24"/>
        </w:rPr>
        <w:pPrChange w:id="619" w:author="Liu, Luyu" w:date="2020-06-02T13:32:00Z">
          <w:pPr>
            <w:widowControl w:val="0"/>
            <w:autoSpaceDE w:val="0"/>
            <w:autoSpaceDN w:val="0"/>
            <w:adjustRightInd w:val="0"/>
            <w:spacing w:line="480" w:lineRule="auto"/>
            <w:ind w:left="640" w:hanging="640"/>
          </w:pPr>
        </w:pPrChange>
      </w:pPr>
      <w:r w:rsidRPr="00FE6168">
        <w:rPr>
          <w:rFonts w:ascii="Times New Roman" w:hAnsi="Times New Roman" w:cs="Times New Roman"/>
          <w:noProof/>
          <w:sz w:val="24"/>
          <w:szCs w:val="24"/>
        </w:rPr>
        <w:t xml:space="preserve">29. </w:t>
      </w:r>
      <w:r w:rsidRPr="00FE6168">
        <w:rPr>
          <w:rFonts w:ascii="Times New Roman" w:hAnsi="Times New Roman" w:cs="Times New Roman"/>
          <w:noProof/>
          <w:sz w:val="24"/>
          <w:szCs w:val="24"/>
        </w:rPr>
        <w:tab/>
        <w:t xml:space="preserve">Lauer SA, Grantz KH, Bi Q, Jones FK, Zheng Q, Meredith HR, et al. The incubation period of coronavirus disease 2019 (COVID-19) from publicly reported confirmed cases: estimation and application. Ann Intern Med. 2020. </w:t>
      </w:r>
    </w:p>
    <w:p w14:paraId="1C023C20" w14:textId="77777777" w:rsidR="00FE6168" w:rsidRPr="00FE6168" w:rsidRDefault="00FE6168" w:rsidP="00617FE4">
      <w:pPr>
        <w:widowControl w:val="0"/>
        <w:autoSpaceDE w:val="0"/>
        <w:autoSpaceDN w:val="0"/>
        <w:adjustRightInd w:val="0"/>
        <w:spacing w:line="480" w:lineRule="auto"/>
        <w:ind w:left="640" w:hanging="640"/>
        <w:rPr>
          <w:rFonts w:ascii="Times New Roman" w:hAnsi="Times New Roman" w:cs="Times New Roman"/>
          <w:noProof/>
          <w:sz w:val="24"/>
          <w:szCs w:val="24"/>
        </w:rPr>
        <w:pPrChange w:id="620" w:author="Liu, Luyu" w:date="2020-06-02T13:32:00Z">
          <w:pPr>
            <w:widowControl w:val="0"/>
            <w:autoSpaceDE w:val="0"/>
            <w:autoSpaceDN w:val="0"/>
            <w:adjustRightInd w:val="0"/>
            <w:spacing w:line="480" w:lineRule="auto"/>
            <w:ind w:left="640" w:hanging="640"/>
          </w:pPr>
        </w:pPrChange>
      </w:pPr>
      <w:r w:rsidRPr="00FE6168">
        <w:rPr>
          <w:rFonts w:ascii="Times New Roman" w:hAnsi="Times New Roman" w:cs="Times New Roman"/>
          <w:noProof/>
          <w:sz w:val="24"/>
          <w:szCs w:val="24"/>
        </w:rPr>
        <w:t xml:space="preserve">30. </w:t>
      </w:r>
      <w:r w:rsidRPr="00FE6168">
        <w:rPr>
          <w:rFonts w:ascii="Times New Roman" w:hAnsi="Times New Roman" w:cs="Times New Roman"/>
          <w:noProof/>
          <w:sz w:val="24"/>
          <w:szCs w:val="24"/>
        </w:rPr>
        <w:tab/>
        <w:t xml:space="preserve">Cheng H-Y, Jian S-W, Liu D-P, Ng T-C, Huang W-T, Lin H-H. High transmissibility of COVID-19 near symptom onset. medRxiv. 2020. </w:t>
      </w:r>
    </w:p>
    <w:p w14:paraId="1CC956F1" w14:textId="77777777" w:rsidR="00FE6168" w:rsidRPr="00FE6168" w:rsidRDefault="00FE6168" w:rsidP="00617FE4">
      <w:pPr>
        <w:widowControl w:val="0"/>
        <w:autoSpaceDE w:val="0"/>
        <w:autoSpaceDN w:val="0"/>
        <w:adjustRightInd w:val="0"/>
        <w:spacing w:line="480" w:lineRule="auto"/>
        <w:ind w:left="640" w:hanging="640"/>
        <w:rPr>
          <w:rFonts w:ascii="Times New Roman" w:hAnsi="Times New Roman" w:cs="Times New Roman"/>
          <w:noProof/>
          <w:sz w:val="24"/>
          <w:szCs w:val="24"/>
        </w:rPr>
        <w:pPrChange w:id="621" w:author="Liu, Luyu" w:date="2020-06-02T13:32:00Z">
          <w:pPr>
            <w:widowControl w:val="0"/>
            <w:autoSpaceDE w:val="0"/>
            <w:autoSpaceDN w:val="0"/>
            <w:adjustRightInd w:val="0"/>
            <w:spacing w:line="480" w:lineRule="auto"/>
            <w:ind w:left="640" w:hanging="640"/>
          </w:pPr>
        </w:pPrChange>
      </w:pPr>
      <w:r w:rsidRPr="00FE6168">
        <w:rPr>
          <w:rFonts w:ascii="Times New Roman" w:hAnsi="Times New Roman" w:cs="Times New Roman"/>
          <w:noProof/>
          <w:sz w:val="24"/>
          <w:szCs w:val="24"/>
        </w:rPr>
        <w:t xml:space="preserve">31. </w:t>
      </w:r>
      <w:r w:rsidRPr="00FE6168">
        <w:rPr>
          <w:rFonts w:ascii="Times New Roman" w:hAnsi="Times New Roman" w:cs="Times New Roman"/>
          <w:noProof/>
          <w:sz w:val="24"/>
          <w:szCs w:val="24"/>
        </w:rPr>
        <w:tab/>
        <w:t xml:space="preserve">Pan X, Chen D, Xia Y, Wu X, Li T, Ou X, et al. Asymptomatic cases in a family cluster with SARS-CoV-2 infection. Lancet Infect Dis. 2020;20: 410–411. </w:t>
      </w:r>
    </w:p>
    <w:p w14:paraId="731921AE" w14:textId="77777777" w:rsidR="00FE6168" w:rsidRPr="00FE6168" w:rsidRDefault="00FE6168" w:rsidP="00617FE4">
      <w:pPr>
        <w:widowControl w:val="0"/>
        <w:autoSpaceDE w:val="0"/>
        <w:autoSpaceDN w:val="0"/>
        <w:adjustRightInd w:val="0"/>
        <w:spacing w:line="480" w:lineRule="auto"/>
        <w:ind w:left="640" w:hanging="640"/>
        <w:rPr>
          <w:rFonts w:ascii="Times New Roman" w:hAnsi="Times New Roman" w:cs="Times New Roman"/>
          <w:noProof/>
          <w:sz w:val="24"/>
          <w:szCs w:val="24"/>
        </w:rPr>
        <w:pPrChange w:id="622" w:author="Liu, Luyu" w:date="2020-06-02T13:32:00Z">
          <w:pPr>
            <w:widowControl w:val="0"/>
            <w:autoSpaceDE w:val="0"/>
            <w:autoSpaceDN w:val="0"/>
            <w:adjustRightInd w:val="0"/>
            <w:spacing w:line="480" w:lineRule="auto"/>
            <w:ind w:left="640" w:hanging="640"/>
          </w:pPr>
        </w:pPrChange>
      </w:pPr>
      <w:r w:rsidRPr="00FE6168">
        <w:rPr>
          <w:rFonts w:ascii="Times New Roman" w:hAnsi="Times New Roman" w:cs="Times New Roman"/>
          <w:noProof/>
          <w:sz w:val="24"/>
          <w:szCs w:val="24"/>
        </w:rPr>
        <w:t xml:space="preserve">32. </w:t>
      </w:r>
      <w:r w:rsidRPr="00FE6168">
        <w:rPr>
          <w:rFonts w:ascii="Times New Roman" w:hAnsi="Times New Roman" w:cs="Times New Roman"/>
          <w:noProof/>
          <w:sz w:val="24"/>
          <w:szCs w:val="24"/>
        </w:rPr>
        <w:tab/>
        <w:t xml:space="preserve">Dong Y, Mo X, Hu Y, Qi X, Jiang F, Jiang Z, et al. Epidemiological characteristics of 2143 pediatric patients with 2019 coronavirus disease in China. Pediatrics. 2020. </w:t>
      </w:r>
    </w:p>
    <w:p w14:paraId="262E1104" w14:textId="77777777" w:rsidR="00FE6168" w:rsidRPr="00FE6168" w:rsidRDefault="00FE6168" w:rsidP="00617FE4">
      <w:pPr>
        <w:widowControl w:val="0"/>
        <w:autoSpaceDE w:val="0"/>
        <w:autoSpaceDN w:val="0"/>
        <w:adjustRightInd w:val="0"/>
        <w:spacing w:line="480" w:lineRule="auto"/>
        <w:ind w:left="640" w:hanging="640"/>
        <w:rPr>
          <w:rFonts w:ascii="Times New Roman" w:hAnsi="Times New Roman" w:cs="Times New Roman"/>
          <w:noProof/>
          <w:sz w:val="24"/>
          <w:szCs w:val="24"/>
        </w:rPr>
        <w:pPrChange w:id="623" w:author="Liu, Luyu" w:date="2020-06-02T13:32:00Z">
          <w:pPr>
            <w:widowControl w:val="0"/>
            <w:autoSpaceDE w:val="0"/>
            <w:autoSpaceDN w:val="0"/>
            <w:adjustRightInd w:val="0"/>
            <w:spacing w:line="480" w:lineRule="auto"/>
            <w:ind w:left="640" w:hanging="640"/>
          </w:pPr>
        </w:pPrChange>
      </w:pPr>
      <w:r w:rsidRPr="00FE6168">
        <w:rPr>
          <w:rFonts w:ascii="Times New Roman" w:hAnsi="Times New Roman" w:cs="Times New Roman"/>
          <w:noProof/>
          <w:sz w:val="24"/>
          <w:szCs w:val="24"/>
        </w:rPr>
        <w:t xml:space="preserve">33. </w:t>
      </w:r>
      <w:r w:rsidRPr="00FE6168">
        <w:rPr>
          <w:rFonts w:ascii="Times New Roman" w:hAnsi="Times New Roman" w:cs="Times New Roman"/>
          <w:noProof/>
          <w:sz w:val="24"/>
          <w:szCs w:val="24"/>
        </w:rPr>
        <w:tab/>
        <w:t>Achenbach J, Mettler K, Sun LH, Guarino B. Coronavirus may have spread undetected for weeks in Washington state, which reported first two deaths in U.S. In: Washington Post [Internet]. 2020 [cited 4 Mar 2020]. Available: https://www.washingtonpost.com/health/coronavirus-may-have-spread-undetected-for-</w:t>
      </w:r>
      <w:r w:rsidRPr="00FE6168">
        <w:rPr>
          <w:rFonts w:ascii="Times New Roman" w:hAnsi="Times New Roman" w:cs="Times New Roman"/>
          <w:noProof/>
          <w:sz w:val="24"/>
          <w:szCs w:val="24"/>
        </w:rPr>
        <w:lastRenderedPageBreak/>
        <w:t>weeks-in-washington-state/2020/03/01/0f292336-5bcc-11ea-9055-5fa12981bbbf_story.html</w:t>
      </w:r>
    </w:p>
    <w:p w14:paraId="504F8338" w14:textId="77777777" w:rsidR="00FE6168" w:rsidRPr="00FE6168" w:rsidRDefault="00FE6168" w:rsidP="00617FE4">
      <w:pPr>
        <w:widowControl w:val="0"/>
        <w:autoSpaceDE w:val="0"/>
        <w:autoSpaceDN w:val="0"/>
        <w:adjustRightInd w:val="0"/>
        <w:spacing w:line="480" w:lineRule="auto"/>
        <w:ind w:left="640" w:hanging="640"/>
        <w:rPr>
          <w:rFonts w:ascii="Times New Roman" w:hAnsi="Times New Roman" w:cs="Times New Roman"/>
          <w:noProof/>
          <w:sz w:val="24"/>
          <w:szCs w:val="24"/>
        </w:rPr>
        <w:pPrChange w:id="624" w:author="Liu, Luyu" w:date="2020-06-02T13:32:00Z">
          <w:pPr>
            <w:widowControl w:val="0"/>
            <w:autoSpaceDE w:val="0"/>
            <w:autoSpaceDN w:val="0"/>
            <w:adjustRightInd w:val="0"/>
            <w:spacing w:line="480" w:lineRule="auto"/>
            <w:ind w:left="640" w:hanging="640"/>
          </w:pPr>
        </w:pPrChange>
      </w:pPr>
      <w:r w:rsidRPr="00FE6168">
        <w:rPr>
          <w:rFonts w:ascii="Times New Roman" w:hAnsi="Times New Roman" w:cs="Times New Roman"/>
          <w:noProof/>
          <w:sz w:val="24"/>
          <w:szCs w:val="24"/>
        </w:rPr>
        <w:t xml:space="preserve">34. </w:t>
      </w:r>
      <w:r w:rsidRPr="00FE6168">
        <w:rPr>
          <w:rFonts w:ascii="Times New Roman" w:hAnsi="Times New Roman" w:cs="Times New Roman"/>
          <w:noProof/>
          <w:sz w:val="24"/>
          <w:szCs w:val="24"/>
        </w:rPr>
        <w:tab/>
        <w:t>Popovich N. How U.S. Coronavirus Diagnoses Are Lagging Behind the Outbreak. 2020 [cited 4 Mar 2020]. Available: https://www.nytimes.com/interactive/2020/04/01/us/coronavirus-covid-19-symptoms-data.html</w:t>
      </w:r>
    </w:p>
    <w:p w14:paraId="1569E119" w14:textId="77777777" w:rsidR="00FE6168" w:rsidRPr="00FE6168" w:rsidRDefault="00FE6168" w:rsidP="00617FE4">
      <w:pPr>
        <w:widowControl w:val="0"/>
        <w:autoSpaceDE w:val="0"/>
        <w:autoSpaceDN w:val="0"/>
        <w:adjustRightInd w:val="0"/>
        <w:spacing w:line="480" w:lineRule="auto"/>
        <w:ind w:left="640" w:hanging="640"/>
        <w:rPr>
          <w:rFonts w:ascii="Times New Roman" w:hAnsi="Times New Roman" w:cs="Times New Roman"/>
          <w:noProof/>
          <w:sz w:val="24"/>
          <w:szCs w:val="24"/>
        </w:rPr>
        <w:pPrChange w:id="625" w:author="Liu, Luyu" w:date="2020-06-02T13:32:00Z">
          <w:pPr>
            <w:widowControl w:val="0"/>
            <w:autoSpaceDE w:val="0"/>
            <w:autoSpaceDN w:val="0"/>
            <w:adjustRightInd w:val="0"/>
            <w:spacing w:line="480" w:lineRule="auto"/>
            <w:ind w:left="640" w:hanging="640"/>
          </w:pPr>
        </w:pPrChange>
      </w:pPr>
      <w:r w:rsidRPr="00FE6168">
        <w:rPr>
          <w:rFonts w:ascii="Times New Roman" w:hAnsi="Times New Roman" w:cs="Times New Roman"/>
          <w:noProof/>
          <w:sz w:val="24"/>
          <w:szCs w:val="24"/>
        </w:rPr>
        <w:t xml:space="preserve">35. </w:t>
      </w:r>
      <w:r w:rsidRPr="00FE6168">
        <w:rPr>
          <w:rFonts w:ascii="Times New Roman" w:hAnsi="Times New Roman" w:cs="Times New Roman"/>
          <w:noProof/>
          <w:sz w:val="24"/>
          <w:szCs w:val="24"/>
        </w:rPr>
        <w:tab/>
        <w:t xml:space="preserve">Mitteroecker P, Gunz P, Windhager S, Schaefer K. A brief review of shape, form, and allometry in geometric morphometrics, with applications to human facial morphology. Hystrix, Ital J Mammal. 2013;24: 59–66. </w:t>
      </w:r>
    </w:p>
    <w:p w14:paraId="19ED4930" w14:textId="77777777" w:rsidR="00FE6168" w:rsidRPr="00FE6168" w:rsidRDefault="00FE6168" w:rsidP="00617FE4">
      <w:pPr>
        <w:widowControl w:val="0"/>
        <w:autoSpaceDE w:val="0"/>
        <w:autoSpaceDN w:val="0"/>
        <w:adjustRightInd w:val="0"/>
        <w:spacing w:line="480" w:lineRule="auto"/>
        <w:ind w:left="640" w:hanging="640"/>
        <w:rPr>
          <w:rFonts w:ascii="Times New Roman" w:hAnsi="Times New Roman" w:cs="Times New Roman"/>
          <w:noProof/>
          <w:sz w:val="24"/>
          <w:szCs w:val="24"/>
        </w:rPr>
        <w:pPrChange w:id="626" w:author="Liu, Luyu" w:date="2020-06-02T13:32:00Z">
          <w:pPr>
            <w:widowControl w:val="0"/>
            <w:autoSpaceDE w:val="0"/>
            <w:autoSpaceDN w:val="0"/>
            <w:adjustRightInd w:val="0"/>
            <w:spacing w:line="480" w:lineRule="auto"/>
            <w:ind w:left="640" w:hanging="640"/>
          </w:pPr>
        </w:pPrChange>
      </w:pPr>
      <w:r w:rsidRPr="00FE6168">
        <w:rPr>
          <w:rFonts w:ascii="Times New Roman" w:hAnsi="Times New Roman" w:cs="Times New Roman"/>
          <w:noProof/>
          <w:sz w:val="24"/>
          <w:szCs w:val="24"/>
        </w:rPr>
        <w:t xml:space="preserve">36. </w:t>
      </w:r>
      <w:r w:rsidRPr="00FE6168">
        <w:rPr>
          <w:rFonts w:ascii="Times New Roman" w:hAnsi="Times New Roman" w:cs="Times New Roman"/>
          <w:noProof/>
          <w:sz w:val="24"/>
          <w:szCs w:val="24"/>
        </w:rPr>
        <w:tab/>
        <w:t>U.S. Bureau of Labor Statistics. Labor force characteristics by race and ethnicity, 2018. 2018 [cited 27 Apr 2020]. Available: https://www.bls.gov/opub/reports/race-and-ethnicity/2018/home.htm</w:t>
      </w:r>
    </w:p>
    <w:p w14:paraId="3F1D6664" w14:textId="77777777" w:rsidR="00FE6168" w:rsidRPr="00FE6168" w:rsidRDefault="00FE6168" w:rsidP="00617FE4">
      <w:pPr>
        <w:widowControl w:val="0"/>
        <w:autoSpaceDE w:val="0"/>
        <w:autoSpaceDN w:val="0"/>
        <w:adjustRightInd w:val="0"/>
        <w:spacing w:line="480" w:lineRule="auto"/>
        <w:ind w:left="640" w:hanging="640"/>
        <w:rPr>
          <w:rFonts w:ascii="Times New Roman" w:hAnsi="Times New Roman" w:cs="Times New Roman"/>
          <w:noProof/>
          <w:sz w:val="24"/>
          <w:szCs w:val="24"/>
        </w:rPr>
        <w:pPrChange w:id="627" w:author="Liu, Luyu" w:date="2020-06-02T13:32:00Z">
          <w:pPr>
            <w:widowControl w:val="0"/>
            <w:autoSpaceDE w:val="0"/>
            <w:autoSpaceDN w:val="0"/>
            <w:adjustRightInd w:val="0"/>
            <w:spacing w:line="480" w:lineRule="auto"/>
            <w:ind w:left="640" w:hanging="640"/>
          </w:pPr>
        </w:pPrChange>
      </w:pPr>
      <w:r w:rsidRPr="00FE6168">
        <w:rPr>
          <w:rFonts w:ascii="Times New Roman" w:hAnsi="Times New Roman" w:cs="Times New Roman"/>
          <w:noProof/>
          <w:sz w:val="24"/>
          <w:szCs w:val="24"/>
        </w:rPr>
        <w:t xml:space="preserve">37. </w:t>
      </w:r>
      <w:r w:rsidRPr="00FE6168">
        <w:rPr>
          <w:rFonts w:ascii="Times New Roman" w:hAnsi="Times New Roman" w:cs="Times New Roman"/>
          <w:noProof/>
          <w:sz w:val="24"/>
          <w:szCs w:val="24"/>
        </w:rPr>
        <w:tab/>
        <w:t xml:space="preserve">Pathak R, Wyczalkowski CK, Huang X. Public transit access and the changing spatial distribution of poverty. Reg Sci Urban Econ. 2017;66: 198–212. </w:t>
      </w:r>
    </w:p>
    <w:p w14:paraId="65EDEDC2" w14:textId="77777777" w:rsidR="00FE6168" w:rsidRPr="00FE6168" w:rsidRDefault="00FE6168" w:rsidP="00617FE4">
      <w:pPr>
        <w:widowControl w:val="0"/>
        <w:autoSpaceDE w:val="0"/>
        <w:autoSpaceDN w:val="0"/>
        <w:adjustRightInd w:val="0"/>
        <w:spacing w:line="480" w:lineRule="auto"/>
        <w:ind w:left="640" w:hanging="640"/>
        <w:rPr>
          <w:rFonts w:ascii="Times New Roman" w:hAnsi="Times New Roman" w:cs="Times New Roman"/>
          <w:noProof/>
          <w:sz w:val="24"/>
          <w:szCs w:val="24"/>
        </w:rPr>
        <w:pPrChange w:id="628" w:author="Liu, Luyu" w:date="2020-06-02T13:32:00Z">
          <w:pPr>
            <w:widowControl w:val="0"/>
            <w:autoSpaceDE w:val="0"/>
            <w:autoSpaceDN w:val="0"/>
            <w:adjustRightInd w:val="0"/>
            <w:spacing w:line="480" w:lineRule="auto"/>
            <w:ind w:left="640" w:hanging="640"/>
          </w:pPr>
        </w:pPrChange>
      </w:pPr>
      <w:r w:rsidRPr="00FE6168">
        <w:rPr>
          <w:rFonts w:ascii="Times New Roman" w:hAnsi="Times New Roman" w:cs="Times New Roman"/>
          <w:noProof/>
          <w:sz w:val="24"/>
          <w:szCs w:val="24"/>
        </w:rPr>
        <w:t xml:space="preserve">38. </w:t>
      </w:r>
      <w:r w:rsidRPr="00FE6168">
        <w:rPr>
          <w:rFonts w:ascii="Times New Roman" w:hAnsi="Times New Roman" w:cs="Times New Roman"/>
          <w:noProof/>
          <w:sz w:val="24"/>
          <w:szCs w:val="24"/>
        </w:rPr>
        <w:tab/>
        <w:t xml:space="preserve">Giuliano G. Low income, public transit, and mobility. Transp Res Rec. 2005;1927: 63–70. </w:t>
      </w:r>
    </w:p>
    <w:p w14:paraId="73C706BD" w14:textId="77777777" w:rsidR="00FE6168" w:rsidRPr="00FE6168" w:rsidRDefault="00FE6168" w:rsidP="00617FE4">
      <w:pPr>
        <w:widowControl w:val="0"/>
        <w:autoSpaceDE w:val="0"/>
        <w:autoSpaceDN w:val="0"/>
        <w:adjustRightInd w:val="0"/>
        <w:spacing w:line="480" w:lineRule="auto"/>
        <w:ind w:left="640" w:hanging="640"/>
        <w:rPr>
          <w:rFonts w:ascii="Times New Roman" w:hAnsi="Times New Roman" w:cs="Times New Roman"/>
          <w:noProof/>
          <w:sz w:val="24"/>
          <w:szCs w:val="24"/>
        </w:rPr>
        <w:pPrChange w:id="629" w:author="Liu, Luyu" w:date="2020-06-02T13:32:00Z">
          <w:pPr>
            <w:widowControl w:val="0"/>
            <w:autoSpaceDE w:val="0"/>
            <w:autoSpaceDN w:val="0"/>
            <w:adjustRightInd w:val="0"/>
            <w:spacing w:line="480" w:lineRule="auto"/>
            <w:ind w:left="640" w:hanging="640"/>
          </w:pPr>
        </w:pPrChange>
      </w:pPr>
      <w:r w:rsidRPr="00FE6168">
        <w:rPr>
          <w:rFonts w:ascii="Times New Roman" w:hAnsi="Times New Roman" w:cs="Times New Roman"/>
          <w:noProof/>
          <w:sz w:val="24"/>
          <w:szCs w:val="24"/>
        </w:rPr>
        <w:t xml:space="preserve">39. </w:t>
      </w:r>
      <w:r w:rsidRPr="00FE6168">
        <w:rPr>
          <w:rFonts w:ascii="Times New Roman" w:hAnsi="Times New Roman" w:cs="Times New Roman"/>
          <w:noProof/>
          <w:sz w:val="24"/>
          <w:szCs w:val="24"/>
        </w:rPr>
        <w:tab/>
        <w:t>McLauphlin EC. CDC official warns Americans it’s not a question of if coronavirus will spread, but when. 2020 [cited 4 Feb 2020]. Available: https://www.cnn.com/2020/02/25/health/coronavirus-us-american-cases/index.html</w:t>
      </w:r>
    </w:p>
    <w:p w14:paraId="355A63A4" w14:textId="77777777" w:rsidR="00FE6168" w:rsidRPr="00FE6168" w:rsidRDefault="00FE6168" w:rsidP="00617FE4">
      <w:pPr>
        <w:widowControl w:val="0"/>
        <w:autoSpaceDE w:val="0"/>
        <w:autoSpaceDN w:val="0"/>
        <w:adjustRightInd w:val="0"/>
        <w:spacing w:line="480" w:lineRule="auto"/>
        <w:ind w:left="640" w:hanging="640"/>
        <w:rPr>
          <w:rFonts w:ascii="Times New Roman" w:hAnsi="Times New Roman" w:cs="Times New Roman"/>
          <w:noProof/>
          <w:sz w:val="24"/>
          <w:szCs w:val="24"/>
        </w:rPr>
        <w:pPrChange w:id="630" w:author="Liu, Luyu" w:date="2020-06-02T13:32:00Z">
          <w:pPr>
            <w:widowControl w:val="0"/>
            <w:autoSpaceDE w:val="0"/>
            <w:autoSpaceDN w:val="0"/>
            <w:adjustRightInd w:val="0"/>
            <w:spacing w:line="480" w:lineRule="auto"/>
            <w:ind w:left="640" w:hanging="640"/>
          </w:pPr>
        </w:pPrChange>
      </w:pPr>
      <w:r w:rsidRPr="00FE6168">
        <w:rPr>
          <w:rFonts w:ascii="Times New Roman" w:hAnsi="Times New Roman" w:cs="Times New Roman"/>
          <w:noProof/>
          <w:sz w:val="24"/>
          <w:szCs w:val="24"/>
        </w:rPr>
        <w:t xml:space="preserve">40. </w:t>
      </w:r>
      <w:r w:rsidRPr="00FE6168">
        <w:rPr>
          <w:rFonts w:ascii="Times New Roman" w:hAnsi="Times New Roman" w:cs="Times New Roman"/>
          <w:noProof/>
          <w:sz w:val="24"/>
          <w:szCs w:val="24"/>
        </w:rPr>
        <w:tab/>
        <w:t xml:space="preserve">Glanz J, Carey B, Holder J, Watkins D, Valentino-DeVries J, Rojas R, et al. Where America Didn’t Stay Home Even as the Virus Spread. In: The New York Times [Internet]. 2020 [cited 4 Apr 2020]. Available: </w:t>
      </w:r>
      <w:r w:rsidRPr="00FE6168">
        <w:rPr>
          <w:rFonts w:ascii="Times New Roman" w:hAnsi="Times New Roman" w:cs="Times New Roman"/>
          <w:noProof/>
          <w:sz w:val="24"/>
          <w:szCs w:val="24"/>
        </w:rPr>
        <w:lastRenderedPageBreak/>
        <w:t>https://www.nytimes.com/interactive/2020/04/02/us/coronavirus-social-distancing.html?referringSource=articleShare</w:t>
      </w:r>
    </w:p>
    <w:p w14:paraId="67AD6278" w14:textId="77777777" w:rsidR="00FE6168" w:rsidRPr="00FE6168" w:rsidRDefault="00FE6168" w:rsidP="00617FE4">
      <w:pPr>
        <w:widowControl w:val="0"/>
        <w:autoSpaceDE w:val="0"/>
        <w:autoSpaceDN w:val="0"/>
        <w:adjustRightInd w:val="0"/>
        <w:spacing w:line="480" w:lineRule="auto"/>
        <w:ind w:left="640" w:hanging="640"/>
        <w:rPr>
          <w:rFonts w:ascii="Times New Roman" w:hAnsi="Times New Roman" w:cs="Times New Roman"/>
          <w:noProof/>
          <w:sz w:val="24"/>
        </w:rPr>
        <w:pPrChange w:id="631" w:author="Liu, Luyu" w:date="2020-06-02T13:32:00Z">
          <w:pPr>
            <w:widowControl w:val="0"/>
            <w:autoSpaceDE w:val="0"/>
            <w:autoSpaceDN w:val="0"/>
            <w:adjustRightInd w:val="0"/>
            <w:spacing w:line="480" w:lineRule="auto"/>
            <w:ind w:left="640" w:hanging="640"/>
          </w:pPr>
        </w:pPrChange>
      </w:pPr>
      <w:r w:rsidRPr="00FE6168">
        <w:rPr>
          <w:rFonts w:ascii="Times New Roman" w:hAnsi="Times New Roman" w:cs="Times New Roman"/>
          <w:noProof/>
          <w:sz w:val="24"/>
          <w:szCs w:val="24"/>
        </w:rPr>
        <w:t xml:space="preserve">41. </w:t>
      </w:r>
      <w:r w:rsidRPr="00FE6168">
        <w:rPr>
          <w:rFonts w:ascii="Times New Roman" w:hAnsi="Times New Roman" w:cs="Times New Roman"/>
          <w:noProof/>
          <w:sz w:val="24"/>
          <w:szCs w:val="24"/>
        </w:rPr>
        <w:tab/>
        <w:t>Evans E. City, county leaders declare local state of disaster due to coronavirus concerns. 2020 [cited 4 Apr 2020]. Available: https://www.fox7austin.com/news/city-county-leaders-declare-local-state-of-disaster-due-to-coronavirus-concerns</w:t>
      </w:r>
    </w:p>
    <w:p w14:paraId="258DF0FD" w14:textId="77777777" w:rsidR="00500CFC" w:rsidRPr="001D4745" w:rsidRDefault="00500CFC" w:rsidP="00617FE4">
      <w:pPr>
        <w:spacing w:line="480" w:lineRule="auto"/>
        <w:rPr>
          <w:rFonts w:ascii="Times New Roman" w:hAnsi="Times New Roman" w:cs="Times New Roman"/>
          <w:sz w:val="24"/>
        </w:rPr>
        <w:pPrChange w:id="632" w:author="Liu, Luyu" w:date="2020-06-02T13:32:00Z">
          <w:pPr>
            <w:spacing w:line="480" w:lineRule="auto"/>
          </w:pPr>
        </w:pPrChange>
      </w:pPr>
      <w:r>
        <w:rPr>
          <w:rFonts w:ascii="Times New Roman" w:hAnsi="Times New Roman" w:cs="Times New Roman"/>
          <w:sz w:val="24"/>
        </w:rPr>
        <w:fldChar w:fldCharType="end"/>
      </w:r>
    </w:p>
    <w:p w14:paraId="5162E224" w14:textId="77777777" w:rsidR="00500CFC" w:rsidRDefault="00500CFC" w:rsidP="00617FE4">
      <w:pPr>
        <w:spacing w:line="480" w:lineRule="auto"/>
        <w:pPrChange w:id="633" w:author="Liu, Luyu" w:date="2020-06-02T13:32:00Z">
          <w:pPr>
            <w:spacing w:line="480" w:lineRule="auto"/>
          </w:pPr>
        </w:pPrChange>
      </w:pPr>
    </w:p>
    <w:p w14:paraId="69D6BC2A" w14:textId="77777777" w:rsidR="00B75253" w:rsidRPr="00500CFC" w:rsidRDefault="00B75253" w:rsidP="00617FE4">
      <w:pPr>
        <w:spacing w:line="480" w:lineRule="auto"/>
        <w:pPrChange w:id="634" w:author="Liu, Luyu" w:date="2020-06-02T13:32:00Z">
          <w:pPr/>
        </w:pPrChange>
      </w:pPr>
    </w:p>
    <w:sectPr w:rsidR="00B75253" w:rsidRPr="00500CFC" w:rsidSect="00497A43">
      <w:footerReference w:type="default" r:id="rId26"/>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Jonathan Scheff" w:date="2020-05-29T06:49:00Z" w:initials="JS">
    <w:p w14:paraId="4763E205" w14:textId="77777777" w:rsidR="00CE72F4" w:rsidRDefault="00CE72F4" w:rsidP="00500CFC">
      <w:pPr>
        <w:pStyle w:val="CommentText"/>
      </w:pPr>
      <w:r>
        <w:rPr>
          <w:rStyle w:val="CommentReference"/>
        </w:rPr>
        <w:annotationRef/>
      </w:r>
      <w:r>
        <w:t>“</w:t>
      </w:r>
      <w:proofErr w:type="gramStart"/>
      <w:r>
        <w:t>decline</w:t>
      </w:r>
      <w:proofErr w:type="gramEnd"/>
      <w:r>
        <w:t>”, I think</w:t>
      </w:r>
    </w:p>
  </w:comment>
  <w:comment w:id="1" w:author="Jonathan Scheff" w:date="2020-05-29T06:51:00Z" w:initials="JS">
    <w:p w14:paraId="5DE2AF62" w14:textId="77777777" w:rsidR="00CE72F4" w:rsidRDefault="00CE72F4" w:rsidP="00500CFC">
      <w:pPr>
        <w:pStyle w:val="CommentText"/>
      </w:pPr>
      <w:r>
        <w:rPr>
          <w:rStyle w:val="CommentReference"/>
        </w:rPr>
        <w:annotationRef/>
      </w:r>
    </w:p>
  </w:comment>
  <w:comment w:id="2" w:author="Jonathan Scheff" w:date="2020-05-29T06:53:00Z" w:initials="JS">
    <w:p w14:paraId="5C6F2D13" w14:textId="77777777" w:rsidR="00CE72F4" w:rsidRDefault="00CE72F4" w:rsidP="00500CFC">
      <w:pPr>
        <w:pStyle w:val="CommentText"/>
      </w:pPr>
      <w:r>
        <w:rPr>
          <w:rStyle w:val="CommentReference"/>
        </w:rPr>
        <w:annotationRef/>
      </w:r>
      <w:r>
        <w:t>I think you mean “more” or “a greater number of”</w:t>
      </w:r>
    </w:p>
    <w:p w14:paraId="30211003" w14:textId="77777777" w:rsidR="00CE72F4" w:rsidRDefault="00CE72F4" w:rsidP="00500CFC">
      <w:pPr>
        <w:pStyle w:val="CommentText"/>
      </w:pPr>
    </w:p>
    <w:p w14:paraId="7F702252" w14:textId="77777777" w:rsidR="00CE72F4" w:rsidRDefault="00CE72F4" w:rsidP="00500CFC">
      <w:pPr>
        <w:pStyle w:val="CommentText"/>
      </w:pPr>
      <w:r>
        <w:t>This is an interesting DV, by the way!</w:t>
      </w:r>
    </w:p>
  </w:comment>
  <w:comment w:id="3" w:author="Jonathan Scheff" w:date="2020-06-01T11:34:00Z" w:initials="JS">
    <w:p w14:paraId="0BE19ED3" w14:textId="77777777" w:rsidR="00CE72F4" w:rsidRDefault="00CE72F4" w:rsidP="00500CFC">
      <w:pPr>
        <w:pStyle w:val="CommentText"/>
      </w:pPr>
      <w:r>
        <w:rPr>
          <w:rStyle w:val="CommentReference"/>
        </w:rPr>
        <w:annotationRef/>
      </w:r>
      <w:r>
        <w:t>The hyphens are to make it a compound, as when you use it as an adjective in “stay-at-home policy”, but here it’s not a compound.</w:t>
      </w:r>
    </w:p>
  </w:comment>
  <w:comment w:id="4" w:author="Jonathan Scheff" w:date="2020-06-01T11:36:00Z" w:initials="JS">
    <w:p w14:paraId="6996C204" w14:textId="77777777" w:rsidR="00CE72F4" w:rsidRDefault="00CE72F4" w:rsidP="00500CFC">
      <w:pPr>
        <w:pStyle w:val="CommentText"/>
      </w:pPr>
      <w:r>
        <w:rPr>
          <w:rStyle w:val="CommentReference"/>
        </w:rPr>
        <w:annotationRef/>
      </w:r>
      <w:r>
        <w:t>Unless a publication specifically requests it, the modern standard is for one space after a period. Spacing has varied in this document: would be worthwhile to do a find and replace for “. “ (</w:t>
      </w:r>
      <w:proofErr w:type="gramStart"/>
      <w:r>
        <w:t>two</w:t>
      </w:r>
      <w:proofErr w:type="gramEnd"/>
      <w:r>
        <w:t xml:space="preserve"> spaces) and “. “ (</w:t>
      </w:r>
      <w:proofErr w:type="gramStart"/>
      <w:r>
        <w:t>three</w:t>
      </w:r>
      <w:proofErr w:type="gramEnd"/>
      <w:r>
        <w:t xml:space="preserve"> spaces) to be replaced with “. “ (</w:t>
      </w:r>
      <w:proofErr w:type="gramStart"/>
      <w:r>
        <w:t>one</w:t>
      </w:r>
      <w:proofErr w:type="gramEnd"/>
      <w:r>
        <w:t xml:space="preserve"> space).</w:t>
      </w:r>
    </w:p>
  </w:comment>
  <w:comment w:id="5" w:author="Liu, Luyu" w:date="2020-06-01T15:38:00Z" w:initials="LL">
    <w:p w14:paraId="579E0A97" w14:textId="77777777" w:rsidR="00CE72F4" w:rsidRDefault="00CE72F4" w:rsidP="00500CFC">
      <w:pPr>
        <w:pStyle w:val="CommentText"/>
      </w:pPr>
      <w:r>
        <w:rPr>
          <w:rStyle w:val="CommentReference"/>
        </w:rPr>
        <w:annotationRef/>
      </w:r>
      <w:r>
        <w:t>Fixed.</w:t>
      </w:r>
    </w:p>
  </w:comment>
  <w:comment w:id="6" w:author="Miller, Harvey J." w:date="2020-05-19T13:45:00Z" w:initials="MHJ">
    <w:p w14:paraId="65091559" w14:textId="77777777" w:rsidR="00CE72F4" w:rsidRDefault="00CE72F4" w:rsidP="00500CFC">
      <w:pPr>
        <w:pStyle w:val="CommentText"/>
      </w:pPr>
      <w:r>
        <w:rPr>
          <w:rStyle w:val="CommentReference"/>
        </w:rPr>
        <w:annotationRef/>
      </w:r>
      <w:r>
        <w:t>Yes, coronavirus specifically</w:t>
      </w:r>
    </w:p>
  </w:comment>
  <w:comment w:id="7" w:author="Miller, Harvey J." w:date="2020-05-19T15:38:00Z" w:initials="MHJ">
    <w:p w14:paraId="2884F703" w14:textId="77777777" w:rsidR="00CE72F4" w:rsidRDefault="00CE72F4" w:rsidP="00500CFC">
      <w:pPr>
        <w:pStyle w:val="CommentText"/>
      </w:pPr>
      <w:r>
        <w:rPr>
          <w:rStyle w:val="CommentReference"/>
        </w:rPr>
        <w:annotationRef/>
      </w:r>
      <w:r>
        <w:t xml:space="preserve">I don't understand – 1200 ridership per day *and* 50% </w:t>
      </w:r>
    </w:p>
  </w:comment>
  <w:comment w:id="8" w:author="Liu, Luyu" w:date="2020-05-20T21:55:00Z" w:initials="LL">
    <w:p w14:paraId="1004F55A" w14:textId="77777777" w:rsidR="00CE72F4" w:rsidRDefault="00CE72F4" w:rsidP="00500CFC">
      <w:pPr>
        <w:pStyle w:val="CommentText"/>
      </w:pPr>
      <w:r>
        <w:rPr>
          <w:rStyle w:val="CommentReference"/>
        </w:rPr>
        <w:annotationRef/>
      </w:r>
      <w:r>
        <w:t>Clear?</w:t>
      </w:r>
    </w:p>
  </w:comment>
  <w:comment w:id="9" w:author="Miller, Harvey J." w:date="2020-05-26T14:51:00Z" w:initials="MHJ">
    <w:p w14:paraId="29452735" w14:textId="77777777" w:rsidR="00CE72F4" w:rsidRDefault="00CE72F4" w:rsidP="00500CFC">
      <w:pPr>
        <w:pStyle w:val="CommentText"/>
      </w:pPr>
      <w:r>
        <w:rPr>
          <w:rStyle w:val="CommentReference"/>
        </w:rPr>
        <w:annotationRef/>
      </w:r>
      <w:r>
        <w:t>How is my change?</w:t>
      </w:r>
    </w:p>
  </w:comment>
  <w:comment w:id="10" w:author="Liu, Luyu" w:date="2020-05-27T14:17:00Z" w:initials="LL">
    <w:p w14:paraId="5CFDE7DB" w14:textId="77777777" w:rsidR="00CE72F4" w:rsidRDefault="00CE72F4" w:rsidP="00500CFC">
      <w:pPr>
        <w:pStyle w:val="CommentText"/>
      </w:pPr>
      <w:r>
        <w:rPr>
          <w:rStyle w:val="CommentReference"/>
        </w:rPr>
        <w:annotationRef/>
      </w:r>
      <w:r>
        <w:t>Good!</w:t>
      </w:r>
    </w:p>
  </w:comment>
  <w:comment w:id="11" w:author="Jonathan Scheff" w:date="2020-06-01T11:42:00Z" w:initials="JS">
    <w:p w14:paraId="13B4A0F7" w14:textId="77777777" w:rsidR="00CE72F4" w:rsidRDefault="00CE72F4" w:rsidP="00500CFC">
      <w:pPr>
        <w:pStyle w:val="CommentText"/>
      </w:pPr>
      <w:r>
        <w:rPr>
          <w:rStyle w:val="CommentReference"/>
        </w:rPr>
        <w:annotationRef/>
      </w:r>
      <w:r>
        <w:t>Sorry, I know you two commented about this already, but it doesn’t seem clear to me. “</w:t>
      </w:r>
      <w:proofErr w:type="gramStart"/>
      <w:r>
        <w:t>loss</w:t>
      </w:r>
      <w:proofErr w:type="gramEnd"/>
      <w:r>
        <w:t xml:space="preserve"> of 1200 ridership” – what does that mean? And “continued loss of almost 50% of daily ridership during the peak” – it’s not clear if it’s dropping by 50% every day, compared to the previous day, or if it’s happening only during peak … if you send me the numbers, I can help rephrase!</w:t>
      </w:r>
    </w:p>
  </w:comment>
  <w:comment w:id="12" w:author="Liu, Luyu" w:date="2020-06-01T13:53:00Z" w:initials="LL">
    <w:p w14:paraId="138FE67F" w14:textId="77777777" w:rsidR="00CE72F4" w:rsidRDefault="00CE72F4" w:rsidP="00500CFC">
      <w:pPr>
        <w:pStyle w:val="CommentText"/>
      </w:pPr>
      <w:r>
        <w:rPr>
          <w:rStyle w:val="CommentReference"/>
        </w:rPr>
        <w:annotationRef/>
      </w:r>
      <w:r>
        <w:t>I will just delete the 1200 ridership part, since I think the original paper itself is kind of ambiguous.</w:t>
      </w:r>
    </w:p>
  </w:comment>
  <w:comment w:id="13" w:author="Jonathan Scheff" w:date="2020-06-01T11:46:00Z" w:initials="JS">
    <w:p w14:paraId="128A438C" w14:textId="77777777" w:rsidR="00CE72F4" w:rsidRDefault="00CE72F4" w:rsidP="00500CFC">
      <w:pPr>
        <w:pStyle w:val="CommentText"/>
      </w:pPr>
      <w:r>
        <w:rPr>
          <w:rStyle w:val="CommentReference"/>
        </w:rPr>
        <w:annotationRef/>
      </w:r>
      <w:r>
        <w:t>I think this example needs a clear take-away. “</w:t>
      </w:r>
      <w:proofErr w:type="gramStart"/>
      <w:r>
        <w:t>there</w:t>
      </w:r>
      <w:proofErr w:type="gramEnd"/>
      <w:r>
        <w:t xml:space="preserve"> were social differences in the ability for people … land value” doesn’t actually say what the differences were. I think you mean that neighborhoods with higher land value were more able to change their daily routine and avoid public transit? </w:t>
      </w:r>
    </w:p>
  </w:comment>
  <w:comment w:id="14" w:author="Liu, Luyu" w:date="2020-06-01T13:54:00Z" w:initials="LL">
    <w:p w14:paraId="5D4E082E" w14:textId="77777777" w:rsidR="00CE72F4" w:rsidRDefault="00CE72F4" w:rsidP="00500CFC">
      <w:pPr>
        <w:pStyle w:val="CommentText"/>
      </w:pPr>
      <w:r>
        <w:rPr>
          <w:rStyle w:val="CommentReference"/>
        </w:rPr>
        <w:annotationRef/>
      </w:r>
      <w:r>
        <w:t>I rephrased the sentences. Yes, but land value is not the focus of the paper. The paper was more focusing on life fixity, which is measured by land value.</w:t>
      </w:r>
    </w:p>
  </w:comment>
  <w:comment w:id="15" w:author="Liu, Luyu" w:date="2020-05-27T14:52:00Z" w:initials="LL">
    <w:p w14:paraId="159CC101" w14:textId="77777777" w:rsidR="00CE72F4" w:rsidRDefault="00CE72F4" w:rsidP="00500CFC">
      <w:pPr>
        <w:pStyle w:val="CommentText"/>
      </w:pPr>
      <w:r>
        <w:rPr>
          <w:rStyle w:val="CommentReference"/>
        </w:rPr>
        <w:annotationRef/>
      </w:r>
      <w:r>
        <w:t xml:space="preserve">I still feel </w:t>
      </w:r>
      <w:r w:rsidRPr="00626239">
        <w:t>reluctant</w:t>
      </w:r>
      <w:r>
        <w:t xml:space="preserve"> to call COVID-19 an opportunity. </w:t>
      </w:r>
    </w:p>
  </w:comment>
  <w:comment w:id="16" w:author="Liu, Luyu" w:date="2020-05-27T23:53:00Z" w:initials="LL">
    <w:p w14:paraId="39A4F33E" w14:textId="77777777" w:rsidR="00CE72F4" w:rsidRDefault="00CE72F4" w:rsidP="00500CFC">
      <w:pPr>
        <w:pStyle w:val="CommentText"/>
      </w:pPr>
      <w:r>
        <w:rPr>
          <w:rStyle w:val="CommentReference"/>
        </w:rPr>
        <w:annotationRef/>
      </w:r>
      <w:r>
        <w:t>Even with these adjective.</w:t>
      </w:r>
    </w:p>
  </w:comment>
  <w:comment w:id="17" w:author="Miller, Harvey J." w:date="2020-06-01T09:34:00Z" w:initials="MHJ">
    <w:p w14:paraId="08146DFD" w14:textId="77777777" w:rsidR="00CE72F4" w:rsidRDefault="00CE72F4" w:rsidP="00500CFC">
      <w:pPr>
        <w:pStyle w:val="CommentText"/>
      </w:pPr>
      <w:r>
        <w:rPr>
          <w:rStyle w:val="CommentReference"/>
        </w:rPr>
        <w:annotationRef/>
      </w:r>
      <w:r>
        <w:t>I get it. How's this?</w:t>
      </w:r>
    </w:p>
  </w:comment>
  <w:comment w:id="18" w:author="Liu, Luyu" w:date="2020-06-01T14:09:00Z" w:initials="LL">
    <w:p w14:paraId="12CC3BEF" w14:textId="77777777" w:rsidR="00CE72F4" w:rsidRDefault="00CE72F4" w:rsidP="00500CFC">
      <w:pPr>
        <w:pStyle w:val="CommentText"/>
      </w:pPr>
      <w:r>
        <w:rPr>
          <w:rStyle w:val="CommentReference"/>
        </w:rPr>
        <w:annotationRef/>
      </w:r>
      <w:r>
        <w:t>Better</w:t>
      </w:r>
    </w:p>
  </w:comment>
  <w:comment w:id="23" w:author="Jonathan Scheff" w:date="2020-05-29T07:16:00Z" w:initials="JS">
    <w:p w14:paraId="4023FC11" w14:textId="77777777" w:rsidR="00CE72F4" w:rsidRDefault="00CE72F4" w:rsidP="00500CFC">
      <w:pPr>
        <w:pStyle w:val="CommentText"/>
      </w:pPr>
      <w:r>
        <w:rPr>
          <w:rStyle w:val="CommentReference"/>
        </w:rPr>
        <w:annotationRef/>
      </w:r>
      <w:r>
        <w:t>The T-test is fine, but not particularly informative here. The SD is more helpful, or you could calculate the RMSE.</w:t>
      </w:r>
    </w:p>
  </w:comment>
  <w:comment w:id="24" w:author="Jonathan Scheff" w:date="2020-05-29T07:18:00Z" w:initials="JS">
    <w:p w14:paraId="3F89F384" w14:textId="77777777" w:rsidR="00CE72F4" w:rsidRDefault="00CE72F4" w:rsidP="00500CFC">
      <w:pPr>
        <w:pStyle w:val="CommentText"/>
      </w:pPr>
      <w:r>
        <w:rPr>
          <w:rStyle w:val="CommentReference"/>
        </w:rPr>
        <w:annotationRef/>
      </w:r>
      <w:r>
        <w:t>The broad distribution of the difference scores comes from both sides: Transit’s data are an approximation, and so are the agencies’: the method of counting varies greatly from agency to agency (APC data, which itself is very variable, especially during COVID where rear-door boarding or other policies may affect the counts; estimates built off of turnstile counts; etc.). It might be worth noting this to give a frame of reference as to what kind of precision is possible. This is particularly true for agencies’ daily counts, which the agencies have told me can only be used as rough approximations and definitely not “true” values.</w:t>
      </w:r>
    </w:p>
    <w:p w14:paraId="2A4FD28A" w14:textId="77777777" w:rsidR="00CE72F4" w:rsidRDefault="00CE72F4" w:rsidP="00500CFC">
      <w:pPr>
        <w:pStyle w:val="CommentText"/>
      </w:pPr>
    </w:p>
    <w:p w14:paraId="534CCBD4" w14:textId="77777777" w:rsidR="00CE72F4" w:rsidRDefault="00CE72F4" w:rsidP="00500CFC">
      <w:pPr>
        <w:pStyle w:val="CommentText"/>
      </w:pPr>
      <w:r>
        <w:t>I made a suggestion for the wording, but obviously if that doesn’t work, change it back!</w:t>
      </w:r>
    </w:p>
  </w:comment>
  <w:comment w:id="25" w:author="Liu, Luyu" w:date="2020-05-30T16:30:00Z" w:initials="LL">
    <w:p w14:paraId="443459BC" w14:textId="77777777" w:rsidR="00CE72F4" w:rsidRDefault="00CE72F4" w:rsidP="00500CFC">
      <w:pPr>
        <w:pStyle w:val="CommentText"/>
      </w:pPr>
      <w:r>
        <w:rPr>
          <w:rStyle w:val="CommentReference"/>
        </w:rPr>
        <w:annotationRef/>
      </w:r>
      <w:r>
        <w:t>I think this is a very valuable complement. I will definitely keep it.</w:t>
      </w:r>
    </w:p>
  </w:comment>
  <w:comment w:id="26" w:author="Miller, Harvey J." w:date="2020-06-01T09:35:00Z" w:initials="MHJ">
    <w:p w14:paraId="27635358" w14:textId="77777777" w:rsidR="00CE72F4" w:rsidRDefault="00CE72F4" w:rsidP="00500CFC">
      <w:pPr>
        <w:pStyle w:val="CommentText"/>
      </w:pPr>
      <w:r>
        <w:rPr>
          <w:rStyle w:val="CommentReference"/>
        </w:rPr>
        <w:annotationRef/>
      </w:r>
      <w:r>
        <w:t>Agree.</w:t>
      </w:r>
    </w:p>
  </w:comment>
  <w:comment w:id="22" w:author="Miller, Harvey J." w:date="2020-05-26T15:02:00Z" w:initials="MHJ">
    <w:p w14:paraId="28812CD7" w14:textId="77777777" w:rsidR="00CE72F4" w:rsidRDefault="00CE72F4" w:rsidP="00500CFC">
      <w:pPr>
        <w:pStyle w:val="CommentText"/>
      </w:pPr>
      <w:r>
        <w:rPr>
          <w:rStyle w:val="CommentReference"/>
        </w:rPr>
        <w:annotationRef/>
      </w:r>
      <w:r w:rsidRPr="003E0E31">
        <w:rPr>
          <w:b/>
        </w:rPr>
        <w:t>Jonathan –</w:t>
      </w:r>
      <w:r>
        <w:t xml:space="preserve"> anything you can add here?</w:t>
      </w:r>
    </w:p>
  </w:comment>
  <w:comment w:id="52" w:author="Liu, Luyu" w:date="2020-05-28T00:35:00Z" w:initials="LL">
    <w:p w14:paraId="7EA1EDB9" w14:textId="77777777" w:rsidR="00CE72F4" w:rsidRDefault="00CE72F4" w:rsidP="00500CFC">
      <w:pPr>
        <w:pStyle w:val="CommentText"/>
      </w:pPr>
      <w:r>
        <w:rPr>
          <w:rStyle w:val="CommentReference"/>
        </w:rPr>
        <w:annotationRef/>
      </w:r>
      <w:r>
        <w:t>Jonathan – I guess you may want to add or comment on this part.</w:t>
      </w:r>
    </w:p>
  </w:comment>
  <w:comment w:id="77" w:author="Miller, Harvey J." w:date="2020-05-20T11:38:00Z" w:initials="MHJ">
    <w:p w14:paraId="66FFF7CA" w14:textId="77777777" w:rsidR="00906235" w:rsidRDefault="00906235" w:rsidP="00906235">
      <w:pPr>
        <w:pStyle w:val="CommentText"/>
      </w:pPr>
      <w:r>
        <w:rPr>
          <w:rStyle w:val="CommentReference"/>
        </w:rPr>
        <w:annotationRef/>
      </w:r>
      <w:r>
        <w:t>Is this a better way of saying this? Not sure.</w:t>
      </w:r>
    </w:p>
  </w:comment>
  <w:comment w:id="78" w:author="Liu, Luyu" w:date="2020-05-21T17:32:00Z" w:initials="LL">
    <w:p w14:paraId="04D1F19B" w14:textId="77777777" w:rsidR="00906235" w:rsidRDefault="00906235" w:rsidP="00906235">
      <w:pPr>
        <w:pStyle w:val="CommentText"/>
      </w:pPr>
      <w:r>
        <w:rPr>
          <w:rStyle w:val="CommentReference"/>
        </w:rPr>
        <w:annotationRef/>
      </w:r>
      <w:r>
        <w:t>Better?</w:t>
      </w:r>
    </w:p>
  </w:comment>
  <w:comment w:id="79" w:author="Miller, Harvey J." w:date="2020-05-20T11:38:00Z" w:initials="MHJ">
    <w:p w14:paraId="2529C633" w14:textId="77777777" w:rsidR="00CE72F4" w:rsidRDefault="00CE72F4" w:rsidP="00500CFC">
      <w:pPr>
        <w:pStyle w:val="CommentText"/>
      </w:pPr>
      <w:r>
        <w:rPr>
          <w:rStyle w:val="CommentReference"/>
        </w:rPr>
        <w:annotationRef/>
      </w:r>
      <w:r>
        <w:t>Is this a better way of saying this? Not sure.</w:t>
      </w:r>
    </w:p>
  </w:comment>
  <w:comment w:id="80" w:author="Liu, Luyu" w:date="2020-05-21T17:32:00Z" w:initials="LL">
    <w:p w14:paraId="4EA54CE5" w14:textId="77777777" w:rsidR="00CE72F4" w:rsidRDefault="00CE72F4" w:rsidP="00500CFC">
      <w:pPr>
        <w:pStyle w:val="CommentText"/>
      </w:pPr>
      <w:r>
        <w:rPr>
          <w:rStyle w:val="CommentReference"/>
        </w:rPr>
        <w:annotationRef/>
      </w:r>
      <w:r>
        <w:t>Better?</w:t>
      </w:r>
    </w:p>
  </w:comment>
  <w:comment w:id="75" w:author="Jonathan Scheff" w:date="2020-06-01T11:56:00Z" w:initials="JS">
    <w:p w14:paraId="3683DA23" w14:textId="77777777" w:rsidR="00CE72F4" w:rsidRDefault="00CE72F4" w:rsidP="00500CFC">
      <w:pPr>
        <w:pStyle w:val="CommentText"/>
      </w:pPr>
      <w:r>
        <w:rPr>
          <w:rStyle w:val="CommentReference"/>
        </w:rPr>
        <w:annotationRef/>
      </w:r>
    </w:p>
  </w:comment>
  <w:comment w:id="105" w:author="Miller, Harvey J." w:date="2020-05-26T15:17:00Z" w:initials="MHJ">
    <w:p w14:paraId="7B544E99" w14:textId="77777777" w:rsidR="00CE72F4" w:rsidRDefault="00CE72F4" w:rsidP="00500CFC">
      <w:pPr>
        <w:pStyle w:val="CommentText"/>
      </w:pPr>
      <w:r>
        <w:rPr>
          <w:rStyle w:val="CommentReference"/>
        </w:rPr>
        <w:annotationRef/>
      </w:r>
      <w:r>
        <w:t>Is this meant to be a reference?</w:t>
      </w:r>
    </w:p>
  </w:comment>
  <w:comment w:id="109" w:author="Jonathan Scheff" w:date="2020-06-01T13:11:00Z" w:initials="JS">
    <w:p w14:paraId="6C583446" w14:textId="77777777" w:rsidR="00CE72F4" w:rsidRDefault="00CE72F4" w:rsidP="00500CFC">
      <w:pPr>
        <w:pStyle w:val="CommentText"/>
      </w:pPr>
      <w:r>
        <w:rPr>
          <w:rStyle w:val="CommentReference"/>
        </w:rPr>
        <w:annotationRef/>
      </w:r>
    </w:p>
  </w:comment>
  <w:comment w:id="110" w:author="Jonathan Scheff" w:date="2020-06-01T13:18:00Z" w:initials="JS">
    <w:p w14:paraId="0EDA4277" w14:textId="77777777" w:rsidR="00CE72F4" w:rsidRDefault="00CE72F4" w:rsidP="00500CFC">
      <w:pPr>
        <w:pStyle w:val="CommentText"/>
      </w:pPr>
      <w:r>
        <w:rPr>
          <w:rStyle w:val="CommentReference"/>
        </w:rPr>
        <w:annotationRef/>
      </w:r>
    </w:p>
  </w:comment>
  <w:comment w:id="117" w:author="Jonathan Scheff" w:date="2020-06-01T13:16:00Z" w:initials="JS">
    <w:p w14:paraId="66348B65" w14:textId="77777777" w:rsidR="00CE72F4" w:rsidRDefault="00CE72F4" w:rsidP="00500CFC">
      <w:pPr>
        <w:pStyle w:val="CommentText"/>
      </w:pPr>
      <w:r>
        <w:rPr>
          <w:rStyle w:val="CommentReference"/>
        </w:rPr>
        <w:annotationRef/>
      </w:r>
      <w:r>
        <w:t>I think you have to be careful about what you are measuring and estimating; risk of being exposed to the virus is certainly related to whether people stopped using transit early relative to the spread of COVID, but they aren’t the same thing. Suggested language is to align a bit more with what you are calculating.</w:t>
      </w:r>
    </w:p>
  </w:comment>
  <w:comment w:id="118" w:author="Liu, Luyu" w:date="2020-06-01T14:12:00Z" w:initials="LL">
    <w:p w14:paraId="08D49C6D" w14:textId="77777777" w:rsidR="00CE72F4" w:rsidRDefault="00CE72F4" w:rsidP="00500CFC">
      <w:pPr>
        <w:pStyle w:val="CommentText"/>
      </w:pPr>
      <w:r>
        <w:rPr>
          <w:rStyle w:val="CommentReference"/>
        </w:rPr>
        <w:annotationRef/>
      </w:r>
      <w:r>
        <w:t>Agree.</w:t>
      </w:r>
    </w:p>
  </w:comment>
  <w:comment w:id="121" w:author="Liu, Luyu" w:date="2020-05-12T17:58:00Z" w:initials="LL">
    <w:p w14:paraId="5F81C94D" w14:textId="77777777" w:rsidR="00CE72F4" w:rsidRDefault="00CE72F4" w:rsidP="00500CFC">
      <w:pPr>
        <w:pStyle w:val="CommentText"/>
      </w:pPr>
      <w:r>
        <w:rPr>
          <w:rStyle w:val="CommentReference"/>
        </w:rPr>
        <w:annotationRef/>
      </w:r>
      <w:r>
        <w:t xml:space="preserve">May need a section </w:t>
      </w:r>
      <w:r>
        <w:rPr>
          <w:rFonts w:hint="eastAsia"/>
        </w:rPr>
        <w:t>name</w:t>
      </w:r>
    </w:p>
  </w:comment>
  <w:comment w:id="160" w:author="Miller, Harvey J." w:date="2020-05-20T13:23:00Z" w:initials="MHJ">
    <w:p w14:paraId="111488A9" w14:textId="77777777" w:rsidR="00CE72F4" w:rsidRDefault="00CE72F4" w:rsidP="00500CFC">
      <w:pPr>
        <w:pStyle w:val="CommentText"/>
      </w:pPr>
      <w:r>
        <w:rPr>
          <w:rStyle w:val="CommentReference"/>
        </w:rPr>
        <w:annotationRef/>
      </w:r>
      <w:r>
        <w:t xml:space="preserve">This should be </w:t>
      </w:r>
      <w:proofErr w:type="gramStart"/>
      <w:r>
        <w:t>S(</w:t>
      </w:r>
      <w:proofErr w:type="gramEnd"/>
      <w:r>
        <w:t>p*)</w:t>
      </w:r>
    </w:p>
  </w:comment>
  <w:comment w:id="164" w:author="Jonathan Scheff" w:date="2020-06-01T13:34:00Z" w:initials="JS">
    <w:p w14:paraId="5BCB6E45" w14:textId="77777777" w:rsidR="00CE72F4" w:rsidRDefault="00CE72F4" w:rsidP="00500CFC">
      <w:pPr>
        <w:pStyle w:val="CommentText"/>
      </w:pPr>
      <w:r>
        <w:rPr>
          <w:rStyle w:val="CommentReference"/>
        </w:rPr>
        <w:annotationRef/>
      </w:r>
      <w:r>
        <w:t>Could be more clear. Mar 16- May 10 is all during COVID. So I think you mean that, for each day in this period, you compare it to a period before COVID. Which period? The same time a year ago? The same time a month ago?</w:t>
      </w:r>
    </w:p>
  </w:comment>
  <w:comment w:id="165" w:author="Liu, Luyu" w:date="2020-06-01T14:17:00Z" w:initials="LL">
    <w:p w14:paraId="265233B8" w14:textId="77777777" w:rsidR="00CE72F4" w:rsidRDefault="00CE72F4" w:rsidP="00500CFC">
      <w:pPr>
        <w:pStyle w:val="CommentText"/>
      </w:pPr>
      <w:r>
        <w:rPr>
          <w:rStyle w:val="CommentReference"/>
        </w:rPr>
        <w:annotationRef/>
      </w:r>
      <w:r>
        <w:t>I rephrased a little bit.</w:t>
      </w:r>
    </w:p>
    <w:p w14:paraId="3A96EDD7" w14:textId="77777777" w:rsidR="00CE72F4" w:rsidRDefault="00CE72F4" w:rsidP="00500CFC">
      <w:pPr>
        <w:pStyle w:val="CommentText"/>
      </w:pPr>
      <w:r>
        <w:t>We are comparing the “actual” hourly demand curve and the “normal” hourly demand curve for each day. The “normal” and “actual” corresponds to the field name in the hourly data.</w:t>
      </w:r>
    </w:p>
  </w:comment>
  <w:comment w:id="171" w:author="Liu, Luyu" w:date="2020-06-01T14:21:00Z" w:initials="LL">
    <w:p w14:paraId="4B2F1C55" w14:textId="77777777" w:rsidR="00CE72F4" w:rsidRDefault="00CE72F4" w:rsidP="00500CFC">
      <w:pPr>
        <w:pStyle w:val="CommentText"/>
      </w:pPr>
      <w:r>
        <w:rPr>
          <w:rStyle w:val="CommentReference"/>
        </w:rPr>
        <w:annotationRef/>
      </w:r>
      <w:r>
        <w:t>I deleted \sigma per Jonathan’s suggestion.</w:t>
      </w:r>
    </w:p>
  </w:comment>
  <w:comment w:id="172" w:author="Miller, Harvey J." w:date="2020-05-26T15:35:00Z" w:initials="MHJ">
    <w:p w14:paraId="695ED0CD" w14:textId="77777777" w:rsidR="00CE72F4" w:rsidRDefault="00CE72F4" w:rsidP="00500CFC">
      <w:pPr>
        <w:pStyle w:val="CommentText"/>
      </w:pPr>
      <w:r>
        <w:rPr>
          <w:rStyle w:val="CommentReference"/>
        </w:rPr>
        <w:annotationRef/>
      </w:r>
      <w:r>
        <w:t>It would be worthwhile reported the average and standard deviation floor values for the entire dataset.</w:t>
      </w:r>
    </w:p>
  </w:comment>
  <w:comment w:id="178" w:author="Miller, Harvey J." w:date="2020-05-27T09:56:00Z" w:initials="MHJ">
    <w:p w14:paraId="757D4633" w14:textId="77777777" w:rsidR="00CE72F4" w:rsidRDefault="00CE72F4" w:rsidP="00500CFC">
      <w:pPr>
        <w:pStyle w:val="CommentText"/>
      </w:pPr>
      <w:r>
        <w:rPr>
          <w:rStyle w:val="CommentReference"/>
        </w:rPr>
        <w:annotationRef/>
      </w:r>
      <w:r>
        <w:t xml:space="preserve">Again, what does -1.01 mean? Is that possible? </w:t>
      </w:r>
    </w:p>
  </w:comment>
  <w:comment w:id="179" w:author="Liu, Luyu" w:date="2020-05-27T15:16:00Z" w:initials="LL">
    <w:p w14:paraId="61FB0AC9" w14:textId="77777777" w:rsidR="00CE72F4" w:rsidRDefault="00CE72F4" w:rsidP="00500CFC">
      <w:pPr>
        <w:pStyle w:val="CommentText"/>
      </w:pPr>
      <w:r>
        <w:rPr>
          <w:rStyle w:val="CommentReference"/>
        </w:rPr>
        <w:annotationRef/>
      </w:r>
      <w:r>
        <w:t>It is. Because there is a b in the logistic model, so the B value can exceed 1.</w:t>
      </w:r>
    </w:p>
    <w:p w14:paraId="76D9AF63" w14:textId="77777777" w:rsidR="00CE72F4" w:rsidRDefault="00CE72F4" w:rsidP="00500CFC">
      <w:pPr>
        <w:pStyle w:val="CommentText"/>
      </w:pPr>
      <w:r>
        <w:t xml:space="preserve">That is to say, the normal level before </w:t>
      </w:r>
      <w:proofErr w:type="spellStart"/>
      <w:r>
        <w:t>covid</w:t>
      </w:r>
      <w:proofErr w:type="spellEnd"/>
      <w:r>
        <w:t xml:space="preserve"> can be larger than 0. Therefore, the decline can exceed 100%. But you see, it’s not ridiculously large, so it’s okay.</w:t>
      </w:r>
    </w:p>
  </w:comment>
  <w:comment w:id="255" w:author="Jonathan Scheff" w:date="2020-06-01T13:47:00Z" w:initials="JS">
    <w:p w14:paraId="182A5829" w14:textId="77777777" w:rsidR="00CE72F4" w:rsidRDefault="00CE72F4" w:rsidP="00500CFC">
      <w:pPr>
        <w:pStyle w:val="CommentText"/>
      </w:pPr>
      <w:r>
        <w:rPr>
          <w:rStyle w:val="CommentReference"/>
        </w:rPr>
        <w:annotationRef/>
      </w:r>
      <w:r>
        <w:t>I would cut this. Our survey was of ACTIVE Transit app users; thus, people who were presumably using transit. If people were staying home, then they likely weren’t using transit as much – thus our survey is a poor measure of the people who were working from home. The top five occupations that WERE using the app would be a better thing to cite here: active users of the app were in food service and health occupations disproportionately, consistent with the fact that people using transit (and Transit) are those who have to.</w:t>
      </w:r>
    </w:p>
  </w:comment>
  <w:comment w:id="270" w:author="Jonathan Scheff" w:date="2020-06-01T14:05:00Z" w:initials="JS">
    <w:p w14:paraId="2B84E5A7" w14:textId="77777777" w:rsidR="00CE72F4" w:rsidRDefault="00CE72F4" w:rsidP="00500CFC">
      <w:pPr>
        <w:pStyle w:val="CommentText"/>
      </w:pPr>
      <w:r>
        <w:rPr>
          <w:rStyle w:val="CommentReference"/>
        </w:rPr>
        <w:annotationRef/>
      </w:r>
      <w:r>
        <w:t>Your collinearity points have been spot on. This is a great point here.</w:t>
      </w:r>
    </w:p>
  </w:comment>
  <w:comment w:id="277" w:author="Miller, Harvey J." w:date="2020-05-26T16:03:00Z" w:initials="MHJ">
    <w:p w14:paraId="246AF975" w14:textId="77777777" w:rsidR="00CE72F4" w:rsidRDefault="00CE72F4" w:rsidP="00500CFC">
      <w:pPr>
        <w:pStyle w:val="CommentText"/>
      </w:pPr>
      <w:r>
        <w:rPr>
          <w:rStyle w:val="CommentReference"/>
        </w:rPr>
        <w:annotationRef/>
      </w:r>
      <w:r>
        <w:t>Any reference to back this up?</w:t>
      </w:r>
    </w:p>
  </w:comment>
  <w:comment w:id="302" w:author="Jonathan Scheff" w:date="2020-06-01T14:19:00Z" w:initials="JS">
    <w:p w14:paraId="36F0C36A" w14:textId="77777777" w:rsidR="00CE72F4" w:rsidRDefault="00CE72F4" w:rsidP="00500CFC">
      <w:pPr>
        <w:pStyle w:val="CommentText"/>
      </w:pPr>
      <w:r>
        <w:rPr>
          <w:rStyle w:val="CommentReference"/>
        </w:rPr>
        <w:annotationRef/>
      </w:r>
      <w:r>
        <w:t>I was just changing these to be consistent, but it would be worth checking the publication’s style guide on numbers.</w:t>
      </w:r>
    </w:p>
  </w:comment>
  <w:comment w:id="303" w:author="Liu, Luyu" w:date="2020-06-01T22:31:00Z" w:initials="LL">
    <w:p w14:paraId="4D857F0A" w14:textId="77777777" w:rsidR="00CE72F4" w:rsidRDefault="00CE72F4" w:rsidP="00500CFC">
      <w:pPr>
        <w:pStyle w:val="CommentText"/>
      </w:pPr>
      <w:r>
        <w:rPr>
          <w:rStyle w:val="CommentReference"/>
        </w:rPr>
        <w:annotationRef/>
      </w:r>
      <w:r>
        <w:t>I don’t get it. I didn’t see any regulation that explicitly says all numbers need to be expressed as in words format</w:t>
      </w:r>
    </w:p>
  </w:comment>
  <w:comment w:id="337" w:author="Liu, Luyu" w:date="2020-06-01T23:50:00Z" w:initials="LL">
    <w:p w14:paraId="7906CEC9" w14:textId="74365F98" w:rsidR="00CE72F4" w:rsidRDefault="00CE72F4">
      <w:pPr>
        <w:pStyle w:val="CommentText"/>
      </w:pPr>
      <w:r>
        <w:rPr>
          <w:rStyle w:val="CommentReference"/>
        </w:rPr>
        <w:annotationRef/>
      </w:r>
      <w:r>
        <w:t>Added per Jonathan’s comment.</w:t>
      </w:r>
    </w:p>
  </w:comment>
  <w:comment w:id="350" w:author="Jonathan Scheff" w:date="2020-06-01T14:23:00Z" w:initials="JS">
    <w:p w14:paraId="1567920E" w14:textId="77777777" w:rsidR="00CE72F4" w:rsidRDefault="00CE72F4" w:rsidP="00500CFC">
      <w:pPr>
        <w:pStyle w:val="CommentText"/>
      </w:pPr>
      <w:r>
        <w:rPr>
          <w:rStyle w:val="CommentReference"/>
        </w:rPr>
        <w:annotationRef/>
      </w:r>
      <w:r>
        <w:t>You are excluding negative values, but I don’t think that makes sense. Negative response intervals mean that the cliff or floor happened after the first reported case, but there is still value in knowing whether they were small negative values or large negative values. Your last sentence here is a fine point to make: that floor values were never reached before the first case, but there is still value in knowing HOW negative the response intervals are.</w:t>
      </w:r>
    </w:p>
    <w:p w14:paraId="415ADA62" w14:textId="77777777" w:rsidR="00CE72F4" w:rsidRDefault="00CE72F4" w:rsidP="00500CFC">
      <w:pPr>
        <w:pStyle w:val="CommentText"/>
      </w:pPr>
    </w:p>
    <w:p w14:paraId="5578BD63" w14:textId="77777777" w:rsidR="00CE72F4" w:rsidRDefault="00CE72F4" w:rsidP="00500CFC">
      <w:pPr>
        <w:pStyle w:val="CommentText"/>
      </w:pPr>
      <w:r>
        <w:t xml:space="preserve">Also, Figure 4 doesn’t convey much. If you assume a larger incubation lag, then of course fewer systems will have positive response intervals. I would remove this figure. </w:t>
      </w:r>
    </w:p>
  </w:comment>
  <w:comment w:id="366" w:author="Miller, Harvey J." w:date="2020-05-22T15:40:00Z" w:initials="MHJ">
    <w:p w14:paraId="14066C5D" w14:textId="77777777" w:rsidR="00CE72F4" w:rsidRDefault="00CE72F4" w:rsidP="00500CFC">
      <w:pPr>
        <w:pStyle w:val="CommentText"/>
      </w:pPr>
      <w:r>
        <w:rPr>
          <w:rStyle w:val="CommentReference"/>
        </w:rPr>
        <w:annotationRef/>
      </w:r>
      <w:r>
        <w:t>Check this</w:t>
      </w:r>
    </w:p>
  </w:comment>
  <w:comment w:id="406" w:author="Miller, Harvey J." w:date="2020-05-22T15:41:00Z" w:initials="MHJ">
    <w:p w14:paraId="5577E6C1" w14:textId="77777777" w:rsidR="00CE72F4" w:rsidRDefault="00CE72F4" w:rsidP="00500CFC">
      <w:pPr>
        <w:pStyle w:val="CommentText"/>
      </w:pPr>
      <w:r>
        <w:rPr>
          <w:rStyle w:val="CommentReference"/>
        </w:rPr>
        <w:annotationRef/>
      </w:r>
      <w:r>
        <w:t>Cliff point!</w:t>
      </w:r>
    </w:p>
  </w:comment>
  <w:comment w:id="359" w:author="Miller, Harvey J." w:date="2020-05-26T16:53:00Z" w:initials="MHJ">
    <w:p w14:paraId="73DC5214" w14:textId="77777777" w:rsidR="00CE72F4" w:rsidRDefault="00CE72F4" w:rsidP="00500CFC">
      <w:pPr>
        <w:pStyle w:val="CommentText"/>
      </w:pPr>
      <w:r>
        <w:rPr>
          <w:rStyle w:val="CommentReference"/>
        </w:rPr>
        <w:annotationRef/>
      </w:r>
      <w:r>
        <w:t>Perhaps delete this section. Nothing much to see here.</w:t>
      </w:r>
    </w:p>
  </w:comment>
  <w:comment w:id="360" w:author="Liu, Luyu" w:date="2020-05-27T20:09:00Z" w:initials="LL">
    <w:p w14:paraId="6645AC8B" w14:textId="77777777" w:rsidR="00CE72F4" w:rsidRDefault="00CE72F4" w:rsidP="00500CFC">
      <w:pPr>
        <w:pStyle w:val="CommentText"/>
      </w:pPr>
      <w:r>
        <w:rPr>
          <w:rStyle w:val="CommentReference"/>
        </w:rPr>
        <w:annotationRef/>
      </w:r>
      <w:r>
        <w:t xml:space="preserve">I think I will keep this graph, since we show other parameters’ spatial pattern. </w:t>
      </w:r>
    </w:p>
  </w:comment>
  <w:comment w:id="427" w:author="Jonathan Scheff" w:date="2020-06-01T14:34:00Z" w:initials="JS">
    <w:p w14:paraId="19F94443" w14:textId="77777777" w:rsidR="00CE72F4" w:rsidRDefault="00CE72F4" w:rsidP="00500CFC">
      <w:pPr>
        <w:pStyle w:val="CommentText"/>
      </w:pPr>
      <w:r>
        <w:rPr>
          <w:rStyle w:val="CommentReference"/>
        </w:rPr>
        <w:annotationRef/>
      </w:r>
      <w:r>
        <w:t>In this section, you discuss the link between the Procrustes distance (change in daily patterns) and floor values (total drop in demand due to COVID-19). I think:</w:t>
      </w:r>
    </w:p>
    <w:p w14:paraId="0ABC8A2C" w14:textId="77777777" w:rsidR="00CE72F4" w:rsidRDefault="00CE72F4" w:rsidP="00500CFC">
      <w:pPr>
        <w:pStyle w:val="CommentText"/>
      </w:pPr>
    </w:p>
    <w:p w14:paraId="7E0D6690" w14:textId="77777777" w:rsidR="00CE72F4" w:rsidRDefault="00CE72F4" w:rsidP="00500CFC">
      <w:pPr>
        <w:pStyle w:val="CommentText"/>
        <w:numPr>
          <w:ilvl w:val="0"/>
          <w:numId w:val="16"/>
        </w:numPr>
      </w:pPr>
      <w:r>
        <w:t xml:space="preserve">You could sum up what this means for the reader. See suggested first sentence. </w:t>
      </w:r>
    </w:p>
    <w:p w14:paraId="6324A56F" w14:textId="77777777" w:rsidR="00CE72F4" w:rsidRDefault="00CE72F4" w:rsidP="00500CFC">
      <w:pPr>
        <w:pStyle w:val="CommentText"/>
        <w:numPr>
          <w:ilvl w:val="0"/>
          <w:numId w:val="16"/>
        </w:numPr>
      </w:pPr>
      <w:r>
        <w:t>You try to find a geographical pattern and you link to floor values, but I think you need to look for driving variables: % African American, income, occupational distribution according to census data, etc. Because I think the question is: where the daily patterns changed more, does that mean there were fewer essential workers and more work-at-home types? And were there a lower ratio of vulnerable segments?</w:t>
      </w:r>
    </w:p>
  </w:comment>
  <w:comment w:id="428" w:author="Liu, Luyu" w:date="2020-06-01T22:40:00Z" w:initials="LL">
    <w:p w14:paraId="7A776525" w14:textId="2630BCB5" w:rsidR="00CE72F4" w:rsidRDefault="00CE72F4">
      <w:pPr>
        <w:pStyle w:val="CommentText"/>
      </w:pPr>
      <w:r>
        <w:rPr>
          <w:rStyle w:val="CommentReference"/>
        </w:rPr>
        <w:annotationRef/>
      </w:r>
      <w:r>
        <w:t>I didn’t want to start the paragraph by connecting the two, since I thought this is more like a secondary conclusion. But I think Jonathan’s idea is also good and even better, since the structure is more compact. But I won’t do the correlation analysis, since I believe the correlation between the two measures are enough.</w:t>
      </w:r>
    </w:p>
  </w:comment>
  <w:comment w:id="442" w:author="Jonathan Scheff" w:date="2020-06-01T14:40:00Z" w:initials="JS">
    <w:p w14:paraId="0FEB8EBC" w14:textId="77777777" w:rsidR="00CE72F4" w:rsidRDefault="00CE72F4" w:rsidP="00500CFC">
      <w:pPr>
        <w:pStyle w:val="CommentText"/>
      </w:pPr>
      <w:r>
        <w:rPr>
          <w:rStyle w:val="CommentReference"/>
        </w:rPr>
        <w:annotationRef/>
      </w:r>
      <w:r>
        <w:t xml:space="preserve">This implies that age of the community is a variable associated with Pro. </w:t>
      </w:r>
      <w:proofErr w:type="gramStart"/>
      <w:r>
        <w:t>distance</w:t>
      </w:r>
      <w:proofErr w:type="gramEnd"/>
      <w:r>
        <w:t xml:space="preserve">. But I think that is just a visual scan, correct? I would cut a lot of this section and re-word to make a clear, measured statement about the link between Pro. </w:t>
      </w:r>
      <w:proofErr w:type="gramStart"/>
      <w:r>
        <w:t>distance</w:t>
      </w:r>
      <w:proofErr w:type="gramEnd"/>
      <w:r>
        <w:t xml:space="preserve"> and the variables you did measure.</w:t>
      </w:r>
    </w:p>
  </w:comment>
  <w:comment w:id="443" w:author="Liu, Luyu" w:date="2020-06-01T22:40:00Z" w:initials="LL">
    <w:p w14:paraId="63454C19" w14:textId="76A88FFA" w:rsidR="00CE72F4" w:rsidRDefault="00CE72F4">
      <w:pPr>
        <w:pStyle w:val="CommentText"/>
      </w:pPr>
      <w:r>
        <w:rPr>
          <w:rStyle w:val="CommentReference"/>
        </w:rPr>
        <w:annotationRef/>
      </w:r>
      <w:r>
        <w:t>I will just remove older. Again, I wasn’t trying to primarily connecting the Procrustes distance and floor value, nor I want to discuss about the relationship between Procrustes distance and other factors.</w:t>
      </w:r>
    </w:p>
    <w:p w14:paraId="3BA86694" w14:textId="79AB2D68" w:rsidR="00CE72F4" w:rsidRDefault="00CE72F4">
      <w:pPr>
        <w:pStyle w:val="CommentText"/>
      </w:pPr>
      <w:r>
        <w:t>Another primary reason for that is: the data is not complete. We missed almost 30 systems. And I did not want to open another gate in an already 8k long paper.</w:t>
      </w:r>
    </w:p>
  </w:comment>
  <w:comment w:id="529" w:author="Miller, Harvey J." w:date="2020-05-27T12:02:00Z" w:initials="MHJ">
    <w:p w14:paraId="5ACF7BFE" w14:textId="77777777" w:rsidR="00CE72F4" w:rsidRDefault="00CE72F4" w:rsidP="00500CFC">
      <w:pPr>
        <w:pStyle w:val="CommentText"/>
      </w:pPr>
      <w:r>
        <w:rPr>
          <w:rStyle w:val="CommentReference"/>
        </w:rPr>
        <w:annotationRef/>
      </w:r>
      <w:r>
        <w:t>I think you should only show the average Procrustes distance only; I'm not sure what the stretch factor shows that is different. This will give you more room to make the graph bigger and clearer.</w:t>
      </w:r>
    </w:p>
    <w:p w14:paraId="64D493DE" w14:textId="77777777" w:rsidR="00CE72F4" w:rsidRDefault="00CE72F4" w:rsidP="00500CFC">
      <w:pPr>
        <w:pStyle w:val="CommentText"/>
      </w:pPr>
    </w:p>
    <w:p w14:paraId="4A398842" w14:textId="77777777" w:rsidR="00CE72F4" w:rsidRDefault="00CE72F4" w:rsidP="00500CFC">
      <w:pPr>
        <w:pStyle w:val="CommentText"/>
      </w:pPr>
      <w:r>
        <w:t xml:space="preserve">Also, just show the average distance plot, not the variances too. </w:t>
      </w:r>
    </w:p>
    <w:p w14:paraId="1C2D394D" w14:textId="77777777" w:rsidR="00CE72F4" w:rsidRDefault="00CE72F4" w:rsidP="00500CFC">
      <w:pPr>
        <w:pStyle w:val="CommentText"/>
      </w:pPr>
    </w:p>
    <w:p w14:paraId="0DFBF2FA" w14:textId="77777777" w:rsidR="00CE72F4" w:rsidRDefault="00CE72F4" w:rsidP="00500CFC">
      <w:pPr>
        <w:pStyle w:val="CommentText"/>
      </w:pPr>
      <w:r>
        <w:t xml:space="preserve">Also, can you identify weekdays versus weekend? My suggestion is to change the background color of the plot: clear (while) for weekdays; grey shade for weekends. </w:t>
      </w:r>
    </w:p>
  </w:comment>
  <w:comment w:id="564" w:author="Jonathan Scheff" w:date="2020-06-01T14:45:00Z" w:initials="JS">
    <w:p w14:paraId="15A5168C" w14:textId="77777777" w:rsidR="00CE72F4" w:rsidRDefault="00CE72F4" w:rsidP="00500CFC">
      <w:pPr>
        <w:pStyle w:val="CommentText"/>
      </w:pPr>
      <w:r>
        <w:rPr>
          <w:rStyle w:val="CommentReference"/>
        </w:rPr>
        <w:annotationRef/>
      </w:r>
      <w:r>
        <w:t>Well said</w:t>
      </w:r>
    </w:p>
  </w:comment>
  <w:comment w:id="566" w:author="Jonathan Scheff" w:date="2020-06-01T14:45:00Z" w:initials="JS">
    <w:p w14:paraId="795EB566" w14:textId="77777777" w:rsidR="00CE72F4" w:rsidRDefault="00CE72F4" w:rsidP="00500CFC">
      <w:pPr>
        <w:pStyle w:val="CommentText"/>
      </w:pPr>
      <w:r>
        <w:rPr>
          <w:rStyle w:val="CommentReference"/>
        </w:rPr>
        <w:annotationRef/>
      </w:r>
      <w:r>
        <w:t>It is also something we should look into more! Why are Transit’s car-access ratios so different from the ACS ratios?</w:t>
      </w:r>
    </w:p>
  </w:comment>
  <w:comment w:id="568" w:author="Jonathan Scheff" w:date="2020-06-01T14:48:00Z" w:initials="JS">
    <w:p w14:paraId="41620144" w14:textId="77777777" w:rsidR="00CE72F4" w:rsidRDefault="00CE72F4" w:rsidP="00500CFC">
      <w:pPr>
        <w:pStyle w:val="CommentText"/>
      </w:pPr>
      <w:r>
        <w:rPr>
          <w:rStyle w:val="CommentReference"/>
        </w:rPr>
        <w:annotationRef/>
      </w:r>
      <w:r>
        <w:t>I assume it’s more associated with policy: when stay-at-home orders are put into place and whether they are enforced. You addressed this momentarily with Seattle, I think, but it might be worth addressing more if you have the data handy. (In the section above, not just here)</w:t>
      </w:r>
    </w:p>
  </w:comment>
  <w:comment w:id="569" w:author="Liu, Luyu" w:date="2020-06-01T23:31:00Z" w:initials="LL">
    <w:p w14:paraId="3BA92F52" w14:textId="136E5AA5" w:rsidR="00CE72F4" w:rsidRDefault="00CE72F4">
      <w:pPr>
        <w:pStyle w:val="CommentText"/>
      </w:pPr>
      <w:r>
        <w:rPr>
          <w:rStyle w:val="CommentReference"/>
        </w:rPr>
        <w:annotationRef/>
      </w:r>
      <w:r>
        <w:t>Thanks for reminding me about this. I already have the data about the policy but never did the correlation. I added the corresponding part in the method and results section.</w:t>
      </w:r>
    </w:p>
  </w:comment>
  <w:comment w:id="578" w:author="Miller, Harvey J." w:date="2020-05-27T12:43:00Z" w:initials="MHJ">
    <w:p w14:paraId="67D7673E" w14:textId="77777777" w:rsidR="00CE72F4" w:rsidRDefault="00CE72F4" w:rsidP="00500CFC">
      <w:pPr>
        <w:pStyle w:val="CommentText"/>
      </w:pPr>
      <w:r>
        <w:rPr>
          <w:rStyle w:val="CommentReference"/>
        </w:rPr>
        <w:annotationRef/>
      </w:r>
    </w:p>
  </w:comment>
  <w:comment w:id="579" w:author="Miller, Harvey J." w:date="2020-05-27T12:43:00Z" w:initials="MHJ">
    <w:p w14:paraId="4DA091AF" w14:textId="77777777" w:rsidR="00CE72F4" w:rsidRDefault="00CE72F4" w:rsidP="00500CFC">
      <w:pPr>
        <w:pStyle w:val="CommentText"/>
      </w:pPr>
      <w:r>
        <w:rPr>
          <w:rStyle w:val="CommentReference"/>
        </w:rPr>
        <w:annotationRef/>
      </w:r>
      <w:r>
        <w:t>Might be deleted</w:t>
      </w:r>
    </w:p>
  </w:comment>
  <w:comment w:id="581" w:author="Miller, Harvey J." w:date="2020-05-27T13:22:00Z" w:initials="MHJ">
    <w:p w14:paraId="2401D073" w14:textId="77777777" w:rsidR="00CE72F4" w:rsidRDefault="00CE72F4" w:rsidP="00500CFC">
      <w:pPr>
        <w:pStyle w:val="CommentText"/>
        <w:tabs>
          <w:tab w:val="left" w:pos="990"/>
        </w:tabs>
      </w:pPr>
      <w:r>
        <w:rPr>
          <w:rStyle w:val="CommentReference"/>
        </w:rPr>
        <w:annotationRef/>
      </w:r>
      <w:r>
        <w:t>Might be deleted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4763E205" w15:done="1"/>
  <w15:commentEx w15:paraId="5DE2AF62" w15:done="1"/>
  <w15:commentEx w15:paraId="7F702252" w15:done="1"/>
  <w15:commentEx w15:paraId="0BE19ED3" w15:done="1"/>
  <w15:commentEx w15:paraId="6996C204" w15:done="1"/>
  <w15:commentEx w15:paraId="579E0A97" w15:paraIdParent="6996C204" w15:done="1"/>
  <w15:commentEx w15:paraId="65091559" w15:done="1"/>
  <w15:commentEx w15:paraId="2884F703" w15:done="1"/>
  <w15:commentEx w15:paraId="1004F55A" w15:paraIdParent="2884F703" w15:done="1"/>
  <w15:commentEx w15:paraId="29452735" w15:paraIdParent="2884F703" w15:done="1"/>
  <w15:commentEx w15:paraId="5CFDE7DB" w15:paraIdParent="2884F703" w15:done="1"/>
  <w15:commentEx w15:paraId="13B4A0F7" w15:done="0"/>
  <w15:commentEx w15:paraId="138FE67F" w15:paraIdParent="13B4A0F7" w15:done="0"/>
  <w15:commentEx w15:paraId="128A438C" w15:done="0"/>
  <w15:commentEx w15:paraId="5D4E082E" w15:paraIdParent="128A438C" w15:done="0"/>
  <w15:commentEx w15:paraId="159CC101" w15:done="1"/>
  <w15:commentEx w15:paraId="39A4F33E" w15:paraIdParent="159CC101" w15:done="1"/>
  <w15:commentEx w15:paraId="08146DFD" w15:paraIdParent="159CC101" w15:done="1"/>
  <w15:commentEx w15:paraId="12CC3BEF" w15:paraIdParent="159CC101" w15:done="1"/>
  <w15:commentEx w15:paraId="4023FC11" w15:done="1"/>
  <w15:commentEx w15:paraId="534CCBD4" w15:done="1"/>
  <w15:commentEx w15:paraId="443459BC" w15:paraIdParent="534CCBD4" w15:done="1"/>
  <w15:commentEx w15:paraId="27635358" w15:paraIdParent="534CCBD4" w15:done="1"/>
  <w15:commentEx w15:paraId="28812CD7" w15:done="1"/>
  <w15:commentEx w15:paraId="7EA1EDB9" w15:done="1"/>
  <w15:commentEx w15:paraId="66FFF7CA" w15:done="1"/>
  <w15:commentEx w15:paraId="04D1F19B" w15:paraIdParent="66FFF7CA" w15:done="1"/>
  <w15:commentEx w15:paraId="2529C633" w15:done="1"/>
  <w15:commentEx w15:paraId="4EA54CE5" w15:paraIdParent="2529C633" w15:done="1"/>
  <w15:commentEx w15:paraId="3683DA23" w15:done="0"/>
  <w15:commentEx w15:paraId="7B544E99" w15:done="1"/>
  <w15:commentEx w15:paraId="6C583446" w15:done="0"/>
  <w15:commentEx w15:paraId="0EDA4277" w15:paraIdParent="6C583446" w15:done="0"/>
  <w15:commentEx w15:paraId="66348B65" w15:done="1"/>
  <w15:commentEx w15:paraId="08D49C6D" w15:paraIdParent="66348B65" w15:done="1"/>
  <w15:commentEx w15:paraId="5F81C94D" w15:done="1"/>
  <w15:commentEx w15:paraId="111488A9" w15:done="1"/>
  <w15:commentEx w15:paraId="5BCB6E45" w15:done="0"/>
  <w15:commentEx w15:paraId="3A96EDD7" w15:paraIdParent="5BCB6E45" w15:done="0"/>
  <w15:commentEx w15:paraId="4B2F1C55" w15:done="1"/>
  <w15:commentEx w15:paraId="695ED0CD" w15:done="1"/>
  <w15:commentEx w15:paraId="757D4633" w15:done="1"/>
  <w15:commentEx w15:paraId="76D9AF63" w15:paraIdParent="757D4633" w15:done="1"/>
  <w15:commentEx w15:paraId="182A5829" w15:done="1"/>
  <w15:commentEx w15:paraId="2B84E5A7" w15:done="1"/>
  <w15:commentEx w15:paraId="246AF975" w15:done="1"/>
  <w15:commentEx w15:paraId="36F0C36A" w15:done="0"/>
  <w15:commentEx w15:paraId="4D857F0A" w15:paraIdParent="36F0C36A" w15:done="0"/>
  <w15:commentEx w15:paraId="7906CEC9" w15:done="0"/>
  <w15:commentEx w15:paraId="5578BD63" w15:done="0"/>
  <w15:commentEx w15:paraId="14066C5D" w15:done="1"/>
  <w15:commentEx w15:paraId="5577E6C1" w15:done="1"/>
  <w15:commentEx w15:paraId="73DC5214" w15:done="1"/>
  <w15:commentEx w15:paraId="6645AC8B" w15:paraIdParent="73DC5214" w15:done="1"/>
  <w15:commentEx w15:paraId="6324A56F" w15:done="0"/>
  <w15:commentEx w15:paraId="7A776525" w15:paraIdParent="6324A56F" w15:done="0"/>
  <w15:commentEx w15:paraId="0FEB8EBC" w15:done="0"/>
  <w15:commentEx w15:paraId="3BA86694" w15:paraIdParent="0FEB8EBC" w15:done="0"/>
  <w15:commentEx w15:paraId="0DFBF2FA" w15:done="1"/>
  <w15:commentEx w15:paraId="15A5168C" w15:done="0"/>
  <w15:commentEx w15:paraId="795EB566" w15:done="0"/>
  <w15:commentEx w15:paraId="41620144" w15:done="0"/>
  <w15:commentEx w15:paraId="3BA92F52" w15:paraIdParent="41620144" w15:done="0"/>
  <w15:commentEx w15:paraId="67D7673E" w15:done="1"/>
  <w15:commentEx w15:paraId="4DA091AF" w15:paraIdParent="67D7673E" w15:done="1"/>
  <w15:commentEx w15:paraId="2401D073" w15:done="1"/>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901F0A2" w14:textId="77777777" w:rsidR="003461B9" w:rsidRDefault="003461B9">
      <w:pPr>
        <w:spacing w:after="0" w:line="240" w:lineRule="auto"/>
      </w:pPr>
      <w:r>
        <w:separator/>
      </w:r>
    </w:p>
  </w:endnote>
  <w:endnote w:type="continuationSeparator" w:id="0">
    <w:p w14:paraId="029991A9" w14:textId="77777777" w:rsidR="003461B9" w:rsidRDefault="003461B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Yu Mincho">
    <w:altName w:val="Yu Gothic UI"/>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259743"/>
      <w:docPartObj>
        <w:docPartGallery w:val="Page Numbers (Bottom of Page)"/>
        <w:docPartUnique/>
      </w:docPartObj>
    </w:sdtPr>
    <w:sdtEndPr>
      <w:rPr>
        <w:noProof/>
      </w:rPr>
    </w:sdtEndPr>
    <w:sdtContent>
      <w:p w14:paraId="74A69880" w14:textId="23B5ACCF" w:rsidR="00CE72F4" w:rsidRDefault="00CE72F4">
        <w:pPr>
          <w:pStyle w:val="Footer"/>
          <w:jc w:val="right"/>
        </w:pPr>
        <w:r>
          <w:fldChar w:fldCharType="begin"/>
        </w:r>
        <w:r>
          <w:instrText xml:space="preserve"> PAGE   \* MERGEFORMAT </w:instrText>
        </w:r>
        <w:r>
          <w:fldChar w:fldCharType="separate"/>
        </w:r>
        <w:r w:rsidR="00617FE4">
          <w:rPr>
            <w:noProof/>
          </w:rPr>
          <w:t>27</w:t>
        </w:r>
        <w:r>
          <w:rPr>
            <w:noProof/>
          </w:rPr>
          <w:fldChar w:fldCharType="end"/>
        </w:r>
      </w:p>
    </w:sdtContent>
  </w:sdt>
  <w:p w14:paraId="363566B4" w14:textId="77777777" w:rsidR="00CE72F4" w:rsidRDefault="00CE72F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675A483" w14:textId="77777777" w:rsidR="003461B9" w:rsidRDefault="003461B9">
      <w:pPr>
        <w:spacing w:after="0" w:line="240" w:lineRule="auto"/>
      </w:pPr>
      <w:r>
        <w:separator/>
      </w:r>
    </w:p>
  </w:footnote>
  <w:footnote w:type="continuationSeparator" w:id="0">
    <w:p w14:paraId="502AC5CE" w14:textId="77777777" w:rsidR="003461B9" w:rsidRDefault="003461B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0010B9"/>
    <w:multiLevelType w:val="hybridMultilevel"/>
    <w:tmpl w:val="9184FB76"/>
    <w:lvl w:ilvl="0" w:tplc="61D489F8">
      <w:start w:val="3"/>
      <w:numFmt w:val="bullet"/>
      <w:lvlText w:val=""/>
      <w:lvlJc w:val="left"/>
      <w:pPr>
        <w:ind w:left="720" w:hanging="360"/>
      </w:pPr>
      <w:rPr>
        <w:rFonts w:ascii="Symbol" w:eastAsiaTheme="minorEastAsia"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0163CC2"/>
    <w:multiLevelType w:val="hybridMultilevel"/>
    <w:tmpl w:val="5A34DC2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13E3303C"/>
    <w:multiLevelType w:val="hybridMultilevel"/>
    <w:tmpl w:val="231C68DA"/>
    <w:lvl w:ilvl="0" w:tplc="4AA2AEDE">
      <w:start w:val="3"/>
      <w:numFmt w:val="bullet"/>
      <w:lvlText w:val=""/>
      <w:lvlJc w:val="left"/>
      <w:pPr>
        <w:ind w:left="720" w:hanging="360"/>
      </w:pPr>
      <w:rPr>
        <w:rFonts w:ascii="Symbol" w:eastAsiaTheme="minorEastAsia"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FC73E46"/>
    <w:multiLevelType w:val="hybridMultilevel"/>
    <w:tmpl w:val="A7EE0306"/>
    <w:lvl w:ilvl="0" w:tplc="04090003">
      <w:start w:val="1"/>
      <w:numFmt w:val="bullet"/>
      <w:lvlText w:val="o"/>
      <w:lvlJc w:val="left"/>
      <w:pPr>
        <w:ind w:left="360" w:hanging="360"/>
      </w:pPr>
      <w:rPr>
        <w:rFonts w:ascii="Courier New" w:hAnsi="Courier New" w:cs="Courier New"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311C3A21"/>
    <w:multiLevelType w:val="hybridMultilevel"/>
    <w:tmpl w:val="DD5E02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4705E8E"/>
    <w:multiLevelType w:val="hybridMultilevel"/>
    <w:tmpl w:val="60A862D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375E6228"/>
    <w:multiLevelType w:val="hybridMultilevel"/>
    <w:tmpl w:val="8A2C3D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C5A0177"/>
    <w:multiLevelType w:val="hybridMultilevel"/>
    <w:tmpl w:val="B936E6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05835F6"/>
    <w:multiLevelType w:val="hybridMultilevel"/>
    <w:tmpl w:val="24CE369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41BD3019"/>
    <w:multiLevelType w:val="hybridMultilevel"/>
    <w:tmpl w:val="32346B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6920D1F"/>
    <w:multiLevelType w:val="hybridMultilevel"/>
    <w:tmpl w:val="41AAA9B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4AD33FC6"/>
    <w:multiLevelType w:val="hybridMultilevel"/>
    <w:tmpl w:val="A54A767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56AC4844"/>
    <w:multiLevelType w:val="hybridMultilevel"/>
    <w:tmpl w:val="1B8AF720"/>
    <w:lvl w:ilvl="0" w:tplc="04090001">
      <w:start w:val="1"/>
      <w:numFmt w:val="bullet"/>
      <w:lvlText w:val=""/>
      <w:lvlJc w:val="left"/>
      <w:pPr>
        <w:ind w:left="540" w:hanging="360"/>
      </w:pPr>
      <w:rPr>
        <w:rFonts w:ascii="Symbol" w:hAnsi="Symbol"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13" w15:restartNumberingAfterBreak="0">
    <w:nsid w:val="6AC43A5F"/>
    <w:multiLevelType w:val="hybridMultilevel"/>
    <w:tmpl w:val="480C77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E895FF2"/>
    <w:multiLevelType w:val="hybridMultilevel"/>
    <w:tmpl w:val="095A280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73A84272"/>
    <w:multiLevelType w:val="multilevel"/>
    <w:tmpl w:val="BE56766E"/>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num w:numId="1">
    <w:abstractNumId w:val="9"/>
  </w:num>
  <w:num w:numId="2">
    <w:abstractNumId w:val="15"/>
  </w:num>
  <w:num w:numId="3">
    <w:abstractNumId w:val="1"/>
  </w:num>
  <w:num w:numId="4">
    <w:abstractNumId w:val="4"/>
  </w:num>
  <w:num w:numId="5">
    <w:abstractNumId w:val="12"/>
  </w:num>
  <w:num w:numId="6">
    <w:abstractNumId w:val="6"/>
  </w:num>
  <w:num w:numId="7">
    <w:abstractNumId w:val="8"/>
  </w:num>
  <w:num w:numId="8">
    <w:abstractNumId w:val="3"/>
  </w:num>
  <w:num w:numId="9">
    <w:abstractNumId w:val="14"/>
  </w:num>
  <w:num w:numId="10">
    <w:abstractNumId w:val="11"/>
  </w:num>
  <w:num w:numId="11">
    <w:abstractNumId w:val="7"/>
  </w:num>
  <w:num w:numId="12">
    <w:abstractNumId w:val="10"/>
  </w:num>
  <w:num w:numId="13">
    <w:abstractNumId w:val="5"/>
  </w:num>
  <w:num w:numId="14">
    <w:abstractNumId w:val="0"/>
  </w:num>
  <w:num w:numId="15">
    <w:abstractNumId w:val="2"/>
  </w:num>
  <w:num w:numId="16">
    <w:abstractNumId w:val="13"/>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Jonathan Scheff">
    <w15:presenceInfo w15:providerId="AD" w15:userId="S::jonathan@transitapp.onmicrosoft.com::19b7c976-4e03-4baf-932f-145757d4caaf"/>
  </w15:person>
  <w15:person w15:author="Liu, Luyu">
    <w15:presenceInfo w15:providerId="AD" w15:userId="S-1-5-21-3711032425-755364728-2729317452-68558"/>
  </w15:person>
  <w15:person w15:author="Miller, Harvey J.">
    <w15:presenceInfo w15:providerId="AD" w15:userId="S-1-5-21-3711032425-755364728-2729317452-1934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trackRevisions/>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517B7"/>
    <w:rsid w:val="000135BC"/>
    <w:rsid w:val="00053F74"/>
    <w:rsid w:val="00075952"/>
    <w:rsid w:val="000966A0"/>
    <w:rsid w:val="000A100B"/>
    <w:rsid w:val="000B71C7"/>
    <w:rsid w:val="000E0C5F"/>
    <w:rsid w:val="00101EC9"/>
    <w:rsid w:val="0012634F"/>
    <w:rsid w:val="00165C3E"/>
    <w:rsid w:val="00166E2E"/>
    <w:rsid w:val="001B1223"/>
    <w:rsid w:val="001B7098"/>
    <w:rsid w:val="001C17A3"/>
    <w:rsid w:val="001D5F62"/>
    <w:rsid w:val="001D6DEE"/>
    <w:rsid w:val="001F4CAD"/>
    <w:rsid w:val="001F79A7"/>
    <w:rsid w:val="00202EB8"/>
    <w:rsid w:val="0026073B"/>
    <w:rsid w:val="00291EE6"/>
    <w:rsid w:val="002B1E08"/>
    <w:rsid w:val="002C0573"/>
    <w:rsid w:val="002F4605"/>
    <w:rsid w:val="0034076F"/>
    <w:rsid w:val="003461B9"/>
    <w:rsid w:val="00365875"/>
    <w:rsid w:val="0038756D"/>
    <w:rsid w:val="00387B55"/>
    <w:rsid w:val="00397CDC"/>
    <w:rsid w:val="003A26C4"/>
    <w:rsid w:val="003D57C7"/>
    <w:rsid w:val="003D7086"/>
    <w:rsid w:val="003E3882"/>
    <w:rsid w:val="003F2499"/>
    <w:rsid w:val="004028E9"/>
    <w:rsid w:val="00430E62"/>
    <w:rsid w:val="0045018C"/>
    <w:rsid w:val="00497A43"/>
    <w:rsid w:val="004B68F2"/>
    <w:rsid w:val="00500CFC"/>
    <w:rsid w:val="005172E1"/>
    <w:rsid w:val="005254FE"/>
    <w:rsid w:val="00573843"/>
    <w:rsid w:val="005849FB"/>
    <w:rsid w:val="005D3D41"/>
    <w:rsid w:val="005F7FC3"/>
    <w:rsid w:val="00617FE4"/>
    <w:rsid w:val="0063527C"/>
    <w:rsid w:val="00666D84"/>
    <w:rsid w:val="00717241"/>
    <w:rsid w:val="00726F1A"/>
    <w:rsid w:val="00734E9E"/>
    <w:rsid w:val="00751133"/>
    <w:rsid w:val="00757DCB"/>
    <w:rsid w:val="007744F3"/>
    <w:rsid w:val="007746C3"/>
    <w:rsid w:val="007D4AA6"/>
    <w:rsid w:val="007D683B"/>
    <w:rsid w:val="007E1743"/>
    <w:rsid w:val="00810402"/>
    <w:rsid w:val="00820112"/>
    <w:rsid w:val="00824644"/>
    <w:rsid w:val="008550A1"/>
    <w:rsid w:val="00865055"/>
    <w:rsid w:val="00893093"/>
    <w:rsid w:val="008B0A97"/>
    <w:rsid w:val="008C68AA"/>
    <w:rsid w:val="008D301F"/>
    <w:rsid w:val="008D5FA4"/>
    <w:rsid w:val="008F00CE"/>
    <w:rsid w:val="00905A80"/>
    <w:rsid w:val="00906235"/>
    <w:rsid w:val="0091297A"/>
    <w:rsid w:val="00940CE5"/>
    <w:rsid w:val="009508E1"/>
    <w:rsid w:val="00980813"/>
    <w:rsid w:val="00983B00"/>
    <w:rsid w:val="00991493"/>
    <w:rsid w:val="009A0F71"/>
    <w:rsid w:val="009A509B"/>
    <w:rsid w:val="009C0714"/>
    <w:rsid w:val="009E4447"/>
    <w:rsid w:val="009E54D9"/>
    <w:rsid w:val="00A17500"/>
    <w:rsid w:val="00A2693F"/>
    <w:rsid w:val="00A36F5B"/>
    <w:rsid w:val="00A4761B"/>
    <w:rsid w:val="00A56C0D"/>
    <w:rsid w:val="00AC1D86"/>
    <w:rsid w:val="00AD78A7"/>
    <w:rsid w:val="00B04431"/>
    <w:rsid w:val="00B152DD"/>
    <w:rsid w:val="00B40FDB"/>
    <w:rsid w:val="00B5153E"/>
    <w:rsid w:val="00B56A1C"/>
    <w:rsid w:val="00B75253"/>
    <w:rsid w:val="00B762AA"/>
    <w:rsid w:val="00B83381"/>
    <w:rsid w:val="00B87813"/>
    <w:rsid w:val="00B91111"/>
    <w:rsid w:val="00BA4767"/>
    <w:rsid w:val="00C71801"/>
    <w:rsid w:val="00C769C1"/>
    <w:rsid w:val="00C832B4"/>
    <w:rsid w:val="00CA2530"/>
    <w:rsid w:val="00CA72C9"/>
    <w:rsid w:val="00CE72F4"/>
    <w:rsid w:val="00CF2856"/>
    <w:rsid w:val="00D21BE4"/>
    <w:rsid w:val="00D517B7"/>
    <w:rsid w:val="00D5782D"/>
    <w:rsid w:val="00D615E0"/>
    <w:rsid w:val="00D9264C"/>
    <w:rsid w:val="00DB1BE8"/>
    <w:rsid w:val="00DE50E8"/>
    <w:rsid w:val="00DF3DD2"/>
    <w:rsid w:val="00E00C1E"/>
    <w:rsid w:val="00E0745B"/>
    <w:rsid w:val="00E33862"/>
    <w:rsid w:val="00E40D86"/>
    <w:rsid w:val="00E70A3C"/>
    <w:rsid w:val="00E84109"/>
    <w:rsid w:val="00E90D3F"/>
    <w:rsid w:val="00EB234B"/>
    <w:rsid w:val="00EB2C02"/>
    <w:rsid w:val="00EC546A"/>
    <w:rsid w:val="00EC6848"/>
    <w:rsid w:val="00ED7101"/>
    <w:rsid w:val="00EE6C79"/>
    <w:rsid w:val="00EF7E94"/>
    <w:rsid w:val="00F00780"/>
    <w:rsid w:val="00F2160A"/>
    <w:rsid w:val="00F465FC"/>
    <w:rsid w:val="00F51F96"/>
    <w:rsid w:val="00F83EF7"/>
    <w:rsid w:val="00F84099"/>
    <w:rsid w:val="00FD75B5"/>
    <w:rsid w:val="00FE616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FC4767"/>
  <w15:chartTrackingRefBased/>
  <w15:docId w15:val="{1931341E-3BDC-4E36-AACF-3300E6512C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00CFC"/>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A26C4"/>
    <w:pPr>
      <w:ind w:left="720"/>
      <w:contextualSpacing/>
    </w:pPr>
  </w:style>
  <w:style w:type="character" w:styleId="CommentReference">
    <w:name w:val="annotation reference"/>
    <w:basedOn w:val="DefaultParagraphFont"/>
    <w:uiPriority w:val="99"/>
    <w:semiHidden/>
    <w:unhideWhenUsed/>
    <w:rsid w:val="003A26C4"/>
    <w:rPr>
      <w:sz w:val="16"/>
      <w:szCs w:val="16"/>
    </w:rPr>
  </w:style>
  <w:style w:type="paragraph" w:styleId="CommentText">
    <w:name w:val="annotation text"/>
    <w:basedOn w:val="Normal"/>
    <w:link w:val="CommentTextChar"/>
    <w:uiPriority w:val="99"/>
    <w:semiHidden/>
    <w:unhideWhenUsed/>
    <w:rsid w:val="003A26C4"/>
    <w:pPr>
      <w:spacing w:line="240" w:lineRule="auto"/>
    </w:pPr>
    <w:rPr>
      <w:sz w:val="20"/>
      <w:szCs w:val="20"/>
    </w:rPr>
  </w:style>
  <w:style w:type="character" w:customStyle="1" w:styleId="CommentTextChar">
    <w:name w:val="Comment Text Char"/>
    <w:basedOn w:val="DefaultParagraphFont"/>
    <w:link w:val="CommentText"/>
    <w:uiPriority w:val="99"/>
    <w:semiHidden/>
    <w:rsid w:val="003A26C4"/>
    <w:rPr>
      <w:sz w:val="20"/>
      <w:szCs w:val="20"/>
    </w:rPr>
  </w:style>
  <w:style w:type="character" w:customStyle="1" w:styleId="CommentSubjectChar">
    <w:name w:val="Comment Subject Char"/>
    <w:basedOn w:val="CommentTextChar"/>
    <w:link w:val="CommentSubject"/>
    <w:uiPriority w:val="99"/>
    <w:semiHidden/>
    <w:rsid w:val="003A26C4"/>
    <w:rPr>
      <w:b/>
      <w:bCs/>
      <w:sz w:val="20"/>
      <w:szCs w:val="20"/>
    </w:rPr>
  </w:style>
  <w:style w:type="paragraph" w:styleId="CommentSubject">
    <w:name w:val="annotation subject"/>
    <w:basedOn w:val="CommentText"/>
    <w:next w:val="CommentText"/>
    <w:link w:val="CommentSubjectChar"/>
    <w:uiPriority w:val="99"/>
    <w:semiHidden/>
    <w:unhideWhenUsed/>
    <w:rsid w:val="003A26C4"/>
    <w:rPr>
      <w:b/>
      <w:bCs/>
    </w:rPr>
  </w:style>
  <w:style w:type="paragraph" w:styleId="BalloonText">
    <w:name w:val="Balloon Text"/>
    <w:basedOn w:val="Normal"/>
    <w:link w:val="BalloonTextChar"/>
    <w:uiPriority w:val="99"/>
    <w:semiHidden/>
    <w:unhideWhenUsed/>
    <w:rsid w:val="003A26C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A26C4"/>
    <w:rPr>
      <w:rFonts w:ascii="Segoe UI" w:hAnsi="Segoe UI" w:cs="Segoe UI"/>
      <w:sz w:val="18"/>
      <w:szCs w:val="18"/>
    </w:rPr>
  </w:style>
  <w:style w:type="paragraph" w:styleId="Caption">
    <w:name w:val="caption"/>
    <w:basedOn w:val="Normal"/>
    <w:next w:val="Normal"/>
    <w:uiPriority w:val="35"/>
    <w:unhideWhenUsed/>
    <w:qFormat/>
    <w:rsid w:val="003A26C4"/>
    <w:pPr>
      <w:spacing w:after="200" w:line="240" w:lineRule="auto"/>
    </w:pPr>
    <w:rPr>
      <w:i/>
      <w:iCs/>
      <w:color w:val="44546A" w:themeColor="text2"/>
      <w:sz w:val="18"/>
      <w:szCs w:val="18"/>
    </w:rPr>
  </w:style>
  <w:style w:type="table" w:styleId="TableGrid">
    <w:name w:val="Table Grid"/>
    <w:basedOn w:val="TableNormal"/>
    <w:uiPriority w:val="39"/>
    <w:rsid w:val="003A26C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itle">
    <w:name w:val="Subtitle"/>
    <w:basedOn w:val="Normal"/>
    <w:next w:val="Normal"/>
    <w:link w:val="SubtitleChar"/>
    <w:uiPriority w:val="11"/>
    <w:qFormat/>
    <w:rsid w:val="003A26C4"/>
    <w:pPr>
      <w:numPr>
        <w:ilvl w:val="1"/>
      </w:numPr>
    </w:pPr>
    <w:rPr>
      <w:color w:val="5A5A5A" w:themeColor="text1" w:themeTint="A5"/>
      <w:spacing w:val="15"/>
    </w:rPr>
  </w:style>
  <w:style w:type="character" w:customStyle="1" w:styleId="SubtitleChar">
    <w:name w:val="Subtitle Char"/>
    <w:basedOn w:val="DefaultParagraphFont"/>
    <w:link w:val="Subtitle"/>
    <w:uiPriority w:val="11"/>
    <w:rsid w:val="003A26C4"/>
    <w:rPr>
      <w:color w:val="5A5A5A" w:themeColor="text1" w:themeTint="A5"/>
      <w:spacing w:val="15"/>
    </w:rPr>
  </w:style>
  <w:style w:type="paragraph" w:styleId="HTMLPreformatted">
    <w:name w:val="HTML Preformatted"/>
    <w:basedOn w:val="Normal"/>
    <w:link w:val="HTMLPreformattedChar"/>
    <w:uiPriority w:val="99"/>
    <w:unhideWhenUsed/>
    <w:rsid w:val="003A26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3A26C4"/>
    <w:rPr>
      <w:rFonts w:ascii="Courier New" w:eastAsia="Times New Roman" w:hAnsi="Courier New" w:cs="Courier New"/>
      <w:sz w:val="20"/>
      <w:szCs w:val="20"/>
    </w:rPr>
  </w:style>
  <w:style w:type="character" w:customStyle="1" w:styleId="gd15mcfceub">
    <w:name w:val="gd15mcfceub"/>
    <w:basedOn w:val="DefaultParagraphFont"/>
    <w:rsid w:val="003A26C4"/>
  </w:style>
  <w:style w:type="character" w:styleId="Hyperlink">
    <w:name w:val="Hyperlink"/>
    <w:basedOn w:val="DefaultParagraphFont"/>
    <w:uiPriority w:val="99"/>
    <w:semiHidden/>
    <w:unhideWhenUsed/>
    <w:rsid w:val="003A26C4"/>
    <w:rPr>
      <w:color w:val="0000FF"/>
      <w:u w:val="single"/>
    </w:rPr>
  </w:style>
  <w:style w:type="character" w:styleId="PlaceholderText">
    <w:name w:val="Placeholder Text"/>
    <w:basedOn w:val="DefaultParagraphFont"/>
    <w:uiPriority w:val="99"/>
    <w:semiHidden/>
    <w:rsid w:val="002F4605"/>
    <w:rPr>
      <w:color w:val="808080"/>
    </w:rPr>
  </w:style>
  <w:style w:type="paragraph" w:styleId="Header">
    <w:name w:val="header"/>
    <w:basedOn w:val="Normal"/>
    <w:link w:val="HeaderChar"/>
    <w:uiPriority w:val="99"/>
    <w:unhideWhenUsed/>
    <w:rsid w:val="00500CFC"/>
    <w:pPr>
      <w:tabs>
        <w:tab w:val="center" w:pos="4680"/>
        <w:tab w:val="right" w:pos="9360"/>
      </w:tabs>
      <w:spacing w:after="0" w:line="240" w:lineRule="auto"/>
    </w:pPr>
  </w:style>
  <w:style w:type="character" w:customStyle="1" w:styleId="HeaderChar">
    <w:name w:val="Header Char"/>
    <w:basedOn w:val="DefaultParagraphFont"/>
    <w:link w:val="Header"/>
    <w:uiPriority w:val="99"/>
    <w:rsid w:val="00500CFC"/>
  </w:style>
  <w:style w:type="paragraph" w:styleId="Footer">
    <w:name w:val="footer"/>
    <w:basedOn w:val="Normal"/>
    <w:link w:val="FooterChar"/>
    <w:uiPriority w:val="99"/>
    <w:unhideWhenUsed/>
    <w:rsid w:val="00500CFC"/>
    <w:pPr>
      <w:tabs>
        <w:tab w:val="center" w:pos="4680"/>
        <w:tab w:val="right" w:pos="9360"/>
      </w:tabs>
      <w:spacing w:after="0" w:line="240" w:lineRule="auto"/>
    </w:pPr>
  </w:style>
  <w:style w:type="character" w:customStyle="1" w:styleId="FooterChar">
    <w:name w:val="Footer Char"/>
    <w:basedOn w:val="DefaultParagraphFont"/>
    <w:link w:val="Footer"/>
    <w:uiPriority w:val="99"/>
    <w:rsid w:val="00500CFC"/>
  </w:style>
  <w:style w:type="character" w:styleId="LineNumber">
    <w:name w:val="line number"/>
    <w:basedOn w:val="DefaultParagraphFont"/>
    <w:uiPriority w:val="99"/>
    <w:semiHidden/>
    <w:unhideWhenUsed/>
    <w:rsid w:val="00500CF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jpe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microsoft.com/office/2011/relationships/people" Target="people.xml"/><Relationship Id="rId10" Type="http://schemas.openxmlformats.org/officeDocument/2006/relationships/image" Target="media/image1.jpeg"/><Relationship Id="rId19" Type="http://schemas.openxmlformats.org/officeDocument/2006/relationships/image" Target="media/image10.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F6E2899-4D61-47D6-886D-43D35F334A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1150</TotalTime>
  <Pages>40</Pages>
  <Words>15811</Words>
  <Characters>90126</Characters>
  <Application>Microsoft Office Word</Application>
  <DocSecurity>0</DocSecurity>
  <Lines>751</Lines>
  <Paragraphs>211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105726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Liu, Luyu</dc:creator>
  <cp:keywords/>
  <dc:description/>
  <cp:lastModifiedBy>Liu, Luyu</cp:lastModifiedBy>
  <cp:revision>120</cp:revision>
  <dcterms:created xsi:type="dcterms:W3CDTF">2020-05-30T19:09:00Z</dcterms:created>
  <dcterms:modified xsi:type="dcterms:W3CDTF">2020-06-02T17:33:00Z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http://www.zotero.org/styles/harvard-cite-them-right</vt:lpwstr>
  </property>
  <property fmtid="{D5CDD505-2E9C-101B-9397-08002B2CF9AE}" pid="11" name="Mendeley Recent Style Name 4_1">
    <vt:lpwstr>Cite Them Right 10th edition - Harvard</vt:lpwstr>
  </property>
  <property fmtid="{D5CDD505-2E9C-101B-9397-08002B2CF9AE}" pid="12" name="Mendeley Recent Style Id 5_1">
    <vt:lpwstr>http://www.zotero.org/styles/ieee</vt:lpwstr>
  </property>
  <property fmtid="{D5CDD505-2E9C-101B-9397-08002B2CF9AE}" pid="13" name="Mendeley Recent Style Name 5_1">
    <vt:lpwstr>IEEE</vt:lpwstr>
  </property>
  <property fmtid="{D5CDD505-2E9C-101B-9397-08002B2CF9AE}" pid="14" name="Mendeley Recent Style Id 6_1">
    <vt:lpwstr>http://www.zotero.org/styles/modern-humanities-research-association</vt:lpwstr>
  </property>
  <property fmtid="{D5CDD505-2E9C-101B-9397-08002B2CF9AE}" pid="15" name="Mendeley Recent Style Name 6_1">
    <vt:lpwstr>Modern Humanities Research Association 3rd edition (note with bibliography)</vt:lpwstr>
  </property>
  <property fmtid="{D5CDD505-2E9C-101B-9397-08002B2CF9AE}" pid="16" name="Mendeley Recent Style Id 7_1">
    <vt:lpwstr>http://www.zotero.org/styles/modern-language-association</vt:lpwstr>
  </property>
  <property fmtid="{D5CDD505-2E9C-101B-9397-08002B2CF9AE}" pid="17" name="Mendeley Recent Style Name 7_1">
    <vt:lpwstr>Modern Language Association 8th edition</vt:lpwstr>
  </property>
  <property fmtid="{D5CDD505-2E9C-101B-9397-08002B2CF9AE}" pid="18" name="Mendeley Recent Style Id 8_1">
    <vt:lpwstr>http://www.zotero.org/styles/plos-one</vt:lpwstr>
  </property>
  <property fmtid="{D5CDD505-2E9C-101B-9397-08002B2CF9AE}" pid="19" name="Mendeley Recent Style Name 8_1">
    <vt:lpwstr>PLOS ONE</vt:lpwstr>
  </property>
  <property fmtid="{D5CDD505-2E9C-101B-9397-08002B2CF9AE}" pid="20" name="Mendeley Recent Style Id 9_1">
    <vt:lpwstr>http://www.zotero.org/styles/vancouver</vt:lpwstr>
  </property>
  <property fmtid="{D5CDD505-2E9C-101B-9397-08002B2CF9AE}" pid="21" name="Mendeley Recent Style Name 9_1">
    <vt:lpwstr>Vancouver</vt:lpwstr>
  </property>
  <property fmtid="{D5CDD505-2E9C-101B-9397-08002B2CF9AE}" pid="22" name="Mendeley Document_1">
    <vt:lpwstr>True</vt:lpwstr>
  </property>
  <property fmtid="{D5CDD505-2E9C-101B-9397-08002B2CF9AE}" pid="23" name="Mendeley Citation Style_1">
    <vt:lpwstr>http://www.zotero.org/styles/plos-one</vt:lpwstr>
  </property>
  <property fmtid="{D5CDD505-2E9C-101B-9397-08002B2CF9AE}" pid="24" name="Mendeley Unique User Id_1">
    <vt:lpwstr>3b186a07-aa63-3769-a1e1-a7e633f6fcd2</vt:lpwstr>
  </property>
</Properties>
</file>