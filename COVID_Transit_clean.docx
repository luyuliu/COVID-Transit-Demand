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EB4E0" w14:textId="77777777" w:rsidR="00500CFC" w:rsidRDefault="00500CFC" w:rsidP="002B1E08">
      <w:pPr>
        <w:spacing w:line="480" w:lineRule="auto"/>
        <w:jc w:val="center"/>
        <w:rPr>
          <w:rFonts w:ascii="Times New Roman" w:hAnsi="Times New Roman" w:cs="Times New Roman"/>
          <w:sz w:val="24"/>
        </w:rPr>
      </w:pPr>
      <w:r w:rsidRPr="00C52BD7">
        <w:rPr>
          <w:rFonts w:ascii="Times New Roman" w:hAnsi="Times New Roman" w:cs="Times New Roman"/>
          <w:sz w:val="24"/>
        </w:rPr>
        <w:t>Measuring the Impact</w:t>
      </w:r>
      <w:r>
        <w:rPr>
          <w:rFonts w:ascii="Times New Roman" w:hAnsi="Times New Roman" w:cs="Times New Roman"/>
          <w:sz w:val="24"/>
        </w:rPr>
        <w:t>s</w:t>
      </w:r>
      <w:r w:rsidRPr="00C52BD7">
        <w:rPr>
          <w:rFonts w:ascii="Times New Roman" w:hAnsi="Times New Roman" w:cs="Times New Roman"/>
          <w:sz w:val="24"/>
        </w:rPr>
        <w:t xml:space="preserve"> of COVID-19 Pandemic on Public Transit Demand </w:t>
      </w:r>
      <w:r>
        <w:rPr>
          <w:rFonts w:ascii="Times New Roman" w:hAnsi="Times New Roman" w:cs="Times New Roman"/>
          <w:sz w:val="24"/>
        </w:rPr>
        <w:t>in US</w:t>
      </w:r>
    </w:p>
    <w:p w14:paraId="0E1DA7F4" w14:textId="77777777" w:rsidR="00500CFC" w:rsidRPr="0091297A" w:rsidRDefault="00500CFC" w:rsidP="002B1E08">
      <w:pPr>
        <w:spacing w:line="480" w:lineRule="auto"/>
        <w:jc w:val="center"/>
        <w:rPr>
          <w:rFonts w:ascii="Times New Roman" w:hAnsi="Times New Roman" w:cs="Times New Roman"/>
          <w:sz w:val="24"/>
          <w:vertAlign w:val="superscript"/>
        </w:rPr>
      </w:pPr>
      <w:r>
        <w:rPr>
          <w:rFonts w:ascii="Times New Roman" w:hAnsi="Times New Roman" w:cs="Times New Roman"/>
          <w:sz w:val="24"/>
        </w:rPr>
        <w:t>Luyu Liu</w:t>
      </w:r>
      <w:r>
        <w:rPr>
          <w:rFonts w:ascii="Times New Roman" w:hAnsi="Times New Roman" w:cs="Times New Roman"/>
          <w:sz w:val="24"/>
          <w:vertAlign w:val="superscript"/>
        </w:rPr>
        <w:t>1, 2, *</w:t>
      </w:r>
      <w:r>
        <w:rPr>
          <w:rFonts w:ascii="Times New Roman" w:hAnsi="Times New Roman" w:cs="Times New Roman"/>
          <w:sz w:val="24"/>
        </w:rPr>
        <w:t>, Harvey J. Miller</w:t>
      </w:r>
      <w:r>
        <w:rPr>
          <w:rFonts w:ascii="Times New Roman" w:hAnsi="Times New Roman" w:cs="Times New Roman"/>
          <w:sz w:val="24"/>
          <w:vertAlign w:val="superscript"/>
        </w:rPr>
        <w:t>1, 2</w:t>
      </w:r>
      <w:r>
        <w:rPr>
          <w:rFonts w:ascii="Times New Roman" w:hAnsi="Times New Roman" w:cs="Times New Roman"/>
          <w:sz w:val="24"/>
        </w:rPr>
        <w:t>, Jonathan Scheff</w:t>
      </w:r>
      <w:r>
        <w:rPr>
          <w:rFonts w:ascii="Times New Roman" w:hAnsi="Times New Roman" w:cs="Times New Roman"/>
          <w:sz w:val="24"/>
          <w:vertAlign w:val="superscript"/>
        </w:rPr>
        <w:t>3</w:t>
      </w:r>
    </w:p>
    <w:p w14:paraId="22C1066C" w14:textId="77777777" w:rsidR="00500CFC" w:rsidRDefault="00500CFC" w:rsidP="002B1E08">
      <w:pPr>
        <w:spacing w:line="480" w:lineRule="auto"/>
        <w:jc w:val="center"/>
        <w:rPr>
          <w:rFonts w:ascii="Times New Roman" w:hAnsi="Times New Roman" w:cs="Times New Roman"/>
          <w:sz w:val="24"/>
        </w:rPr>
      </w:pPr>
    </w:p>
    <w:p w14:paraId="62201B59" w14:textId="77777777" w:rsidR="00500CFC" w:rsidRDefault="00500CFC" w:rsidP="002B1E08">
      <w:pPr>
        <w:spacing w:line="480" w:lineRule="auto"/>
        <w:rPr>
          <w:rFonts w:ascii="Times New Roman" w:hAnsi="Times New Roman" w:cs="Times New Roman"/>
          <w:sz w:val="24"/>
        </w:rPr>
      </w:pPr>
    </w:p>
    <w:p w14:paraId="04C6156E" w14:textId="77777777" w:rsidR="00500CFC" w:rsidRDefault="00500CFC" w:rsidP="002B1E08">
      <w:pPr>
        <w:spacing w:line="480" w:lineRule="auto"/>
        <w:rPr>
          <w:rFonts w:ascii="Times New Roman" w:hAnsi="Times New Roman" w:cs="Times New Roman"/>
          <w:sz w:val="24"/>
        </w:rPr>
      </w:pPr>
      <w:r>
        <w:rPr>
          <w:rFonts w:ascii="Times New Roman" w:hAnsi="Times New Roman" w:cs="Times New Roman"/>
          <w:sz w:val="24"/>
          <w:vertAlign w:val="superscript"/>
        </w:rPr>
        <w:t>1</w:t>
      </w:r>
      <w:r>
        <w:rPr>
          <w:rFonts w:ascii="Times New Roman" w:hAnsi="Times New Roman" w:cs="Times New Roman"/>
          <w:sz w:val="24"/>
        </w:rPr>
        <w:t xml:space="preserve"> Department of Geography, </w:t>
      </w:r>
      <w:proofErr w:type="gramStart"/>
      <w:r>
        <w:rPr>
          <w:rFonts w:ascii="Times New Roman" w:hAnsi="Times New Roman" w:cs="Times New Roman"/>
          <w:sz w:val="24"/>
        </w:rPr>
        <w:t>The</w:t>
      </w:r>
      <w:proofErr w:type="gramEnd"/>
      <w:r>
        <w:rPr>
          <w:rFonts w:ascii="Times New Roman" w:hAnsi="Times New Roman" w:cs="Times New Roman"/>
          <w:sz w:val="24"/>
        </w:rPr>
        <w:t xml:space="preserve"> Ohio State University, Columbus, Ohio, USA</w:t>
      </w:r>
    </w:p>
    <w:p w14:paraId="3E30C63F" w14:textId="77777777" w:rsidR="00500CFC" w:rsidRDefault="00500CFC" w:rsidP="002B1E08">
      <w:pPr>
        <w:spacing w:line="480" w:lineRule="auto"/>
        <w:rPr>
          <w:rFonts w:ascii="Times New Roman" w:hAnsi="Times New Roman" w:cs="Times New Roman"/>
          <w:sz w:val="24"/>
        </w:rPr>
      </w:pPr>
      <w:r>
        <w:rPr>
          <w:rFonts w:ascii="Times New Roman" w:hAnsi="Times New Roman" w:cs="Times New Roman"/>
          <w:sz w:val="24"/>
          <w:vertAlign w:val="superscript"/>
        </w:rPr>
        <w:t>2</w:t>
      </w:r>
      <w:r>
        <w:rPr>
          <w:rFonts w:ascii="Times New Roman" w:hAnsi="Times New Roman" w:cs="Times New Roman"/>
          <w:sz w:val="24"/>
        </w:rPr>
        <w:t xml:space="preserve"> Center for Urban and Regional Analysis, </w:t>
      </w:r>
      <w:proofErr w:type="gramStart"/>
      <w:r>
        <w:rPr>
          <w:rFonts w:ascii="Times New Roman" w:hAnsi="Times New Roman" w:cs="Times New Roman"/>
          <w:sz w:val="24"/>
        </w:rPr>
        <w:t>The</w:t>
      </w:r>
      <w:proofErr w:type="gramEnd"/>
      <w:r>
        <w:rPr>
          <w:rFonts w:ascii="Times New Roman" w:hAnsi="Times New Roman" w:cs="Times New Roman"/>
          <w:sz w:val="24"/>
        </w:rPr>
        <w:t xml:space="preserve"> Ohio State University, Columbus, Ohio, USA</w:t>
      </w:r>
    </w:p>
    <w:p w14:paraId="70323BF2" w14:textId="77777777" w:rsidR="00500CFC" w:rsidRDefault="00500CFC" w:rsidP="002B1E08">
      <w:pPr>
        <w:spacing w:line="480" w:lineRule="auto"/>
        <w:rPr>
          <w:rFonts w:ascii="Times New Roman" w:hAnsi="Times New Roman" w:cs="Times New Roman"/>
          <w:sz w:val="24"/>
        </w:rPr>
      </w:pPr>
      <w:r>
        <w:rPr>
          <w:rFonts w:ascii="Times New Roman" w:hAnsi="Times New Roman" w:cs="Times New Roman"/>
          <w:sz w:val="24"/>
          <w:vertAlign w:val="superscript"/>
        </w:rPr>
        <w:t xml:space="preserve">3 </w:t>
      </w:r>
      <w:r>
        <w:rPr>
          <w:rFonts w:ascii="Times New Roman" w:hAnsi="Times New Roman" w:cs="Times New Roman"/>
          <w:sz w:val="24"/>
        </w:rPr>
        <w:t>Transit App Inc., Montreal, Quebec, Canada.</w:t>
      </w:r>
    </w:p>
    <w:p w14:paraId="5232A3AE" w14:textId="77777777" w:rsidR="00500CFC" w:rsidRDefault="00500CFC" w:rsidP="002B1E08">
      <w:pPr>
        <w:spacing w:line="480" w:lineRule="auto"/>
        <w:rPr>
          <w:rFonts w:ascii="Times New Roman" w:hAnsi="Times New Roman" w:cs="Times New Roman"/>
          <w:sz w:val="24"/>
        </w:rPr>
      </w:pPr>
    </w:p>
    <w:p w14:paraId="7BBE3248" w14:textId="77777777" w:rsidR="00500CFC" w:rsidRDefault="00500CFC" w:rsidP="002B1E08">
      <w:pPr>
        <w:spacing w:line="480" w:lineRule="auto"/>
        <w:rPr>
          <w:rFonts w:ascii="Times New Roman" w:hAnsi="Times New Roman" w:cs="Times New Roman"/>
          <w:sz w:val="24"/>
        </w:rPr>
      </w:pPr>
      <w:r w:rsidRPr="0091297A">
        <w:rPr>
          <w:rFonts w:ascii="Times New Roman" w:hAnsi="Times New Roman" w:cs="Times New Roman"/>
          <w:sz w:val="24"/>
        </w:rPr>
        <w:t>*</w:t>
      </w:r>
      <w:r>
        <w:rPr>
          <w:rFonts w:ascii="Times New Roman" w:hAnsi="Times New Roman" w:cs="Times New Roman"/>
          <w:sz w:val="24"/>
        </w:rPr>
        <w:t xml:space="preserve"> Corresponding author</w:t>
      </w:r>
    </w:p>
    <w:p w14:paraId="4A9BFFD2" w14:textId="77777777" w:rsidR="00500CFC" w:rsidRPr="0091297A" w:rsidRDefault="00500CFC" w:rsidP="002B1E08">
      <w:pPr>
        <w:spacing w:line="480" w:lineRule="auto"/>
        <w:rPr>
          <w:rFonts w:ascii="Times New Roman" w:hAnsi="Times New Roman" w:cs="Times New Roman"/>
          <w:sz w:val="24"/>
        </w:rPr>
      </w:pPr>
      <w:r>
        <w:rPr>
          <w:rFonts w:ascii="Times New Roman" w:hAnsi="Times New Roman" w:cs="Times New Roman"/>
          <w:sz w:val="24"/>
        </w:rPr>
        <w:t>E-mail: liu.6544@osu.edu</w:t>
      </w:r>
    </w:p>
    <w:p w14:paraId="5DB20B4E" w14:textId="77777777" w:rsidR="00500CFC" w:rsidRDefault="00500CFC" w:rsidP="002B1E08">
      <w:pPr>
        <w:spacing w:line="480" w:lineRule="auto"/>
        <w:jc w:val="center"/>
        <w:rPr>
          <w:rFonts w:ascii="Times New Roman" w:hAnsi="Times New Roman" w:cs="Times New Roman"/>
          <w:sz w:val="24"/>
        </w:rPr>
      </w:pPr>
      <w:r>
        <w:rPr>
          <w:rFonts w:ascii="Times New Roman" w:hAnsi="Times New Roman" w:cs="Times New Roman"/>
          <w:sz w:val="24"/>
        </w:rPr>
        <w:br w:type="page"/>
      </w:r>
    </w:p>
    <w:p w14:paraId="12689E62" w14:textId="77777777" w:rsidR="00500CFC" w:rsidRPr="000D3D9B" w:rsidRDefault="00500CFC" w:rsidP="002B1E08">
      <w:pPr>
        <w:spacing w:line="480" w:lineRule="auto"/>
        <w:jc w:val="both"/>
        <w:rPr>
          <w:rFonts w:ascii="Times New Roman" w:hAnsi="Times New Roman" w:cs="Times New Roman"/>
          <w:b/>
          <w:sz w:val="24"/>
        </w:rPr>
      </w:pPr>
      <w:r w:rsidRPr="000D3D9B">
        <w:rPr>
          <w:rFonts w:ascii="Times New Roman" w:hAnsi="Times New Roman" w:cs="Times New Roman"/>
          <w:b/>
          <w:sz w:val="24"/>
        </w:rPr>
        <w:lastRenderedPageBreak/>
        <w:t xml:space="preserve">Abstract: </w:t>
      </w:r>
      <w:r>
        <w:rPr>
          <w:rFonts w:ascii="Times New Roman" w:hAnsi="Times New Roman" w:cs="Times New Roman"/>
          <w:sz w:val="24"/>
        </w:rPr>
        <w:t xml:space="preserve">The COVID-19 pandemic and related restrictions led to </w:t>
      </w:r>
      <w:r>
        <w:rPr>
          <w:rFonts w:ascii="Times New Roman" w:hAnsi="Times New Roman" w:cs="Times New Roman" w:hint="eastAsia"/>
          <w:sz w:val="24"/>
        </w:rPr>
        <w:t>major</w:t>
      </w:r>
      <w:r>
        <w:rPr>
          <w:rFonts w:ascii="Times New Roman" w:hAnsi="Times New Roman" w:cs="Times New Roman"/>
          <w:sz w:val="24"/>
        </w:rPr>
        <w:t xml:space="preserve"> transit demand decline for many public transit systems in the United States. This paper is a systematic analysis of the dynamics and </w:t>
      </w:r>
      <w:r w:rsidRPr="000D3D9B">
        <w:rPr>
          <w:rFonts w:ascii="Times New Roman" w:hAnsi="Times New Roman" w:cs="Times New Roman"/>
          <w:sz w:val="24"/>
        </w:rPr>
        <w:t xml:space="preserve">dimensions of this unprecedented decline. </w:t>
      </w:r>
      <w:r>
        <w:rPr>
          <w:rFonts w:ascii="Times New Roman" w:hAnsi="Times New Roman" w:cs="Times New Roman"/>
          <w:sz w:val="24"/>
        </w:rPr>
        <w:t xml:space="preserve">Using transit demand data derived from a widely used transit navigation app, we fit logistic functions to model the decline in daily demand and derive key parameters: </w:t>
      </w:r>
      <w:r w:rsidRPr="00351FFE">
        <w:rPr>
          <w:rFonts w:ascii="Times New Roman" w:hAnsi="Times New Roman" w:cs="Times New Roman"/>
          <w:i/>
          <w:sz w:val="24"/>
        </w:rPr>
        <w:t>floor value</w:t>
      </w:r>
      <w:r w:rsidRPr="00292C3D">
        <w:rPr>
          <w:rFonts w:ascii="Times New Roman" w:hAnsi="Times New Roman" w:cs="Times New Roman"/>
          <w:sz w:val="24"/>
        </w:rPr>
        <w:t>,</w:t>
      </w:r>
      <w:r>
        <w:rPr>
          <w:rFonts w:ascii="Times New Roman" w:hAnsi="Times New Roman" w:cs="Times New Roman"/>
          <w:sz w:val="24"/>
        </w:rPr>
        <w:t xml:space="preserve"> the apparent minimal level of demand and </w:t>
      </w:r>
      <w:r>
        <w:rPr>
          <w:rFonts w:ascii="Times New Roman" w:hAnsi="Times New Roman" w:cs="Times New Roman"/>
          <w:i/>
          <w:sz w:val="24"/>
        </w:rPr>
        <w:t>cliff</w:t>
      </w:r>
      <w:r w:rsidRPr="00351FFE">
        <w:rPr>
          <w:rFonts w:ascii="Times New Roman" w:hAnsi="Times New Roman" w:cs="Times New Roman"/>
          <w:i/>
          <w:sz w:val="24"/>
        </w:rPr>
        <w:t xml:space="preserve"> </w:t>
      </w:r>
      <w:r w:rsidRPr="003F19C9">
        <w:rPr>
          <w:rFonts w:ascii="Times New Roman" w:hAnsi="Times New Roman" w:cs="Times New Roman"/>
          <w:sz w:val="24"/>
        </w:rPr>
        <w:t>and</w:t>
      </w:r>
      <w:r w:rsidRPr="00351FFE">
        <w:rPr>
          <w:rFonts w:ascii="Times New Roman" w:hAnsi="Times New Roman" w:cs="Times New Roman"/>
          <w:i/>
          <w:sz w:val="24"/>
        </w:rPr>
        <w:t xml:space="preserve"> </w:t>
      </w:r>
      <w:r>
        <w:rPr>
          <w:rFonts w:ascii="Times New Roman" w:hAnsi="Times New Roman" w:cs="Times New Roman"/>
          <w:i/>
          <w:sz w:val="24"/>
        </w:rPr>
        <w:t>floor</w:t>
      </w:r>
      <w:r w:rsidRPr="00351FFE">
        <w:rPr>
          <w:rFonts w:ascii="Times New Roman" w:hAnsi="Times New Roman" w:cs="Times New Roman"/>
          <w:i/>
          <w:sz w:val="24"/>
        </w:rPr>
        <w:t xml:space="preserve"> point</w:t>
      </w:r>
      <w:r>
        <w:rPr>
          <w:rFonts w:ascii="Times New Roman" w:hAnsi="Times New Roman" w:cs="Times New Roman"/>
          <w:i/>
          <w:sz w:val="24"/>
        </w:rPr>
        <w:t>s</w:t>
      </w:r>
      <w:r w:rsidRPr="00292C3D">
        <w:rPr>
          <w:rFonts w:ascii="Times New Roman" w:hAnsi="Times New Roman" w:cs="Times New Roman"/>
          <w:sz w:val="24"/>
        </w:rPr>
        <w:t>, represent</w:t>
      </w:r>
      <w:r>
        <w:rPr>
          <w:rFonts w:ascii="Times New Roman" w:hAnsi="Times New Roman" w:cs="Times New Roman"/>
          <w:sz w:val="24"/>
        </w:rPr>
        <w:t>ing</w:t>
      </w:r>
      <w:r w:rsidRPr="00292C3D">
        <w:rPr>
          <w:rFonts w:ascii="Times New Roman" w:hAnsi="Times New Roman" w:cs="Times New Roman"/>
          <w:sz w:val="24"/>
        </w:rPr>
        <w:t xml:space="preserve"> the initial date when transit </w:t>
      </w:r>
      <w:commentRangeStart w:id="0"/>
      <w:r w:rsidRPr="00292C3D">
        <w:rPr>
          <w:rFonts w:ascii="Times New Roman" w:hAnsi="Times New Roman" w:cs="Times New Roman"/>
          <w:sz w:val="24"/>
        </w:rPr>
        <w:t>demand</w:t>
      </w:r>
      <w:r>
        <w:rPr>
          <w:rFonts w:ascii="Times New Roman" w:hAnsi="Times New Roman" w:cs="Times New Roman"/>
          <w:sz w:val="24"/>
        </w:rPr>
        <w:t xml:space="preserve"> decline</w:t>
      </w:r>
      <w:r w:rsidRPr="00292C3D">
        <w:rPr>
          <w:rFonts w:ascii="Times New Roman" w:hAnsi="Times New Roman" w:cs="Times New Roman"/>
          <w:sz w:val="24"/>
        </w:rPr>
        <w:t xml:space="preserve"> </w:t>
      </w:r>
      <w:commentRangeEnd w:id="0"/>
      <w:r>
        <w:rPr>
          <w:rStyle w:val="CommentReference"/>
        </w:rPr>
        <w:commentReference w:id="0"/>
      </w:r>
      <w:r w:rsidRPr="00292C3D">
        <w:rPr>
          <w:rFonts w:ascii="Times New Roman" w:hAnsi="Times New Roman" w:cs="Times New Roman"/>
          <w:sz w:val="24"/>
        </w:rPr>
        <w:t xml:space="preserve">began </w:t>
      </w:r>
      <w:r>
        <w:rPr>
          <w:rFonts w:ascii="Times New Roman" w:hAnsi="Times New Roman" w:cs="Times New Roman"/>
          <w:sz w:val="24"/>
        </w:rPr>
        <w:t xml:space="preserve">and the final date when the decline decreased. Regression </w:t>
      </w:r>
      <w:commentRangeStart w:id="1"/>
      <w:r>
        <w:rPr>
          <w:rFonts w:ascii="Times New Roman" w:hAnsi="Times New Roman" w:cs="Times New Roman"/>
          <w:sz w:val="24"/>
        </w:rPr>
        <w:t>analyses reveal</w:t>
      </w:r>
      <w:commentRangeEnd w:id="1"/>
      <w:r>
        <w:rPr>
          <w:rStyle w:val="CommentReference"/>
        </w:rPr>
        <w:commentReference w:id="1"/>
      </w:r>
      <w:r>
        <w:rPr>
          <w:rFonts w:ascii="Times New Roman" w:hAnsi="Times New Roman" w:cs="Times New Roman"/>
          <w:sz w:val="24"/>
        </w:rPr>
        <w:t xml:space="preserve"> that communities</w:t>
      </w:r>
      <w:r w:rsidRPr="000D3D9B">
        <w:rPr>
          <w:rFonts w:ascii="Times New Roman" w:hAnsi="Times New Roman" w:cs="Times New Roman"/>
          <w:sz w:val="24"/>
        </w:rPr>
        <w:t xml:space="preserve"> with</w:t>
      </w:r>
      <w:r w:rsidRPr="00FB6459">
        <w:rPr>
          <w:rFonts w:ascii="Times New Roman" w:hAnsi="Times New Roman" w:cs="Times New Roman"/>
          <w:sz w:val="24"/>
        </w:rPr>
        <w:t xml:space="preserve"> more essential workers, </w:t>
      </w:r>
      <w:r>
        <w:rPr>
          <w:rFonts w:ascii="Times New Roman" w:hAnsi="Times New Roman" w:cs="Times New Roman"/>
          <w:sz w:val="24"/>
        </w:rPr>
        <w:t xml:space="preserve">a </w:t>
      </w:r>
      <w:r w:rsidRPr="000D3D9B">
        <w:rPr>
          <w:rFonts w:ascii="Times New Roman" w:hAnsi="Times New Roman" w:cs="Times New Roman"/>
          <w:sz w:val="24"/>
        </w:rPr>
        <w:t>more vulnerable population</w:t>
      </w:r>
      <w:r>
        <w:rPr>
          <w:rFonts w:ascii="Times New Roman" w:hAnsi="Times New Roman" w:cs="Times New Roman"/>
          <w:sz w:val="24"/>
        </w:rPr>
        <w:t xml:space="preserve"> (African American, Hispanic, female, and people over 45 years old), and more</w:t>
      </w:r>
      <w:commentRangeStart w:id="2"/>
      <w:r>
        <w:rPr>
          <w:rFonts w:ascii="Times New Roman" w:hAnsi="Times New Roman" w:cs="Times New Roman"/>
          <w:sz w:val="24"/>
        </w:rPr>
        <w:t xml:space="preserve"> </w:t>
      </w:r>
      <w:commentRangeEnd w:id="2"/>
      <w:r>
        <w:rPr>
          <w:rStyle w:val="CommentReference"/>
        </w:rPr>
        <w:commentReference w:id="2"/>
      </w:r>
      <w:r>
        <w:rPr>
          <w:rFonts w:ascii="Times New Roman" w:hAnsi="Times New Roman" w:cs="Times New Roman"/>
          <w:sz w:val="24"/>
        </w:rPr>
        <w:t xml:space="preserve">Coronavirus Google searches </w:t>
      </w:r>
      <w:r w:rsidRPr="000D3D9B">
        <w:rPr>
          <w:rFonts w:ascii="Times New Roman" w:hAnsi="Times New Roman" w:cs="Times New Roman"/>
          <w:sz w:val="24"/>
        </w:rPr>
        <w:t>tend to</w:t>
      </w:r>
      <w:r>
        <w:rPr>
          <w:rFonts w:ascii="Times New Roman" w:hAnsi="Times New Roman" w:cs="Times New Roman"/>
          <w:sz w:val="24"/>
        </w:rPr>
        <w:t xml:space="preserve"> maintain higher levels of minimal demand </w:t>
      </w:r>
      <w:r w:rsidRPr="000D3D9B">
        <w:rPr>
          <w:rFonts w:ascii="Times New Roman" w:hAnsi="Times New Roman" w:cs="Times New Roman"/>
          <w:sz w:val="24"/>
        </w:rPr>
        <w:t>during COVID-19</w:t>
      </w:r>
      <w:r>
        <w:rPr>
          <w:rFonts w:ascii="Times New Roman" w:hAnsi="Times New Roman" w:cs="Times New Roman"/>
          <w:sz w:val="24"/>
        </w:rPr>
        <w:t xml:space="preserve">. </w:t>
      </w:r>
      <w:r w:rsidRPr="007D4AA6">
        <w:rPr>
          <w:rFonts w:ascii="Times New Roman" w:hAnsi="Times New Roman" w:cs="Times New Roman"/>
          <w:sz w:val="24"/>
        </w:rPr>
        <w:t>Additionally, approximately half of the agencies experienced their decline before the local spread of COVID-19 likely began</w:t>
      </w:r>
      <w:r>
        <w:rPr>
          <w:rFonts w:ascii="Times New Roman" w:hAnsi="Times New Roman" w:cs="Times New Roman"/>
          <w:sz w:val="24"/>
        </w:rPr>
        <w:t xml:space="preserve"> and most of them are concentrated in Midwest; however, almost no transit systems finished the decline process before the local community spread. We also compare hourly demand profiles for each system before and during COVID-19 using ordinary Procrustes distance analysis. The results show substantial departures from typical weekday hourly demand profiles. We also find that COVID-19 shifted morning rush hours differently for various cities, but shifted afternoon rush hours</w:t>
      </w:r>
      <w:r>
        <w:rPr>
          <w:rFonts w:ascii="Times New Roman" w:hAnsi="Times New Roman" w:cs="Times New Roman" w:hint="eastAsia"/>
          <w:sz w:val="24"/>
        </w:rPr>
        <w:t xml:space="preserve"> </w:t>
      </w:r>
      <w:r>
        <w:rPr>
          <w:rFonts w:ascii="Times New Roman" w:hAnsi="Times New Roman" w:cs="Times New Roman"/>
          <w:sz w:val="24"/>
        </w:rPr>
        <w:t>generally earlier.</w:t>
      </w:r>
      <w:r w:rsidRPr="00E4128B">
        <w:rPr>
          <w:rFonts w:ascii="Times New Roman" w:hAnsi="Times New Roman" w:cs="Times New Roman"/>
          <w:sz w:val="24"/>
        </w:rPr>
        <w:t xml:space="preserve"> </w:t>
      </w:r>
      <w:r>
        <w:rPr>
          <w:rFonts w:ascii="Times New Roman" w:hAnsi="Times New Roman" w:cs="Times New Roman"/>
          <w:sz w:val="24"/>
        </w:rPr>
        <w:t xml:space="preserve">Our results provide insights into public transit as an essential service during a pandemic. </w:t>
      </w:r>
    </w:p>
    <w:p w14:paraId="5290D06B" w14:textId="77777777" w:rsidR="00500CFC" w:rsidRDefault="00500CFC" w:rsidP="002B1E08">
      <w:pPr>
        <w:spacing w:line="480" w:lineRule="auto"/>
        <w:rPr>
          <w:rFonts w:ascii="Times New Roman" w:hAnsi="Times New Roman" w:cs="Times New Roman"/>
          <w:sz w:val="24"/>
        </w:rPr>
      </w:pPr>
    </w:p>
    <w:p w14:paraId="18988944" w14:textId="77777777" w:rsidR="00500CFC" w:rsidRDefault="00500CFC" w:rsidP="002B1E08">
      <w:pPr>
        <w:spacing w:line="480" w:lineRule="auto"/>
        <w:rPr>
          <w:rFonts w:ascii="Times New Roman" w:hAnsi="Times New Roman" w:cs="Times New Roman"/>
          <w:sz w:val="24"/>
        </w:rPr>
      </w:pPr>
      <w:r>
        <w:rPr>
          <w:rFonts w:ascii="Times New Roman" w:hAnsi="Times New Roman" w:cs="Times New Roman"/>
          <w:sz w:val="24"/>
        </w:rPr>
        <w:t>Keywords: COVID-19, public transit, transit dependence, essential jobs.</w:t>
      </w:r>
    </w:p>
    <w:p w14:paraId="2ED6BADD" w14:textId="77777777" w:rsidR="00500CFC" w:rsidRDefault="00500CFC" w:rsidP="002B1E08">
      <w:pPr>
        <w:spacing w:line="480" w:lineRule="auto"/>
        <w:rPr>
          <w:rFonts w:ascii="Times New Roman" w:hAnsi="Times New Roman" w:cs="Times New Roman"/>
          <w:sz w:val="24"/>
        </w:rPr>
      </w:pPr>
    </w:p>
    <w:p w14:paraId="7ECB7CDC" w14:textId="77777777" w:rsidR="00500CFC" w:rsidRPr="009457DC" w:rsidRDefault="00500CFC" w:rsidP="002B1E08">
      <w:pPr>
        <w:pStyle w:val="ListParagraph"/>
        <w:numPr>
          <w:ilvl w:val="0"/>
          <w:numId w:val="2"/>
        </w:numPr>
        <w:spacing w:line="480" w:lineRule="auto"/>
        <w:rPr>
          <w:rFonts w:ascii="Times New Roman" w:hAnsi="Times New Roman" w:cs="Times New Roman"/>
          <w:b/>
          <w:sz w:val="24"/>
        </w:rPr>
      </w:pPr>
      <w:r w:rsidRPr="009457DC">
        <w:rPr>
          <w:rFonts w:ascii="Times New Roman" w:hAnsi="Times New Roman" w:cs="Times New Roman"/>
          <w:b/>
          <w:sz w:val="24"/>
        </w:rPr>
        <w:t>Introduction</w:t>
      </w:r>
    </w:p>
    <w:p w14:paraId="5F81F630" w14:textId="5A496183"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COVID-19, a novel coronavirus disease, emerged in December 2019 to become a global health crisis due to its high contagiousness, fatality rate, and lack of known vaccines or treatments. To deal with the pandemic, from early February 2020 the U.S. </w:t>
      </w:r>
      <w:r w:rsidRPr="000A6EA2">
        <w:rPr>
          <w:rFonts w:ascii="Times New Roman" w:hAnsi="Times New Roman" w:cs="Times New Roman"/>
          <w:sz w:val="24"/>
        </w:rPr>
        <w:t>Centers for Disease Control and Prevention</w:t>
      </w:r>
      <w:r>
        <w:rPr>
          <w:rFonts w:ascii="Times New Roman" w:hAnsi="Times New Roman" w:cs="Times New Roman"/>
          <w:sz w:val="24"/>
        </w:rPr>
        <w:t xml:space="preserve"> (CDC) recommended social distancing, self-quarantine, and working from home to stop the spread of the virus; states and cities followed these and similar guidelines, closing schools and businesses, and issuing calls to </w:t>
      </w:r>
      <w:commentRangeStart w:id="3"/>
      <w:r>
        <w:rPr>
          <w:rFonts w:ascii="Times New Roman" w:hAnsi="Times New Roman" w:cs="Times New Roman"/>
          <w:sz w:val="24"/>
        </w:rPr>
        <w:t>stay at home</w:t>
      </w:r>
      <w:commentRangeEnd w:id="3"/>
      <w:r>
        <w:rPr>
          <w:rStyle w:val="CommentReference"/>
        </w:rPr>
        <w:commentReference w:id="3"/>
      </w:r>
      <w:r>
        <w:rPr>
          <w:rFonts w:ascii="Times New Roman" w:hAnsi="Times New Roman" w:cs="Times New Roman"/>
          <w:sz w:val="24"/>
        </w:rPr>
        <w:t xml:space="preserve">. These sudden and unprecedented shutdowns led to declines in travel demand at all geographic scales and all modes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[1,2]</w:t>
      </w:r>
      <w:r>
        <w:rPr>
          <w:rFonts w:ascii="Times New Roman" w:hAnsi="Times New Roman" w:cs="Times New Roman"/>
          <w:sz w:val="24"/>
        </w:rPr>
        <w:fldChar w:fldCharType="end"/>
      </w:r>
      <w:r>
        <w:rPr>
          <w:rFonts w:ascii="Times New Roman" w:hAnsi="Times New Roman" w:cs="Times New Roman"/>
          <w:sz w:val="24"/>
        </w:rPr>
        <w:t>.</w:t>
      </w:r>
    </w:p>
    <w:p w14:paraId="17CE696E" w14:textId="4506499A"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tab/>
        <w:t xml:space="preserve">Public transit systems in the US experienced dramatic drops in demand and ridership due to COVID-19. In </w:t>
      </w:r>
      <w:r w:rsidRPr="00F34A9D">
        <w:rPr>
          <w:rFonts w:ascii="Times New Roman" w:hAnsi="Times New Roman" w:cs="Times New Roman"/>
          <w:sz w:val="24"/>
        </w:rPr>
        <w:t>Washington DC</w:t>
      </w:r>
      <w:r>
        <w:rPr>
          <w:rFonts w:ascii="Times New Roman" w:hAnsi="Times New Roman" w:cs="Times New Roman"/>
          <w:sz w:val="24"/>
        </w:rPr>
        <w:t xml:space="preserve">, Metrorail ridership declined by 90% and bus ridership declined by 75% by the end of March 2020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Smaller transit system also experienced major declines; for example, El Dorado Transit (California) experienced a ridership decline of 75%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[4]</w:t>
      </w:r>
      <w:r>
        <w:rPr>
          <w:rFonts w:ascii="Times New Roman" w:hAnsi="Times New Roman" w:cs="Times New Roman"/>
          <w:sz w:val="24"/>
        </w:rPr>
        <w:fldChar w:fldCharType="end"/>
      </w:r>
      <w:commentRangeStart w:id="4"/>
      <w:commentRangeStart w:id="5"/>
      <w:r>
        <w:rPr>
          <w:rFonts w:ascii="Times New Roman" w:hAnsi="Times New Roman" w:cs="Times New Roman"/>
          <w:sz w:val="24"/>
        </w:rPr>
        <w:t xml:space="preserve">. </w:t>
      </w:r>
      <w:commentRangeEnd w:id="4"/>
      <w:r>
        <w:rPr>
          <w:rStyle w:val="CommentReference"/>
        </w:rPr>
        <w:commentReference w:id="4"/>
      </w:r>
      <w:commentRangeEnd w:id="5"/>
      <w:r>
        <w:rPr>
          <w:rStyle w:val="CommentReference"/>
        </w:rPr>
        <w:commentReference w:id="5"/>
      </w:r>
      <w:r>
        <w:rPr>
          <w:rFonts w:ascii="Times New Roman" w:hAnsi="Times New Roman" w:cs="Times New Roman"/>
          <w:sz w:val="24"/>
        </w:rPr>
        <w:t xml:space="preserve">The consequent drop in fare box revenue may lead to subsequent cuts in services, particularly since cash-strapped local governments may not have the ability to increase their support. The decline in ridership is unequal across social dimensions since many information, managerial, tech, and knowledge workers can telecommute while people with jobs that demand physical presence still need to travel to work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The remaining public transit users during a pandemic such as COVID-19 are likely "captive" riders who depend on public transit for mobility and accessibility to jobs, health care, and services </w:t>
      </w:r>
      <w:r w:rsidRPr="00693884">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r w:rsidRPr="00693884">
        <w:rPr>
          <w:rFonts w:ascii="Times New Roman" w:hAnsi="Times New Roman" w:cs="Times New Roman"/>
          <w:sz w:val="24"/>
        </w:rPr>
        <w:fldChar w:fldCharType="separate"/>
      </w:r>
      <w:r w:rsidRPr="00423D84">
        <w:rPr>
          <w:rFonts w:ascii="Times New Roman" w:hAnsi="Times New Roman" w:cs="Times New Roman"/>
          <w:noProof/>
          <w:sz w:val="24"/>
        </w:rPr>
        <w:t>[6]</w:t>
      </w:r>
      <w:r w:rsidRPr="00693884">
        <w:rPr>
          <w:rFonts w:ascii="Times New Roman" w:hAnsi="Times New Roman" w:cs="Times New Roman"/>
          <w:sz w:val="24"/>
        </w:rPr>
        <w:fldChar w:fldCharType="end"/>
      </w:r>
      <w:r>
        <w:rPr>
          <w:rFonts w:ascii="Times New Roman" w:hAnsi="Times New Roman" w:cs="Times New Roman"/>
          <w:sz w:val="24"/>
        </w:rPr>
        <w:t xml:space="preserve">. Since only essential businesses and services were open during this period, these captive riders were also likely performing necessary activities for themselves or society, highlighting the nature of public transit as a critical infrastructure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[7]</w:t>
      </w:r>
      <w:r>
        <w:rPr>
          <w:rFonts w:ascii="Times New Roman" w:hAnsi="Times New Roman" w:cs="Times New Roman"/>
          <w:sz w:val="24"/>
        </w:rPr>
        <w:fldChar w:fldCharType="end"/>
      </w:r>
      <w:r>
        <w:rPr>
          <w:rFonts w:ascii="Times New Roman" w:hAnsi="Times New Roman" w:cs="Times New Roman"/>
          <w:sz w:val="24"/>
        </w:rPr>
        <w:t xml:space="preserve">. </w:t>
      </w:r>
    </w:p>
    <w:p w14:paraId="64AF5A34" w14:textId="7C2A591A"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tab/>
        <w:t xml:space="preserve">In addition to the closing of businesses, and substitution of telework for onsite work, another factor affecting the decline of public transit demand during a pandemic is fear. According to an online survey, about 48% of Americans and 40% of Canadians feel that using transit poses a </w:t>
      </w:r>
      <w:r>
        <w:rPr>
          <w:rFonts w:ascii="Times New Roman" w:hAnsi="Times New Roman" w:cs="Times New Roman"/>
          <w:sz w:val="24"/>
        </w:rPr>
        <w:lastRenderedPageBreak/>
        <w:t xml:space="preserve">high health risk due to the </w:t>
      </w:r>
      <w:commentRangeStart w:id="6"/>
      <w:r>
        <w:rPr>
          <w:rFonts w:ascii="Times New Roman" w:hAnsi="Times New Roman" w:cs="Times New Roman"/>
          <w:sz w:val="24"/>
        </w:rPr>
        <w:t>coronavirus</w:t>
      </w:r>
      <w:commentRangeEnd w:id="6"/>
      <w:r>
        <w:rPr>
          <w:rStyle w:val="CommentReference"/>
        </w:rPr>
        <w:commentReference w:id="6"/>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[8]</w:t>
      </w:r>
      <w:r>
        <w:rPr>
          <w:rFonts w:ascii="Times New Roman" w:hAnsi="Times New Roman" w:cs="Times New Roman"/>
          <w:sz w:val="24"/>
        </w:rPr>
        <w:fldChar w:fldCharType="end"/>
      </w:r>
      <w:r>
        <w:rPr>
          <w:rFonts w:ascii="Times New Roman" w:hAnsi="Times New Roman" w:cs="Times New Roman"/>
          <w:sz w:val="24"/>
        </w:rPr>
        <w:t xml:space="preserve">. In an analysis of public transit ridership in Taipei during the 2003 SARS pandemic, </w:t>
      </w:r>
      <w:commentRangeStart w:id="7"/>
      <w:commentRangeStart w:id="8"/>
      <w:commentRangeStart w:id="9"/>
      <w:commentRangeStart w:id="10"/>
      <w:commentRangeStart w:id="11"/>
      <w:commentRangeStart w:id="12"/>
      <w:r>
        <w:rPr>
          <w:rFonts w:ascii="Times New Roman" w:hAnsi="Times New Roman" w:cs="Times New Roman"/>
          <w:sz w:val="24"/>
        </w:rPr>
        <w:t xml:space="preserve">Taipei underground lost almost 50% of daily ridership during the peak of the SARS pandemic </w:t>
      </w:r>
      <w:commentRangeEnd w:id="7"/>
      <w:r>
        <w:rPr>
          <w:rStyle w:val="CommentReference"/>
        </w:rPr>
        <w:commentReference w:id="7"/>
      </w:r>
      <w:commentRangeEnd w:id="8"/>
      <w:r>
        <w:rPr>
          <w:rStyle w:val="CommentReference"/>
        </w:rPr>
        <w:commentReference w:id="8"/>
      </w:r>
      <w:commentRangeEnd w:id="9"/>
      <w:r>
        <w:rPr>
          <w:rStyle w:val="CommentReference"/>
        </w:rPr>
        <w:commentReference w:id="9"/>
      </w:r>
      <w:commentRangeEnd w:id="10"/>
      <w:r>
        <w:rPr>
          <w:rStyle w:val="CommentReference"/>
        </w:rPr>
        <w:commentReference w:id="10"/>
      </w:r>
      <w:commentRangeEnd w:id="11"/>
      <w:r>
        <w:rPr>
          <w:rStyle w:val="CommentReference"/>
        </w:rPr>
        <w:commentReference w:id="11"/>
      </w:r>
      <w:commentRangeEnd w:id="12"/>
      <w:r>
        <w:rPr>
          <w:rStyle w:val="CommentReference"/>
        </w:rPr>
        <w:commentReference w:id="12"/>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[9]</w:t>
      </w:r>
      <w:r>
        <w:rPr>
          <w:rFonts w:ascii="Times New Roman" w:hAnsi="Times New Roman" w:cs="Times New Roman"/>
          <w:sz w:val="24"/>
        </w:rPr>
        <w:fldChar w:fldCharType="end"/>
      </w:r>
      <w:r>
        <w:rPr>
          <w:rFonts w:ascii="Times New Roman" w:hAnsi="Times New Roman" w:cs="Times New Roman"/>
          <w:sz w:val="24"/>
        </w:rPr>
        <w:t xml:space="preserve">. </w:t>
      </w:r>
      <w:commentRangeStart w:id="13"/>
      <w:commentRangeStart w:id="14"/>
      <w:r>
        <w:rPr>
          <w:rFonts w:ascii="Times New Roman" w:hAnsi="Times New Roman" w:cs="Times New Roman"/>
          <w:sz w:val="24"/>
        </w:rPr>
        <w:t xml:space="preserve">An analysis of Seoul transit system smart card transaction data during the 2015 MERS outbreak shows variations in the decline in trip frequencies across different public transit modes, different populations, and neighborhoods. The study finds that fear of the pandemic significantly influenced travel behavior. The ability for people to change their daily routine measured by land value and regional characteristics are the two primary determinants of shifted travel behavior </w:t>
      </w:r>
      <w:r w:rsidRPr="00CA0699">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Pr="00CA0699">
        <w:rPr>
          <w:rFonts w:ascii="Times New Roman" w:hAnsi="Times New Roman" w:cs="Times New Roman"/>
          <w:sz w:val="24"/>
        </w:rPr>
        <w:fldChar w:fldCharType="separate"/>
      </w:r>
      <w:r w:rsidRPr="00423D84">
        <w:rPr>
          <w:rFonts w:ascii="Times New Roman" w:hAnsi="Times New Roman" w:cs="Times New Roman"/>
          <w:noProof/>
          <w:sz w:val="24"/>
        </w:rPr>
        <w:t>[10]</w:t>
      </w:r>
      <w:r w:rsidRPr="00CA0699">
        <w:rPr>
          <w:rFonts w:ascii="Times New Roman" w:hAnsi="Times New Roman" w:cs="Times New Roman"/>
          <w:sz w:val="24"/>
        </w:rPr>
        <w:fldChar w:fldCharType="end"/>
      </w:r>
      <w:r>
        <w:rPr>
          <w:rFonts w:ascii="Times New Roman" w:hAnsi="Times New Roman" w:cs="Times New Roman"/>
          <w:sz w:val="24"/>
        </w:rPr>
        <w:t>.</w:t>
      </w:r>
      <w:commentRangeEnd w:id="13"/>
      <w:commentRangeEnd w:id="14"/>
      <w:r>
        <w:rPr>
          <w:rFonts w:ascii="Times New Roman" w:hAnsi="Times New Roman" w:cs="Times New Roman"/>
          <w:sz w:val="24"/>
        </w:rPr>
        <w:t xml:space="preserve"> </w:t>
      </w:r>
      <w:r>
        <w:rPr>
          <w:rStyle w:val="CommentReference"/>
        </w:rPr>
        <w:commentReference w:id="13"/>
      </w:r>
      <w:r>
        <w:rPr>
          <w:rStyle w:val="CommentReference"/>
        </w:rPr>
        <w:commentReference w:id="14"/>
      </w:r>
    </w:p>
    <w:p w14:paraId="36247467" w14:textId="77777777" w:rsidR="00500CFC" w:rsidRPr="00292C3D"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COVID-19 provides </w:t>
      </w:r>
      <w:commentRangeStart w:id="15"/>
      <w:commentRangeStart w:id="16"/>
      <w:commentRangeStart w:id="17"/>
      <w:commentRangeStart w:id="18"/>
      <w:r>
        <w:rPr>
          <w:rFonts w:ascii="Times New Roman" w:hAnsi="Times New Roman" w:cs="Times New Roman"/>
          <w:sz w:val="24"/>
        </w:rPr>
        <w:t xml:space="preserve">an unfortunate but imperative juncture </w:t>
      </w:r>
      <w:commentRangeEnd w:id="15"/>
      <w:r>
        <w:rPr>
          <w:rStyle w:val="CommentReference"/>
        </w:rPr>
        <w:commentReference w:id="15"/>
      </w:r>
      <w:commentRangeEnd w:id="16"/>
      <w:r>
        <w:rPr>
          <w:rStyle w:val="CommentReference"/>
        </w:rPr>
        <w:commentReference w:id="16"/>
      </w:r>
      <w:commentRangeEnd w:id="17"/>
      <w:r>
        <w:rPr>
          <w:rStyle w:val="CommentReference"/>
        </w:rPr>
        <w:commentReference w:id="17"/>
      </w:r>
      <w:commentRangeEnd w:id="18"/>
      <w:r>
        <w:rPr>
          <w:rStyle w:val="CommentReference"/>
        </w:rPr>
        <w:commentReference w:id="18"/>
      </w:r>
      <w:r>
        <w:rPr>
          <w:rFonts w:ascii="Times New Roman" w:hAnsi="Times New Roman" w:cs="Times New Roman"/>
          <w:sz w:val="24"/>
        </w:rPr>
        <w:t>to understand the differential impacts of a major shock such as a pandemic on public transit</w:t>
      </w:r>
      <w:proofErr w:type="gramStart"/>
      <w:r>
        <w:rPr>
          <w:rFonts w:ascii="Times New Roman" w:hAnsi="Times New Roman" w:cs="Times New Roman"/>
          <w:sz w:val="24"/>
        </w:rPr>
        <w:t>..</w:t>
      </w:r>
      <w:proofErr w:type="gramEnd"/>
      <w:r>
        <w:rPr>
          <w:rFonts w:ascii="Times New Roman" w:hAnsi="Times New Roman" w:cs="Times New Roman"/>
          <w:sz w:val="24"/>
        </w:rPr>
        <w:t xml:space="preserve"> In this study, we </w:t>
      </w:r>
      <w:r w:rsidRPr="00292C3D">
        <w:rPr>
          <w:rFonts w:ascii="Times New Roman" w:hAnsi="Times New Roman" w:cs="Times New Roman"/>
          <w:sz w:val="24"/>
        </w:rPr>
        <w:t xml:space="preserve">use the data from </w:t>
      </w:r>
      <w:r>
        <w:rPr>
          <w:rFonts w:ascii="Times New Roman" w:hAnsi="Times New Roman" w:cs="Times New Roman"/>
          <w:sz w:val="24"/>
        </w:rPr>
        <w:t xml:space="preserve">the Transit app, a widely used mobile phone-based transit planning app, to </w:t>
      </w:r>
      <w:r w:rsidRPr="00292C3D">
        <w:rPr>
          <w:rFonts w:ascii="Times New Roman" w:hAnsi="Times New Roman" w:cs="Times New Roman"/>
          <w:sz w:val="24"/>
        </w:rPr>
        <w:t xml:space="preserve">conduct </w:t>
      </w:r>
      <w:r>
        <w:rPr>
          <w:rFonts w:ascii="Times New Roman" w:hAnsi="Times New Roman" w:cs="Times New Roman"/>
          <w:sz w:val="24"/>
        </w:rPr>
        <w:t xml:space="preserve">a </w:t>
      </w:r>
      <w:r w:rsidRPr="00292C3D">
        <w:rPr>
          <w:rFonts w:ascii="Times New Roman" w:hAnsi="Times New Roman" w:cs="Times New Roman"/>
          <w:sz w:val="24"/>
        </w:rPr>
        <w:t xml:space="preserve">comprehensive analyses </w:t>
      </w:r>
      <w:r>
        <w:rPr>
          <w:rFonts w:ascii="Times New Roman" w:hAnsi="Times New Roman" w:cs="Times New Roman"/>
          <w:sz w:val="24"/>
        </w:rPr>
        <w:t xml:space="preserve">of the impacts of </w:t>
      </w:r>
      <w:r w:rsidRPr="00292C3D">
        <w:rPr>
          <w:rFonts w:ascii="Times New Roman" w:hAnsi="Times New Roman" w:cs="Times New Roman"/>
          <w:sz w:val="24"/>
        </w:rPr>
        <w:t>COVID</w:t>
      </w:r>
      <w:r>
        <w:rPr>
          <w:rFonts w:ascii="Times New Roman" w:hAnsi="Times New Roman" w:cs="Times New Roman"/>
          <w:sz w:val="24"/>
        </w:rPr>
        <w:t xml:space="preserve">-19 on US public transit systems. </w:t>
      </w:r>
      <w:r w:rsidRPr="00292C3D">
        <w:rPr>
          <w:rFonts w:ascii="Times New Roman" w:hAnsi="Times New Roman" w:cs="Times New Roman"/>
          <w:sz w:val="24"/>
        </w:rPr>
        <w:t xml:space="preserve">We </w:t>
      </w:r>
      <w:r>
        <w:rPr>
          <w:rFonts w:ascii="Times New Roman" w:hAnsi="Times New Roman" w:cs="Times New Roman"/>
          <w:sz w:val="24"/>
        </w:rPr>
        <w:t xml:space="preserve">fit </w:t>
      </w:r>
      <w:r w:rsidRPr="00292C3D">
        <w:rPr>
          <w:rFonts w:ascii="Times New Roman" w:hAnsi="Times New Roman" w:cs="Times New Roman"/>
          <w:sz w:val="24"/>
        </w:rPr>
        <w:t>logistic</w:t>
      </w:r>
      <w:r>
        <w:rPr>
          <w:rFonts w:ascii="Times New Roman" w:hAnsi="Times New Roman" w:cs="Times New Roman"/>
          <w:sz w:val="24"/>
        </w:rPr>
        <w:t xml:space="preserve"> curves to describe the decline in daily transit demand across public transit systems, extracting key </w:t>
      </w:r>
      <w:r w:rsidRPr="00292C3D">
        <w:rPr>
          <w:rFonts w:ascii="Times New Roman" w:hAnsi="Times New Roman" w:cs="Times New Roman"/>
          <w:sz w:val="24"/>
        </w:rPr>
        <w:t>parameters</w:t>
      </w:r>
      <w:r>
        <w:rPr>
          <w:rFonts w:ascii="Times New Roman" w:hAnsi="Times New Roman" w:cs="Times New Roman"/>
          <w:sz w:val="24"/>
        </w:rPr>
        <w:t xml:space="preserve">: i) </w:t>
      </w:r>
      <w:r w:rsidRPr="009457DC">
        <w:rPr>
          <w:rFonts w:ascii="Times New Roman" w:hAnsi="Times New Roman" w:cs="Times New Roman"/>
          <w:i/>
          <w:sz w:val="24"/>
        </w:rPr>
        <w:t>floor value</w:t>
      </w:r>
      <w:r w:rsidRPr="00292C3D">
        <w:rPr>
          <w:rFonts w:ascii="Times New Roman" w:hAnsi="Times New Roman" w:cs="Times New Roman"/>
          <w:sz w:val="24"/>
        </w:rPr>
        <w:t>,</w:t>
      </w:r>
      <w:r>
        <w:rPr>
          <w:rFonts w:ascii="Times New Roman" w:hAnsi="Times New Roman" w:cs="Times New Roman"/>
          <w:sz w:val="24"/>
        </w:rPr>
        <w:t xml:space="preserve"> the apparent minimal level of demand; ii) </w:t>
      </w:r>
      <w:r>
        <w:rPr>
          <w:rFonts w:ascii="Times New Roman" w:hAnsi="Times New Roman" w:cs="Times New Roman"/>
          <w:i/>
          <w:sz w:val="24"/>
        </w:rPr>
        <w:t>cliff</w:t>
      </w:r>
      <w:r w:rsidRPr="009457DC">
        <w:rPr>
          <w:rFonts w:ascii="Times New Roman" w:hAnsi="Times New Roman" w:cs="Times New Roman"/>
          <w:i/>
          <w:sz w:val="24"/>
        </w:rPr>
        <w:t xml:space="preserve"> and </w:t>
      </w:r>
      <w:r>
        <w:rPr>
          <w:rFonts w:ascii="Times New Roman" w:hAnsi="Times New Roman" w:cs="Times New Roman"/>
          <w:i/>
          <w:sz w:val="24"/>
        </w:rPr>
        <w:t>floor</w:t>
      </w:r>
      <w:r w:rsidRPr="009457DC">
        <w:rPr>
          <w:rFonts w:ascii="Times New Roman" w:hAnsi="Times New Roman" w:cs="Times New Roman"/>
          <w:i/>
          <w:sz w:val="24"/>
        </w:rPr>
        <w:t xml:space="preserve"> point</w:t>
      </w:r>
      <w:r w:rsidRPr="00292C3D">
        <w:rPr>
          <w:rFonts w:ascii="Times New Roman" w:hAnsi="Times New Roman" w:cs="Times New Roman"/>
          <w:sz w:val="24"/>
        </w:rPr>
        <w:t>, represent</w:t>
      </w:r>
      <w:r>
        <w:rPr>
          <w:rFonts w:ascii="Times New Roman" w:hAnsi="Times New Roman" w:cs="Times New Roman"/>
          <w:sz w:val="24"/>
        </w:rPr>
        <w:t>ing</w:t>
      </w:r>
      <w:r w:rsidRPr="00292C3D">
        <w:rPr>
          <w:rFonts w:ascii="Times New Roman" w:hAnsi="Times New Roman" w:cs="Times New Roman"/>
          <w:sz w:val="24"/>
        </w:rPr>
        <w:t xml:space="preserve"> the initial date when transit demand began </w:t>
      </w:r>
      <w:r>
        <w:rPr>
          <w:rFonts w:ascii="Times New Roman" w:hAnsi="Times New Roman" w:cs="Times New Roman"/>
          <w:sz w:val="24"/>
        </w:rPr>
        <w:t xml:space="preserve">and the final date when decline decreased; and iii) </w:t>
      </w:r>
      <w:r w:rsidRPr="00351FFE">
        <w:rPr>
          <w:rFonts w:ascii="Times New Roman" w:hAnsi="Times New Roman" w:cs="Times New Roman"/>
          <w:i/>
          <w:sz w:val="24"/>
        </w:rPr>
        <w:t>decay rate</w:t>
      </w:r>
      <w:r w:rsidRPr="00292C3D">
        <w:rPr>
          <w:rFonts w:ascii="Times New Roman" w:hAnsi="Times New Roman" w:cs="Times New Roman"/>
          <w:sz w:val="24"/>
        </w:rPr>
        <w:t>, represent</w:t>
      </w:r>
      <w:r>
        <w:rPr>
          <w:rFonts w:ascii="Times New Roman" w:hAnsi="Times New Roman" w:cs="Times New Roman"/>
          <w:sz w:val="24"/>
        </w:rPr>
        <w:t>ing</w:t>
      </w:r>
      <w:r w:rsidRPr="00292C3D">
        <w:rPr>
          <w:rFonts w:ascii="Times New Roman" w:hAnsi="Times New Roman" w:cs="Times New Roman"/>
          <w:sz w:val="24"/>
        </w:rPr>
        <w:t xml:space="preserve"> the speed </w:t>
      </w:r>
      <w:r>
        <w:rPr>
          <w:rFonts w:ascii="Times New Roman" w:hAnsi="Times New Roman" w:cs="Times New Roman"/>
          <w:sz w:val="24"/>
        </w:rPr>
        <w:t xml:space="preserve">of the demand decline. We conduct regression and correlation analyses relating the floor values and decay rates to socioeconomic and demographic factors in each community. We also compare the distance between the cliff/floor points and the first date of local community spread to measure whether public transit users in different metro areas reacted at different speeds to the unfolding pandemic. Finally, we use hourly transit demand data to capture COVID-19’s impact on daily patterns of transit demand; we measure the similarity of hourly demand profiles during the COVID-19 pandemic compared to the adjusted normal demand profiles. We conclude that COVID-19 had major impacts on transit systems in different </w:t>
      </w:r>
      <w:r>
        <w:rPr>
          <w:rFonts w:ascii="Times New Roman" w:hAnsi="Times New Roman" w:cs="Times New Roman"/>
          <w:sz w:val="24"/>
        </w:rPr>
        <w:lastRenderedPageBreak/>
        <w:t>dimensions and demonstrate the social equity issue of transit usage during the pandemic; we propose some future directions for transit studies in the context of pandemics.</w:t>
      </w:r>
    </w:p>
    <w:p w14:paraId="2F926265" w14:textId="77777777" w:rsidR="00500CFC" w:rsidRDefault="00500CFC" w:rsidP="002B1E08">
      <w:pPr>
        <w:spacing w:line="480" w:lineRule="auto"/>
        <w:rPr>
          <w:rFonts w:ascii="Times New Roman" w:hAnsi="Times New Roman" w:cs="Times New Roman"/>
          <w:sz w:val="24"/>
        </w:rPr>
      </w:pPr>
    </w:p>
    <w:p w14:paraId="1DD58167" w14:textId="77777777" w:rsidR="00500CFC" w:rsidRDefault="00500CFC" w:rsidP="002B1E08">
      <w:pPr>
        <w:pStyle w:val="ListParagraph"/>
        <w:numPr>
          <w:ilvl w:val="0"/>
          <w:numId w:val="2"/>
        </w:numPr>
        <w:spacing w:line="480" w:lineRule="auto"/>
        <w:rPr>
          <w:rFonts w:ascii="Times New Roman" w:hAnsi="Times New Roman" w:cs="Times New Roman"/>
          <w:b/>
          <w:sz w:val="24"/>
        </w:rPr>
      </w:pPr>
      <w:r w:rsidRPr="009457DC">
        <w:rPr>
          <w:rFonts w:ascii="Times New Roman" w:hAnsi="Times New Roman" w:cs="Times New Roman"/>
          <w:b/>
          <w:sz w:val="24"/>
        </w:rPr>
        <w:t>Data and methods</w:t>
      </w:r>
    </w:p>
    <w:p w14:paraId="22D2158D" w14:textId="77777777" w:rsidR="00500CFC" w:rsidRPr="009457D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t xml:space="preserve">In this section, we describe the primary data sources in our study, namely, Transit app demand data and COVID-19 case numbers. We also describe our model of daily transit demand decline, the logistic curve. From these fitted curves, we derive several parameters describing the declines in daily transit demands: i) </w:t>
      </w:r>
      <w:r>
        <w:rPr>
          <w:rFonts w:ascii="Times New Roman" w:hAnsi="Times New Roman" w:cs="Times New Roman"/>
          <w:i/>
          <w:sz w:val="24"/>
        </w:rPr>
        <w:t>floor values</w:t>
      </w:r>
      <w:r>
        <w:rPr>
          <w:rFonts w:ascii="Times New Roman" w:hAnsi="Times New Roman" w:cs="Times New Roman"/>
          <w:sz w:val="24"/>
        </w:rPr>
        <w:t xml:space="preserve"> measuring the base levels of transit demand; ii) </w:t>
      </w:r>
      <w:r>
        <w:rPr>
          <w:rFonts w:ascii="Times New Roman" w:hAnsi="Times New Roman" w:cs="Times New Roman"/>
          <w:i/>
          <w:sz w:val="24"/>
        </w:rPr>
        <w:t xml:space="preserve">cliff and floor points </w:t>
      </w:r>
      <w:r>
        <w:rPr>
          <w:rFonts w:ascii="Times New Roman" w:hAnsi="Times New Roman" w:cs="Times New Roman"/>
          <w:sz w:val="24"/>
        </w:rPr>
        <w:t xml:space="preserve">indicating when demand decline started and stopped; iii) the </w:t>
      </w:r>
      <w:r>
        <w:rPr>
          <w:rFonts w:ascii="Times New Roman" w:hAnsi="Times New Roman" w:cs="Times New Roman"/>
          <w:i/>
          <w:sz w:val="24"/>
        </w:rPr>
        <w:t xml:space="preserve">decay rate </w:t>
      </w:r>
      <w:r>
        <w:rPr>
          <w:rFonts w:ascii="Times New Roman" w:hAnsi="Times New Roman" w:cs="Times New Roman"/>
          <w:sz w:val="24"/>
        </w:rPr>
        <w:t xml:space="preserve">measuring the speed of transit demand decline, and; iv) </w:t>
      </w:r>
      <w:r>
        <w:rPr>
          <w:rFonts w:ascii="Times New Roman" w:hAnsi="Times New Roman" w:cs="Times New Roman"/>
          <w:i/>
          <w:sz w:val="24"/>
        </w:rPr>
        <w:t xml:space="preserve">response intervals </w:t>
      </w:r>
      <w:r>
        <w:rPr>
          <w:rFonts w:ascii="Times New Roman" w:hAnsi="Times New Roman" w:cs="Times New Roman"/>
          <w:sz w:val="24"/>
        </w:rPr>
        <w:t xml:space="preserve">capturing the time lags between the first reported case in a community with respect to when decline started and stopped. Moreover, we describe </w:t>
      </w:r>
      <w:r w:rsidRPr="009457DC">
        <w:rPr>
          <w:rFonts w:ascii="Times New Roman" w:hAnsi="Times New Roman" w:cs="Times New Roman"/>
          <w:i/>
          <w:sz w:val="24"/>
        </w:rPr>
        <w:t>ordinary Procrustes analysis</w:t>
      </w:r>
      <w:r>
        <w:rPr>
          <w:rFonts w:ascii="Times New Roman" w:hAnsi="Times New Roman" w:cs="Times New Roman"/>
          <w:sz w:val="24"/>
        </w:rPr>
        <w:t xml:space="preserve"> for measuring differences in </w:t>
      </w:r>
      <w:r w:rsidRPr="00A92F0E">
        <w:rPr>
          <w:rFonts w:ascii="Times New Roman" w:hAnsi="Times New Roman" w:cs="Times New Roman"/>
          <w:sz w:val="24"/>
        </w:rPr>
        <w:t>hourly travel demand during and before the COVID</w:t>
      </w:r>
      <w:r>
        <w:rPr>
          <w:rFonts w:ascii="Times New Roman" w:hAnsi="Times New Roman" w:cs="Times New Roman"/>
          <w:sz w:val="24"/>
        </w:rPr>
        <w:t>-19</w:t>
      </w:r>
      <w:r w:rsidRPr="00A92F0E">
        <w:rPr>
          <w:rFonts w:ascii="Times New Roman" w:hAnsi="Times New Roman" w:cs="Times New Roman"/>
          <w:sz w:val="24"/>
        </w:rPr>
        <w:t xml:space="preserve"> pandemic, and weekday versus weekend demand during the pandemic</w:t>
      </w:r>
      <w:r>
        <w:rPr>
          <w:rFonts w:ascii="Times New Roman" w:hAnsi="Times New Roman" w:cs="Times New Roman"/>
          <w:sz w:val="24"/>
        </w:rPr>
        <w:t xml:space="preserve">. Finally, we investigate the morning and afternoon rush hour’s shift due to COVID-19. </w:t>
      </w:r>
    </w:p>
    <w:p w14:paraId="7091807C" w14:textId="77777777" w:rsidR="00500CFC" w:rsidRPr="009457DC" w:rsidRDefault="00500CFC" w:rsidP="002B1E08">
      <w:pPr>
        <w:pStyle w:val="ListParagraph"/>
        <w:spacing w:line="480" w:lineRule="auto"/>
        <w:ind w:left="360"/>
        <w:rPr>
          <w:rFonts w:ascii="Times New Roman" w:hAnsi="Times New Roman" w:cs="Times New Roman"/>
          <w:b/>
          <w:sz w:val="24"/>
        </w:rPr>
      </w:pPr>
    </w:p>
    <w:p w14:paraId="18FB1314" w14:textId="77777777" w:rsidR="00500CFC" w:rsidRDefault="00500CFC" w:rsidP="002B1E08">
      <w:pPr>
        <w:pStyle w:val="ListParagraph"/>
        <w:numPr>
          <w:ilvl w:val="1"/>
          <w:numId w:val="2"/>
        </w:numPr>
        <w:spacing w:line="480" w:lineRule="auto"/>
        <w:rPr>
          <w:rFonts w:ascii="Times New Roman" w:hAnsi="Times New Roman" w:cs="Times New Roman"/>
          <w:b/>
          <w:sz w:val="24"/>
        </w:rPr>
      </w:pPr>
      <w:r>
        <w:rPr>
          <w:rFonts w:ascii="Times New Roman" w:hAnsi="Times New Roman" w:cs="Times New Roman"/>
          <w:sz w:val="24"/>
        </w:rPr>
        <w:t xml:space="preserve"> </w:t>
      </w:r>
      <w:r w:rsidRPr="009457DC">
        <w:rPr>
          <w:rFonts w:ascii="Times New Roman" w:hAnsi="Times New Roman" w:cs="Times New Roman"/>
          <w:b/>
          <w:sz w:val="24"/>
        </w:rPr>
        <w:t>Data sources</w:t>
      </w:r>
    </w:p>
    <w:p w14:paraId="7317ADD2" w14:textId="77777777" w:rsidR="00500CFC" w:rsidRPr="009457DC" w:rsidRDefault="00500CFC" w:rsidP="002B1E08">
      <w:pPr>
        <w:pStyle w:val="ListParagraph"/>
        <w:spacing w:line="480" w:lineRule="auto"/>
        <w:ind w:left="360"/>
        <w:rPr>
          <w:rFonts w:ascii="Times New Roman" w:hAnsi="Times New Roman" w:cs="Times New Roman"/>
          <w:b/>
          <w:sz w:val="24"/>
        </w:rPr>
      </w:pPr>
    </w:p>
    <w:p w14:paraId="6E743D09" w14:textId="77777777" w:rsidR="00500CFC" w:rsidRPr="009457DC" w:rsidRDefault="00500CFC" w:rsidP="002B1E08">
      <w:pPr>
        <w:pStyle w:val="ListParagraph"/>
        <w:numPr>
          <w:ilvl w:val="2"/>
          <w:numId w:val="2"/>
        </w:numPr>
        <w:spacing w:line="480" w:lineRule="auto"/>
        <w:jc w:val="both"/>
        <w:rPr>
          <w:rFonts w:ascii="Times New Roman" w:hAnsi="Times New Roman" w:cs="Times New Roman"/>
          <w:sz w:val="24"/>
        </w:rPr>
      </w:pPr>
      <w:r w:rsidRPr="009457DC">
        <w:rPr>
          <w:rFonts w:ascii="Times New Roman" w:hAnsi="Times New Roman" w:cs="Times New Roman"/>
          <w:sz w:val="24"/>
        </w:rPr>
        <w:t>Transit demand</w:t>
      </w:r>
    </w:p>
    <w:p w14:paraId="7C5663E6" w14:textId="6FF7FB11" w:rsidR="00500CFC" w:rsidRPr="009457DC" w:rsidRDefault="00500CFC" w:rsidP="002B1E08">
      <w:pPr>
        <w:spacing w:line="480" w:lineRule="auto"/>
        <w:jc w:val="both"/>
        <w:rPr>
          <w:rFonts w:ascii="Times New Roman" w:hAnsi="Times New Roman" w:cs="Times New Roman"/>
          <w:sz w:val="24"/>
        </w:rPr>
      </w:pPr>
      <w:r w:rsidRPr="009457DC">
        <w:rPr>
          <w:rFonts w:ascii="Times New Roman" w:hAnsi="Times New Roman" w:cs="Times New Roman"/>
          <w:sz w:val="24"/>
        </w:rPr>
        <w:t>Since it is difficult to obtain comprehensive public transit ridership data at a national-scale, we use data from the Transit mobile phone app (transitapp.com) as an indicator of changes in daily and hourly transit demand.</w:t>
      </w:r>
      <w:r>
        <w:rPr>
          <w:rFonts w:ascii="Times New Roman" w:hAnsi="Times New Roman" w:cs="Times New Roman"/>
          <w:sz w:val="24"/>
        </w:rPr>
        <w:t xml:space="preserve"> </w:t>
      </w:r>
      <w:r w:rsidRPr="009457DC">
        <w:rPr>
          <w:rFonts w:ascii="Times New Roman" w:hAnsi="Times New Roman" w:cs="Times New Roman"/>
          <w:sz w:val="24"/>
        </w:rPr>
        <w:t xml:space="preserve">Transit is a popular mobile phone app providing real-time public transit data and trip planning. The app covers over 200 cities around the world with more than 5 million </w:t>
      </w:r>
      <w:r w:rsidRPr="009457DC">
        <w:rPr>
          <w:rFonts w:ascii="Times New Roman" w:hAnsi="Times New Roman" w:cs="Times New Roman"/>
          <w:sz w:val="24"/>
        </w:rPr>
        <w:lastRenderedPageBreak/>
        <w:t xml:space="preserve">download on Android platform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[11]</w:t>
      </w:r>
      <w:r w:rsidRPr="009457DC">
        <w:rPr>
          <w:rFonts w:ascii="Times New Roman" w:hAnsi="Times New Roman" w:cs="Times New Roman"/>
          <w:sz w:val="24"/>
        </w:rPr>
        <w:fldChar w:fldCharType="end"/>
      </w:r>
      <w:r w:rsidRPr="009457DC">
        <w:rPr>
          <w:rFonts w:ascii="Times New Roman" w:hAnsi="Times New Roman" w:cs="Times New Roman"/>
          <w:sz w:val="24"/>
        </w:rPr>
        <w:t xml:space="preserve"> and 73.5 thousand ratings on Apple App store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{"citationItems":[{"id":"ITEM-1","itemData":{"URL":"https://apps.apple.com/app/apple-store/id498151501","accessed":{"date-parts":[["2020","5","23"]]},"id":"ITEM-1","issued":{"date-parts":[["2020"]]},"title":"App Store Preview - Transit • Subway &amp; Bus Times","type":"webpage"},"uris":["http://www.mendeley.com/documents/?uuid=be2aa01b-36a2-4488-a507-884c0a5f6c15"]}],"mendeley":{"formattedCitation":"[12]","plainTextFormattedCitation":"[12]","previouslyFormattedCitation":"[12]"},"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[12]</w:t>
      </w:r>
      <w:r w:rsidRPr="009457DC">
        <w:rPr>
          <w:rFonts w:ascii="Times New Roman" w:hAnsi="Times New Roman" w:cs="Times New Roman"/>
          <w:sz w:val="24"/>
        </w:rPr>
        <w:fldChar w:fldCharType="end"/>
      </w:r>
      <w:r w:rsidRPr="009457DC">
        <w:rPr>
          <w:rFonts w:ascii="Times New Roman" w:hAnsi="Times New Roman" w:cs="Times New Roman"/>
          <w:sz w:val="24"/>
        </w:rPr>
        <w:t xml:space="preserve">. We treat app usage as an indicator of real-time demand and an approximation of general public transit demand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[13]</w:t>
      </w:r>
      <w:r w:rsidRPr="009457DC">
        <w:rPr>
          <w:rFonts w:ascii="Times New Roman" w:hAnsi="Times New Roman" w:cs="Times New Roman"/>
          <w:sz w:val="24"/>
        </w:rPr>
        <w:fldChar w:fldCharType="end"/>
      </w:r>
      <w:r w:rsidRPr="009457DC">
        <w:rPr>
          <w:rFonts w:ascii="Times New Roman" w:hAnsi="Times New Roman" w:cs="Times New Roman"/>
          <w:sz w:val="24"/>
        </w:rPr>
        <w:t>; we also examine this empirically (below).</w:t>
      </w:r>
      <w:r>
        <w:rPr>
          <w:rFonts w:ascii="Times New Roman" w:hAnsi="Times New Roman" w:cs="Times New Roman"/>
          <w:sz w:val="24"/>
        </w:rPr>
        <w:t xml:space="preserve"> </w:t>
      </w:r>
      <w:r w:rsidRPr="009457DC">
        <w:rPr>
          <w:rFonts w:ascii="Times New Roman" w:hAnsi="Times New Roman" w:cs="Times New Roman"/>
          <w:sz w:val="24"/>
        </w:rPr>
        <w:t xml:space="preserve">The data provided by Transit via their daily updated webpage are change values expressed as a set of percentage of app usage relative to the same date last year, adjusted for annual growth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[13]</w:t>
      </w:r>
      <w:r w:rsidRPr="009457DC">
        <w:rPr>
          <w:rFonts w:ascii="Times New Roman" w:hAnsi="Times New Roman" w:cs="Times New Roman"/>
          <w:sz w:val="24"/>
        </w:rPr>
        <w:fldChar w:fldCharType="end"/>
      </w:r>
      <w:r w:rsidRPr="009457DC">
        <w:rPr>
          <w:rFonts w:ascii="Times New Roman" w:hAnsi="Times New Roman" w:cs="Times New Roman"/>
          <w:sz w:val="24"/>
        </w:rPr>
        <w:t xml:space="preserve">. </w:t>
      </w:r>
    </w:p>
    <w:p w14:paraId="19436279" w14:textId="77777777" w:rsidR="00500CFC" w:rsidRDefault="00500CFC" w:rsidP="002B1E08">
      <w:pPr>
        <w:spacing w:line="480" w:lineRule="auto"/>
        <w:ind w:firstLine="720"/>
        <w:jc w:val="both"/>
        <w:rPr>
          <w:rFonts w:ascii="Times New Roman" w:hAnsi="Times New Roman" w:cs="Times New Roman"/>
          <w:sz w:val="24"/>
        </w:rPr>
      </w:pPr>
      <w:commentRangeStart w:id="19"/>
      <w:r>
        <w:rPr>
          <w:rFonts w:ascii="Times New Roman" w:hAnsi="Times New Roman" w:cs="Times New Roman"/>
          <w:sz w:val="24"/>
        </w:rPr>
        <w:t>To assess the authenticity of the T</w:t>
      </w:r>
      <w:r>
        <w:rPr>
          <w:rFonts w:ascii="Times New Roman" w:hAnsi="Times New Roman" w:cs="Times New Roman" w:hint="eastAsia"/>
          <w:sz w:val="24"/>
        </w:rPr>
        <w:t>ran</w:t>
      </w:r>
      <w:r>
        <w:rPr>
          <w:rFonts w:ascii="Times New Roman" w:hAnsi="Times New Roman" w:cs="Times New Roman"/>
          <w:sz w:val="24"/>
        </w:rPr>
        <w:t>sit app usage data as a measure of transit demand, we compare ridership decrease reports derived from individual transit systems' websites and local news outlets. Most transit system</w:t>
      </w:r>
      <w:r>
        <w:rPr>
          <w:rFonts w:ascii="Times New Roman" w:hAnsi="Times New Roman" w:cs="Times New Roman" w:hint="eastAsia"/>
          <w:sz w:val="24"/>
        </w:rPr>
        <w:t>s</w:t>
      </w:r>
      <w:r>
        <w:rPr>
          <w:rFonts w:ascii="Times New Roman" w:hAnsi="Times New Roman" w:cs="Times New Roman"/>
          <w:sz w:val="24"/>
        </w:rPr>
        <w:t xml:space="preserve"> do not release estimates for every date; instead, many report single estimates for a given date. We compare these ridership decrease reports with the corresponding estimates from the Transit app data on the same date for 40 transit systems that we could trace the actual ridership decrease value. The average difference between the Transit app estimate and agency reported value is 3.7%; </w:t>
      </w:r>
      <w:commentRangeStart w:id="20"/>
      <w:r>
        <w:rPr>
          <w:rFonts w:ascii="Times New Roman" w:hAnsi="Times New Roman" w:cs="Times New Roman"/>
          <w:sz w:val="24"/>
        </w:rPr>
        <w:t>a paired T-test indicates that we cannot reject the null hypothesis that the mean difference is zero (p = 0.14 &gt; 0.05). However, the standard deviation of the differences is 15.96%</w:t>
      </w:r>
      <w:commentRangeEnd w:id="20"/>
      <w:r>
        <w:rPr>
          <w:rStyle w:val="CommentReference"/>
        </w:rPr>
        <w:commentReference w:id="20"/>
      </w:r>
      <w:r>
        <w:rPr>
          <w:rFonts w:ascii="Times New Roman" w:hAnsi="Times New Roman" w:cs="Times New Roman"/>
          <w:sz w:val="24"/>
        </w:rPr>
        <w:t xml:space="preserve">; </w:t>
      </w:r>
      <w:commentRangeStart w:id="21"/>
      <w:commentRangeStart w:id="22"/>
      <w:commentRangeStart w:id="23"/>
      <w:r>
        <w:rPr>
          <w:rFonts w:ascii="Times New Roman" w:hAnsi="Times New Roman" w:cs="Times New Roman"/>
          <w:sz w:val="24"/>
        </w:rPr>
        <w:t>this may be due to the varying definitions of normal ridership level among agencies</w:t>
      </w:r>
      <w:commentRangeEnd w:id="21"/>
      <w:r>
        <w:rPr>
          <w:rStyle w:val="CommentReference"/>
        </w:rPr>
        <w:commentReference w:id="21"/>
      </w:r>
      <w:commentRangeEnd w:id="22"/>
      <w:r>
        <w:rPr>
          <w:rStyle w:val="CommentReference"/>
        </w:rPr>
        <w:commentReference w:id="22"/>
      </w:r>
      <w:commentRangeEnd w:id="23"/>
      <w:r>
        <w:rPr>
          <w:rStyle w:val="CommentReference"/>
        </w:rPr>
        <w:commentReference w:id="23"/>
      </w:r>
      <w:r>
        <w:rPr>
          <w:rFonts w:ascii="Times New Roman" w:hAnsi="Times New Roman" w:cs="Times New Roman"/>
          <w:sz w:val="24"/>
        </w:rPr>
        <w:t xml:space="preserve">. Although the test suggests the Transit app data is a good overall approximation of public transit demand, it is important to note that the Transit app decline values as well as the agency values are both inferential estimates. Ridership counts from agencies, especially daily ridership counts (as opposed to monthly) vary greatly in methodology, and agency counts during COVID-19 are particularly prone to error when back-door boarding, fare-free service, and other changes affect the accuracy and precision of ridership estimates. Regarding Transit, its estimates are based on app activity as a proxy for ridership, and its sampling frame will not include individuals who cannot afford a smart phone and data plan, cannot use the app due to different </w:t>
      </w:r>
      <w:r>
        <w:rPr>
          <w:rFonts w:ascii="Times New Roman" w:hAnsi="Times New Roman" w:cs="Times New Roman"/>
          <w:sz w:val="24"/>
        </w:rPr>
        <w:lastRenderedPageBreak/>
        <w:t>abilities, or choose not to use it. However, these disadvantages are compensated by the large Transit app user base that allows comparison across transit systems.</w:t>
      </w:r>
      <w:commentRangeEnd w:id="19"/>
      <w:r>
        <w:rPr>
          <w:rStyle w:val="CommentReference"/>
        </w:rPr>
        <w:commentReference w:id="19"/>
      </w:r>
    </w:p>
    <w:p w14:paraId="49256F6F" w14:textId="77777777" w:rsidR="00500CFC"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daily Transit data includes demand decrease estimates for 182 public transit systems across the United States, Canada, Australia, New Zealand, and France. We select 113 county-level transit systems in 63 metro areas, 52 counties, and 28 states across the United States. We exclude 7 state-level or cross-county systems if their ridership could draw from large and geographically diverse areas, such as </w:t>
      </w:r>
      <w:r w:rsidRPr="00A43FD6">
        <w:rPr>
          <w:rFonts w:ascii="Times New Roman" w:hAnsi="Times New Roman" w:cs="Times New Roman"/>
          <w:sz w:val="24"/>
        </w:rPr>
        <w:t xml:space="preserve">Pacific </w:t>
      </w:r>
      <w:proofErr w:type="spellStart"/>
      <w:r w:rsidRPr="00A43FD6">
        <w:rPr>
          <w:rFonts w:ascii="Times New Roman" w:hAnsi="Times New Roman" w:cs="Times New Roman"/>
          <w:sz w:val="24"/>
        </w:rPr>
        <w:t>Surfliner</w:t>
      </w:r>
      <w:proofErr w:type="spellEnd"/>
      <w:r>
        <w:rPr>
          <w:rFonts w:ascii="Times New Roman" w:hAnsi="Times New Roman" w:cs="Times New Roman"/>
          <w:sz w:val="24"/>
        </w:rPr>
        <w:t xml:space="preserve">, which extends to the whole South California coast and </w:t>
      </w:r>
      <w:r w:rsidRPr="00A43FD6">
        <w:rPr>
          <w:rFonts w:ascii="Times New Roman" w:hAnsi="Times New Roman" w:cs="Times New Roman"/>
          <w:sz w:val="24"/>
        </w:rPr>
        <w:t>Metro-North Railroad</w:t>
      </w:r>
      <w:r>
        <w:rPr>
          <w:rFonts w:ascii="Times New Roman" w:hAnsi="Times New Roman" w:cs="Times New Roman"/>
          <w:sz w:val="24"/>
        </w:rPr>
        <w:t>, which crosses multiple counties and states in the Northeast United States. The time period of daily data is from February 15</w:t>
      </w:r>
      <w:r w:rsidRPr="001212F0">
        <w:rPr>
          <w:rFonts w:ascii="Times New Roman" w:hAnsi="Times New Roman" w:cs="Times New Roman"/>
          <w:sz w:val="24"/>
          <w:vertAlign w:val="superscript"/>
        </w:rPr>
        <w:t>th</w:t>
      </w:r>
      <w:r>
        <w:rPr>
          <w:rFonts w:ascii="Times New Roman" w:hAnsi="Times New Roman" w:cs="Times New Roman"/>
          <w:sz w:val="24"/>
        </w:rPr>
        <w:t xml:space="preserve"> to May 17</w:t>
      </w:r>
      <w:r w:rsidRPr="001212F0">
        <w:rPr>
          <w:rFonts w:ascii="Times New Roman" w:hAnsi="Times New Roman" w:cs="Times New Roman"/>
          <w:sz w:val="24"/>
          <w:vertAlign w:val="superscript"/>
        </w:rPr>
        <w:t>th</w:t>
      </w:r>
      <w:r>
        <w:rPr>
          <w:rFonts w:ascii="Times New Roman" w:hAnsi="Times New Roman" w:cs="Times New Roman"/>
          <w:sz w:val="24"/>
        </w:rPr>
        <w:t>. We also use hourly demand decrease for 93 public transit systems across the United States.</w:t>
      </w:r>
      <w:r w:rsidRPr="00E17374">
        <w:rPr>
          <w:rFonts w:ascii="Times New Roman" w:hAnsi="Times New Roman" w:cs="Times New Roman"/>
          <w:sz w:val="24"/>
        </w:rPr>
        <w:t xml:space="preserve"> </w:t>
      </w:r>
      <w:r>
        <w:rPr>
          <w:rFonts w:ascii="Times New Roman" w:hAnsi="Times New Roman" w:cs="Times New Roman"/>
          <w:sz w:val="24"/>
        </w:rPr>
        <w:t>Hourly data’s time period is from March 16</w:t>
      </w:r>
      <w:r w:rsidRPr="009457DC">
        <w:rPr>
          <w:rFonts w:ascii="Times New Roman" w:hAnsi="Times New Roman" w:cs="Times New Roman"/>
          <w:sz w:val="24"/>
          <w:vertAlign w:val="superscript"/>
        </w:rPr>
        <w:t>th</w:t>
      </w:r>
      <w:r>
        <w:rPr>
          <w:rFonts w:ascii="Times New Roman" w:hAnsi="Times New Roman" w:cs="Times New Roman"/>
          <w:sz w:val="24"/>
        </w:rPr>
        <w:t xml:space="preserve"> to May 10</w:t>
      </w:r>
      <w:r w:rsidRPr="009457DC">
        <w:rPr>
          <w:rFonts w:ascii="Times New Roman" w:hAnsi="Times New Roman" w:cs="Times New Roman"/>
          <w:sz w:val="24"/>
          <w:vertAlign w:val="superscript"/>
        </w:rPr>
        <w:t>th</w:t>
      </w:r>
      <w:r>
        <w:rPr>
          <w:rFonts w:ascii="Times New Roman" w:hAnsi="Times New Roman" w:cs="Times New Roman"/>
          <w:sz w:val="24"/>
        </w:rPr>
        <w:t>.</w:t>
      </w:r>
    </w:p>
    <w:p w14:paraId="3C30C6FF" w14:textId="77777777" w:rsidR="00500CFC" w:rsidRDefault="00500CFC" w:rsidP="002B1E08">
      <w:pPr>
        <w:spacing w:line="480" w:lineRule="auto"/>
        <w:rPr>
          <w:rFonts w:ascii="Times New Roman" w:hAnsi="Times New Roman" w:cs="Times New Roman"/>
          <w:sz w:val="24"/>
        </w:rPr>
      </w:pPr>
    </w:p>
    <w:p w14:paraId="364EFE07" w14:textId="77777777" w:rsidR="00500CFC" w:rsidRPr="00423D84" w:rsidRDefault="00500CFC" w:rsidP="002B1E08">
      <w:pPr>
        <w:pStyle w:val="ListParagraph"/>
        <w:numPr>
          <w:ilvl w:val="2"/>
          <w:numId w:val="2"/>
        </w:numPr>
        <w:spacing w:line="480" w:lineRule="auto"/>
        <w:jc w:val="both"/>
        <w:rPr>
          <w:rFonts w:ascii="Times New Roman" w:hAnsi="Times New Roman" w:cs="Times New Roman"/>
          <w:sz w:val="24"/>
        </w:rPr>
      </w:pPr>
      <w:r w:rsidRPr="009457DC">
        <w:rPr>
          <w:rFonts w:ascii="Times New Roman" w:hAnsi="Times New Roman" w:cs="Times New Roman"/>
          <w:sz w:val="24"/>
        </w:rPr>
        <w:t>COVID-19 case numbers</w:t>
      </w:r>
    </w:p>
    <w:p w14:paraId="0F7420C5" w14:textId="2BF11A2E" w:rsidR="00500CFC" w:rsidRPr="009457DC" w:rsidRDefault="00500CFC" w:rsidP="002B1E08">
      <w:pPr>
        <w:spacing w:line="480" w:lineRule="auto"/>
        <w:jc w:val="both"/>
        <w:rPr>
          <w:rFonts w:ascii="Times New Roman" w:hAnsi="Times New Roman" w:cs="Times New Roman"/>
          <w:sz w:val="24"/>
        </w:rPr>
      </w:pPr>
      <w:r w:rsidRPr="009457DC">
        <w:rPr>
          <w:rFonts w:ascii="Times New Roman" w:hAnsi="Times New Roman" w:cs="Times New Roman"/>
          <w:sz w:val="24"/>
        </w:rPr>
        <w:t xml:space="preserve">We use the daily case numbers for each county from the COVID-19 Surveillance Dashboard produced by University of Virginia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[14]","plainTextFormattedCitation":"[14]","previouslyFormattedCitation":"[14]"},"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[14]</w:t>
      </w:r>
      <w:r w:rsidRPr="009457DC">
        <w:rPr>
          <w:rFonts w:ascii="Times New Roman" w:hAnsi="Times New Roman" w:cs="Times New Roman"/>
          <w:sz w:val="24"/>
        </w:rPr>
        <w:fldChar w:fldCharType="end"/>
      </w:r>
      <w:r w:rsidRPr="009457DC">
        <w:rPr>
          <w:rFonts w:ascii="Times New Roman" w:hAnsi="Times New Roman" w:cs="Times New Roman"/>
          <w:sz w:val="24"/>
        </w:rPr>
        <w:t xml:space="preserve">, the COVID-19 Dashboard produced by John Hopkins University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[15]","plainTextFormattedCitation":"[15]","previouslyFormattedCitation":"[15]"},"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[15]</w:t>
      </w:r>
      <w:r w:rsidRPr="009457DC">
        <w:rPr>
          <w:rFonts w:ascii="Times New Roman" w:hAnsi="Times New Roman" w:cs="Times New Roman"/>
          <w:sz w:val="24"/>
        </w:rPr>
        <w:fldChar w:fldCharType="end"/>
      </w:r>
      <w:r w:rsidRPr="009457DC">
        <w:rPr>
          <w:rFonts w:ascii="Times New Roman" w:hAnsi="Times New Roman" w:cs="Times New Roman"/>
          <w:sz w:val="24"/>
        </w:rPr>
        <w:t xml:space="preserve">, and COVID-19 maps and county-level dataset produced by </w:t>
      </w:r>
      <w:proofErr w:type="spellStart"/>
      <w:r w:rsidRPr="009457DC">
        <w:rPr>
          <w:rFonts w:ascii="Times New Roman" w:hAnsi="Times New Roman" w:cs="Times New Roman"/>
          <w:sz w:val="24"/>
        </w:rPr>
        <w:t>USAFacts</w:t>
      </w:r>
      <w:proofErr w:type="spellEnd"/>
      <w:r w:rsidRPr="009457DC">
        <w:rPr>
          <w:rFonts w:ascii="Times New Roman" w:hAnsi="Times New Roman" w:cs="Times New Roman"/>
          <w:sz w:val="24"/>
        </w:rPr>
        <w:t xml:space="preserve">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[16]","plainTextFormattedCitation":"[16]","previouslyFormattedCitation":"[16]"},"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[16]</w:t>
      </w:r>
      <w:r w:rsidRPr="009457DC">
        <w:rPr>
          <w:rFonts w:ascii="Times New Roman" w:hAnsi="Times New Roman" w:cs="Times New Roman"/>
          <w:sz w:val="24"/>
        </w:rPr>
        <w:fldChar w:fldCharType="end"/>
      </w:r>
      <w:r w:rsidRPr="009457DC">
        <w:rPr>
          <w:rFonts w:ascii="Times New Roman" w:hAnsi="Times New Roman" w:cs="Times New Roman"/>
          <w:sz w:val="24"/>
        </w:rPr>
        <w:t>. The data includes all county-equivalents’ confirmed cases in the US for every day. To find the linkage between the case numbers and the demand decrease, we geocode</w:t>
      </w:r>
      <w:r>
        <w:rPr>
          <w:rFonts w:ascii="Times New Roman" w:hAnsi="Times New Roman" w:cs="Times New Roman"/>
          <w:sz w:val="24"/>
        </w:rPr>
        <w:t>d</w:t>
      </w:r>
      <w:r w:rsidRPr="009457DC">
        <w:rPr>
          <w:rFonts w:ascii="Times New Roman" w:hAnsi="Times New Roman" w:cs="Times New Roman"/>
          <w:sz w:val="24"/>
        </w:rPr>
        <w:t xml:space="preserve"> each transit system to its corresponding county-equivalent.</w:t>
      </w:r>
    </w:p>
    <w:p w14:paraId="7519F151" w14:textId="77777777" w:rsidR="00500CFC" w:rsidRDefault="00500CFC" w:rsidP="002B1E08">
      <w:pPr>
        <w:spacing w:line="480" w:lineRule="auto"/>
        <w:rPr>
          <w:rFonts w:ascii="Times New Roman" w:hAnsi="Times New Roman" w:cs="Times New Roman"/>
          <w:sz w:val="24"/>
        </w:rPr>
      </w:pPr>
    </w:p>
    <w:p w14:paraId="7F4BA2C3" w14:textId="77777777" w:rsidR="00500CFC" w:rsidRDefault="00500CFC" w:rsidP="002B1E08">
      <w:pPr>
        <w:pStyle w:val="ListParagraph"/>
        <w:numPr>
          <w:ilvl w:val="1"/>
          <w:numId w:val="2"/>
        </w:numPr>
        <w:spacing w:line="480" w:lineRule="auto"/>
        <w:rPr>
          <w:rFonts w:ascii="Times New Roman" w:hAnsi="Times New Roman" w:cs="Times New Roman"/>
          <w:b/>
          <w:sz w:val="24"/>
        </w:rPr>
      </w:pPr>
      <w:r>
        <w:rPr>
          <w:rFonts w:ascii="Times New Roman" w:hAnsi="Times New Roman" w:cs="Times New Roman"/>
          <w:b/>
          <w:sz w:val="24"/>
        </w:rPr>
        <w:t xml:space="preserve"> Logistic model </w:t>
      </w:r>
      <w:r w:rsidRPr="00F34C83">
        <w:rPr>
          <w:rFonts w:ascii="Times New Roman" w:hAnsi="Times New Roman" w:cs="Times New Roman"/>
          <w:b/>
          <w:sz w:val="24"/>
        </w:rPr>
        <w:t>for daily transit demand change</w:t>
      </w:r>
      <w:r>
        <w:rPr>
          <w:rFonts w:ascii="Times New Roman" w:hAnsi="Times New Roman" w:cs="Times New Roman"/>
          <w:b/>
          <w:sz w:val="24"/>
        </w:rPr>
        <w:t xml:space="preserve"> </w:t>
      </w:r>
    </w:p>
    <w:p w14:paraId="13B01A3D" w14:textId="77777777"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lastRenderedPageBreak/>
        <w:t>Based on a visual examination of the data, we note a pattern of stable demand before the COVID-19 crisis, a period of decline, followed by re-stabilization at a lower demand level. This is a pattern described well as a logistic (anti-) growth process, expressed using a logistic or sigmoid function:</w:t>
      </w:r>
    </w:p>
    <w:tbl>
      <w:tblPr>
        <w:tblW w:w="5100" w:type="pct"/>
        <w:jc w:val="center"/>
        <w:tblLook w:val="04A0" w:firstRow="1" w:lastRow="0" w:firstColumn="1" w:lastColumn="0" w:noHBand="0" w:noVBand="1"/>
      </w:tblPr>
      <w:tblGrid>
        <w:gridCol w:w="492"/>
        <w:gridCol w:w="8520"/>
        <w:gridCol w:w="535"/>
      </w:tblGrid>
      <w:tr w:rsidR="00500CFC" w:rsidRPr="00E714F0" w14:paraId="793A5B4D" w14:textId="77777777" w:rsidTr="00497A43">
        <w:trPr>
          <w:trHeight w:val="820"/>
          <w:jc w:val="center"/>
        </w:trPr>
        <w:tc>
          <w:tcPr>
            <w:tcW w:w="258" w:type="pct"/>
            <w:vAlign w:val="center"/>
          </w:tcPr>
          <w:p w14:paraId="65EB5253"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p>
        </w:tc>
        <w:tc>
          <w:tcPr>
            <w:tcW w:w="4462" w:type="pct"/>
            <w:vAlign w:val="center"/>
            <w:hideMark/>
          </w:tcPr>
          <w:p w14:paraId="0FC234E3" w14:textId="77777777" w:rsidR="00500CFC" w:rsidRPr="003309FC" w:rsidRDefault="00500CFC" w:rsidP="002B1E08">
            <w:pPr>
              <w:spacing w:line="48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2873B02C"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bookmarkStart w:id="24"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24"/>
          </w:p>
        </w:tc>
      </w:tr>
    </w:tbl>
    <w:p w14:paraId="4ECD9893" w14:textId="77777777" w:rsidR="00500CFC" w:rsidRDefault="00500CFC" w:rsidP="002B1E08">
      <w:pPr>
        <w:spacing w:line="480" w:lineRule="auto"/>
        <w:jc w:val="both"/>
        <w:rPr>
          <w:rFonts w:ascii="Times New Roman" w:hAnsi="Times New Roman" w:cs="Times New Roman"/>
          <w:sz w:val="24"/>
        </w:rPr>
      </w:pPr>
      <w:proofErr w:type="gramStart"/>
      <w:r>
        <w:rPr>
          <w:rFonts w:ascii="Times New Roman" w:hAnsi="Times New Roman" w:cs="Times New Roman"/>
          <w:sz w:val="24"/>
        </w:rPr>
        <w:t>where</w:t>
      </w:r>
      <w:proofErr w:type="gramEnd"/>
      <w:r>
        <w:rPr>
          <w:rFonts w:ascii="Times New Roman" w:hAnsi="Times New Roman" w:cs="Times New Roman"/>
          <w:sz w:val="24"/>
        </w:rPr>
        <w:t xml:space="preserve"> </w:t>
      </w:r>
      <w:r w:rsidRPr="009457DC">
        <w:rPr>
          <w:rFonts w:ascii="Times New Roman" w:hAnsi="Times New Roman" w:cs="Times New Roman"/>
          <w:i/>
          <w:sz w:val="24"/>
        </w:rPr>
        <w:t>B</w:t>
      </w:r>
      <w:r>
        <w:rPr>
          <w:rFonts w:ascii="Times New Roman" w:hAnsi="Times New Roman" w:cs="Times New Roman"/>
          <w:sz w:val="24"/>
        </w:rPr>
        <w:t xml:space="preserve"> is the minimum value for the decline, </w:t>
      </w:r>
      <w:r w:rsidRPr="009457DC">
        <w:rPr>
          <w:rFonts w:ascii="Times New Roman" w:hAnsi="Times New Roman" w:cs="Times New Roman"/>
          <w:i/>
          <w:sz w:val="24"/>
        </w:rPr>
        <w:t>b</w:t>
      </w:r>
      <w:r>
        <w:rPr>
          <w:rFonts w:ascii="Times New Roman" w:hAnsi="Times New Roman" w:cs="Times New Roman"/>
          <w:sz w:val="24"/>
        </w:rPr>
        <w:t xml:space="preserve"> is the pre-COVID baseline value, </w:t>
      </w:r>
      <w:r w:rsidRPr="009457DC">
        <w:rPr>
          <w:rFonts w:ascii="Times New Roman" w:hAnsi="Times New Roman" w:cs="Times New Roman"/>
          <w:i/>
          <w:sz w:val="24"/>
        </w:rPr>
        <w:t>k</w:t>
      </w:r>
      <w:r>
        <w:rPr>
          <w:rFonts w:ascii="Times New Roman" w:hAnsi="Times New Roman" w:cs="Times New Roman"/>
          <w:sz w:val="24"/>
        </w:rPr>
        <w:t xml:space="preserve"> is the decline rate; </w:t>
      </w:r>
      <w:r w:rsidRPr="009457DC">
        <w:rPr>
          <w:rFonts w:ascii="Times New Roman" w:hAnsi="Times New Roman" w:cs="Times New Roman"/>
          <w:i/>
          <w:sz w:val="24"/>
        </w:rPr>
        <w:t xml:space="preserve">t </w:t>
      </w:r>
      <w:r>
        <w:rPr>
          <w:rFonts w:ascii="Times New Roman" w:hAnsi="Times New Roman" w:cs="Times New Roman"/>
          <w:sz w:val="24"/>
        </w:rPr>
        <w:t xml:space="preserve">is time (day) and </w:t>
      </w:r>
      <w:r w:rsidRPr="009457DC">
        <w:rPr>
          <w:rFonts w:ascii="Times New Roman" w:hAnsi="Times New Roman" w:cs="Times New Roman"/>
          <w:i/>
          <w:sz w:val="24"/>
        </w:rPr>
        <w:t>t</w:t>
      </w:r>
      <w:r w:rsidRPr="009457DC">
        <w:rPr>
          <w:rFonts w:ascii="Times New Roman" w:hAnsi="Times New Roman" w:cs="Times New Roman"/>
          <w:i/>
          <w:sz w:val="24"/>
          <w:vertAlign w:val="subscript"/>
        </w:rPr>
        <w:t>0</w:t>
      </w:r>
      <w:r w:rsidRPr="009457DC">
        <w:rPr>
          <w:rFonts w:ascii="Times New Roman" w:hAnsi="Times New Roman" w:cs="Times New Roman"/>
          <w:sz w:val="24"/>
        </w:rPr>
        <w:t xml:space="preserve"> </w:t>
      </w:r>
      <w:r>
        <w:rPr>
          <w:rFonts w:ascii="Times New Roman" w:hAnsi="Times New Roman" w:cs="Times New Roman"/>
          <w:sz w:val="24"/>
        </w:rPr>
        <w:t xml:space="preserve">is the time when the function reaches the midpoint. We fit each </w:t>
      </w:r>
      <w:r>
        <w:rPr>
          <w:rFonts w:ascii="Times New Roman" w:hAnsi="Times New Roman" w:cs="Times New Roman" w:hint="eastAsia"/>
          <w:sz w:val="24"/>
        </w:rPr>
        <w:t>transit</w:t>
      </w:r>
      <w:r>
        <w:rPr>
          <w:rFonts w:ascii="Times New Roman" w:hAnsi="Times New Roman" w:cs="Times New Roman"/>
          <w:sz w:val="24"/>
        </w:rPr>
        <w:t xml:space="preserve"> system’s demand data using logistic model individually and calculate key parameters that describe the process for each transit system.</w:t>
      </w:r>
    </w:p>
    <w:p w14:paraId="40632621" w14:textId="77777777" w:rsidR="00500CFC" w:rsidRPr="009457DC" w:rsidRDefault="00500CFC" w:rsidP="002B1E08">
      <w:pPr>
        <w:pStyle w:val="ListParagraph"/>
        <w:numPr>
          <w:ilvl w:val="2"/>
          <w:numId w:val="2"/>
        </w:numPr>
        <w:spacing w:line="480" w:lineRule="auto"/>
        <w:rPr>
          <w:rFonts w:ascii="Times New Roman" w:hAnsi="Times New Roman" w:cs="Times New Roman"/>
          <w:sz w:val="24"/>
        </w:rPr>
      </w:pPr>
      <w:r w:rsidRPr="009457DC">
        <w:rPr>
          <w:rFonts w:ascii="Times New Roman" w:hAnsi="Times New Roman" w:cs="Times New Roman"/>
          <w:sz w:val="24"/>
        </w:rPr>
        <w:t>Floor value</w:t>
      </w:r>
    </w:p>
    <w:p w14:paraId="36BA9AF4" w14:textId="77777777"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t>T</w:t>
      </w:r>
      <w:r w:rsidRPr="00986B72">
        <w:rPr>
          <w:rFonts w:ascii="Times New Roman" w:hAnsi="Times New Roman" w:cs="Times New Roman"/>
          <w:sz w:val="24"/>
        </w:rPr>
        <w:t xml:space="preserve">he parameter </w:t>
      </w:r>
      <w:r w:rsidRPr="009457DC">
        <w:rPr>
          <w:rFonts w:ascii="Times New Roman" w:hAnsi="Times New Roman" w:cs="Times New Roman"/>
          <w:i/>
          <w:sz w:val="24"/>
        </w:rPr>
        <w:t>B</w:t>
      </w:r>
      <w:r w:rsidRPr="00986B72">
        <w:rPr>
          <w:rFonts w:ascii="Times New Roman" w:hAnsi="Times New Roman" w:cs="Times New Roman"/>
          <w:sz w:val="24"/>
        </w:rPr>
        <w:t xml:space="preserve"> represents how far the curve decrease</w:t>
      </w:r>
      <w:r>
        <w:rPr>
          <w:rFonts w:ascii="Times New Roman" w:hAnsi="Times New Roman" w:cs="Times New Roman"/>
          <w:sz w:val="24"/>
        </w:rPr>
        <w:t>s</w:t>
      </w:r>
      <w:r w:rsidRPr="00986B72">
        <w:rPr>
          <w:rFonts w:ascii="Times New Roman" w:hAnsi="Times New Roman" w:cs="Times New Roman"/>
          <w:sz w:val="24"/>
        </w:rPr>
        <w:t xml:space="preserve"> from the </w:t>
      </w:r>
      <w:r>
        <w:rPr>
          <w:rFonts w:ascii="Times New Roman" w:hAnsi="Times New Roman" w:cs="Times New Roman"/>
          <w:sz w:val="24"/>
        </w:rPr>
        <w:t>normal level as demand re-stabilizes at a lower level; w</w:t>
      </w:r>
      <w:r w:rsidRPr="00986B72">
        <w:rPr>
          <w:rFonts w:ascii="Times New Roman" w:hAnsi="Times New Roman" w:cs="Times New Roman"/>
          <w:sz w:val="24"/>
        </w:rPr>
        <w:t xml:space="preserve">e </w:t>
      </w:r>
      <w:r>
        <w:rPr>
          <w:rFonts w:ascii="Times New Roman" w:hAnsi="Times New Roman" w:cs="Times New Roman"/>
          <w:sz w:val="24"/>
        </w:rPr>
        <w:t xml:space="preserve">call this the </w:t>
      </w:r>
      <w:r w:rsidRPr="00986B72">
        <w:rPr>
          <w:rFonts w:ascii="Times New Roman" w:hAnsi="Times New Roman" w:cs="Times New Roman"/>
          <w:i/>
          <w:sz w:val="24"/>
        </w:rPr>
        <w:t>floor value.</w:t>
      </w:r>
      <w:r w:rsidRPr="00986B72">
        <w:rPr>
          <w:rFonts w:ascii="Times New Roman" w:hAnsi="Times New Roman" w:cs="Times New Roman"/>
          <w:sz w:val="24"/>
        </w:rPr>
        <w:t xml:space="preserve"> </w:t>
      </w:r>
      <w:r>
        <w:rPr>
          <w:rFonts w:ascii="Times New Roman" w:hAnsi="Times New Roman" w:cs="Times New Roman"/>
          <w:sz w:val="24"/>
        </w:rPr>
        <w:t xml:space="preserve">This </w:t>
      </w:r>
      <w:r w:rsidRPr="00986B72">
        <w:rPr>
          <w:rFonts w:ascii="Times New Roman" w:hAnsi="Times New Roman" w:cs="Times New Roman"/>
          <w:sz w:val="24"/>
        </w:rPr>
        <w:t xml:space="preserve">represents the ratio of public transit users in </w:t>
      </w:r>
      <w:r>
        <w:rPr>
          <w:rFonts w:ascii="Times New Roman" w:hAnsi="Times New Roman" w:cs="Times New Roman"/>
          <w:sz w:val="24"/>
        </w:rPr>
        <w:t>the</w:t>
      </w:r>
      <w:r w:rsidRPr="00986B72">
        <w:rPr>
          <w:rFonts w:ascii="Times New Roman" w:hAnsi="Times New Roman" w:cs="Times New Roman"/>
          <w:sz w:val="24"/>
        </w:rPr>
        <w:t xml:space="preserve"> system that still </w:t>
      </w:r>
      <w:r>
        <w:rPr>
          <w:rFonts w:ascii="Times New Roman" w:hAnsi="Times New Roman" w:cs="Times New Roman"/>
          <w:sz w:val="24"/>
        </w:rPr>
        <w:t>would</w:t>
      </w:r>
      <w:r w:rsidRPr="00986B72">
        <w:rPr>
          <w:rFonts w:ascii="Times New Roman" w:hAnsi="Times New Roman" w:cs="Times New Roman"/>
          <w:sz w:val="24"/>
        </w:rPr>
        <w:t xml:space="preserve"> not or cannot stop needing it regardless of the pandemic.</w:t>
      </w:r>
      <w:r>
        <w:rPr>
          <w:rFonts w:ascii="Times New Roman" w:hAnsi="Times New Roman" w:cs="Times New Roman"/>
          <w:sz w:val="24"/>
        </w:rPr>
        <w:t xml:space="preserve"> </w:t>
      </w:r>
      <w:r w:rsidRPr="00E66650">
        <w:rPr>
          <w:rFonts w:ascii="Times New Roman" w:hAnsi="Times New Roman" w:cs="Times New Roman"/>
          <w:sz w:val="24"/>
        </w:rPr>
        <w:t xml:space="preserve">This demand level </w:t>
      </w:r>
      <w:r>
        <w:rPr>
          <w:rFonts w:ascii="Times New Roman" w:hAnsi="Times New Roman" w:cs="Times New Roman"/>
          <w:sz w:val="24"/>
        </w:rPr>
        <w:t xml:space="preserve">is not necessarily a persistent state: demand </w:t>
      </w:r>
      <w:r w:rsidRPr="00E66650">
        <w:rPr>
          <w:rFonts w:ascii="Times New Roman" w:hAnsi="Times New Roman" w:cs="Times New Roman"/>
          <w:sz w:val="24"/>
        </w:rPr>
        <w:t xml:space="preserve">may destabilize </w:t>
      </w:r>
      <w:r>
        <w:rPr>
          <w:rFonts w:ascii="Times New Roman" w:hAnsi="Times New Roman" w:cs="Times New Roman"/>
          <w:sz w:val="24"/>
        </w:rPr>
        <w:t xml:space="preserve">and grow </w:t>
      </w:r>
      <w:r w:rsidRPr="00E66650">
        <w:rPr>
          <w:rFonts w:ascii="Times New Roman" w:hAnsi="Times New Roman" w:cs="Times New Roman"/>
          <w:sz w:val="24"/>
        </w:rPr>
        <w:t>again due to external factors, such as re-opening of businesses or stay-at-home fatigue.</w:t>
      </w:r>
      <w:r>
        <w:rPr>
          <w:rFonts w:ascii="Times New Roman" w:hAnsi="Times New Roman" w:cs="Times New Roman"/>
          <w:sz w:val="24"/>
        </w:rPr>
        <w:t xml:space="preserve"> The floor value represents the base level of demand from the initial shock to the system.</w:t>
      </w:r>
    </w:p>
    <w:p w14:paraId="2FD749C0" w14:textId="46662C17" w:rsidR="00500CFC"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examine relationships between the estimated floor values and socioeconomic factors using linear regression analysis. The county-level socioeconomic data are from the latest American Community Survey (ACS) 5-year estimate table (2014 - 2018). We derive several socio-economic indicators. First is the </w:t>
      </w:r>
      <w:r w:rsidRPr="009457DC">
        <w:rPr>
          <w:rFonts w:ascii="Times New Roman" w:hAnsi="Times New Roman" w:cs="Times New Roman"/>
          <w:i/>
          <w:sz w:val="24"/>
        </w:rPr>
        <w:t>ratio of population with non-physical occupations</w:t>
      </w:r>
      <w:r w:rsidRPr="009457DC">
        <w:rPr>
          <w:rFonts w:ascii="Times New Roman" w:hAnsi="Times New Roman" w:cs="Times New Roman"/>
          <w:sz w:val="24"/>
        </w:rPr>
        <w:t>.</w:t>
      </w:r>
      <w:r>
        <w:rPr>
          <w:rFonts w:ascii="Times New Roman" w:hAnsi="Times New Roman" w:cs="Times New Roman"/>
          <w:sz w:val="24"/>
        </w:rPr>
        <w:t xml:space="preserve"> </w:t>
      </w: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[10]</w:t>
      </w:r>
      <w:r>
        <w:rPr>
          <w:rFonts w:ascii="Times New Roman" w:hAnsi="Times New Roman" w:cs="Times New Roman"/>
          <w:sz w:val="24"/>
        </w:rPr>
        <w:fldChar w:fldCharType="end"/>
      </w:r>
      <w:r w:rsidRPr="009D4EE1">
        <w:rPr>
          <w:rFonts w:ascii="Times New Roman" w:hAnsi="Times New Roman" w:cs="Times New Roman"/>
          <w:sz w:val="24"/>
        </w:rPr>
        <w:t xml:space="preserve">, </w:t>
      </w:r>
      <w:r>
        <w:rPr>
          <w:rFonts w:ascii="Times New Roman" w:hAnsi="Times New Roman" w:cs="Times New Roman"/>
          <w:sz w:val="24"/>
        </w:rPr>
        <w:t xml:space="preserve">this </w:t>
      </w:r>
      <w:r w:rsidRPr="009D4EE1">
        <w:rPr>
          <w:rFonts w:ascii="Times New Roman" w:hAnsi="Times New Roman" w:cs="Times New Roman"/>
          <w:sz w:val="24"/>
        </w:rPr>
        <w:t>measures the population’s degree of freedom to change the routine of their daily life</w:t>
      </w:r>
      <w:r>
        <w:rPr>
          <w:rFonts w:ascii="Times New Roman" w:hAnsi="Times New Roman" w:cs="Times New Roman"/>
          <w:sz w:val="24"/>
        </w:rPr>
        <w:t>: i</w:t>
      </w:r>
      <w:r w:rsidRPr="009D4EE1">
        <w:rPr>
          <w:rFonts w:ascii="Times New Roman" w:hAnsi="Times New Roman" w:cs="Times New Roman"/>
          <w:sz w:val="24"/>
        </w:rPr>
        <w:t>t represents how many people can work from home thus avoid regular transit commuting to reduce contagion risk. If a</w:t>
      </w:r>
      <w:r>
        <w:rPr>
          <w:rFonts w:ascii="Times New Roman" w:hAnsi="Times New Roman" w:cs="Times New Roman"/>
          <w:sz w:val="24"/>
        </w:rPr>
        <w:t xml:space="preserve"> community </w:t>
      </w:r>
      <w:r w:rsidRPr="009D4EE1">
        <w:rPr>
          <w:rFonts w:ascii="Times New Roman" w:hAnsi="Times New Roman" w:cs="Times New Roman"/>
          <w:sz w:val="24"/>
        </w:rPr>
        <w:t xml:space="preserve">has higher ratio of non-physical jobs, more workers may work from </w:t>
      </w:r>
      <w:r w:rsidRPr="009D4EE1">
        <w:rPr>
          <w:rFonts w:ascii="Times New Roman" w:hAnsi="Times New Roman" w:cs="Times New Roman"/>
          <w:sz w:val="24"/>
        </w:rPr>
        <w:lastRenderedPageBreak/>
        <w:t>home</w:t>
      </w:r>
      <w:r>
        <w:rPr>
          <w:rFonts w:ascii="Times New Roman" w:hAnsi="Times New Roman" w:cs="Times New Roman"/>
          <w:sz w:val="24"/>
        </w:rPr>
        <w:t xml:space="preserve">, meaning that </w:t>
      </w:r>
      <w:r w:rsidRPr="009D4EE1">
        <w:rPr>
          <w:rFonts w:ascii="Times New Roman" w:hAnsi="Times New Roman" w:cs="Times New Roman"/>
          <w:sz w:val="24"/>
        </w:rPr>
        <w:t xml:space="preserve">transit demand will decrease </w:t>
      </w:r>
      <w:r>
        <w:rPr>
          <w:rFonts w:ascii="Times New Roman" w:hAnsi="Times New Roman" w:cs="Times New Roman"/>
          <w:sz w:val="24"/>
        </w:rPr>
        <w:t>more</w:t>
      </w:r>
      <w:r w:rsidRPr="009D4EE1">
        <w:rPr>
          <w:rFonts w:ascii="Times New Roman" w:hAnsi="Times New Roman" w:cs="Times New Roman"/>
          <w:sz w:val="24"/>
        </w:rPr>
        <w:t>.</w:t>
      </w:r>
      <w:r>
        <w:rPr>
          <w:rFonts w:ascii="Times New Roman" w:hAnsi="Times New Roman" w:cs="Times New Roman"/>
          <w:sz w:val="24"/>
        </w:rPr>
        <w:t xml:space="preserve"> We use the occupations statistics for employed civilian population 16 years and over from the ACS data. The table contains the number of employed population in different industries. According to the statistics released by US Bureau of Labor Statistics, Information, Financial activities, and professional and business service have the highest percent who can work from home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[5,17]","plainTextFormattedCitation":"[5,17]","previouslyFormattedCitation":"[5,17]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[5,17]</w:t>
      </w:r>
      <w:r>
        <w:rPr>
          <w:rFonts w:ascii="Times New Roman" w:hAnsi="Times New Roman" w:cs="Times New Roman"/>
          <w:sz w:val="24"/>
        </w:rPr>
        <w:fldChar w:fldCharType="end"/>
      </w:r>
      <w:r>
        <w:rPr>
          <w:rFonts w:ascii="Times New Roman" w:hAnsi="Times New Roman" w:cs="Times New Roman"/>
          <w:sz w:val="24"/>
        </w:rPr>
        <w:t xml:space="preserve">. Among these occupation categories in the ACS table, we assign “management, business, and financial operations occupations”, “professional and related occupations”, and “office and administrative support occupations” as the occupations with which people can work from home remotely. </w:t>
      </w:r>
    </w:p>
    <w:p w14:paraId="71350CAF" w14:textId="77777777" w:rsidR="00500CFC" w:rsidRDefault="00500CFC" w:rsidP="002B1E08">
      <w:pPr>
        <w:spacing w:line="480" w:lineRule="auto"/>
        <w:ind w:firstLine="720"/>
        <w:jc w:val="both"/>
        <w:rPr>
          <w:rFonts w:ascii="Times New Roman" w:hAnsi="Times New Roman" w:cs="Times New Roman"/>
          <w:sz w:val="24"/>
        </w:rPr>
      </w:pPr>
      <w:r w:rsidRPr="009457DC">
        <w:rPr>
          <w:rFonts w:ascii="Times New Roman" w:hAnsi="Times New Roman" w:cs="Times New Roman"/>
          <w:i/>
          <w:sz w:val="24"/>
        </w:rPr>
        <w:t xml:space="preserve">Income </w:t>
      </w:r>
      <w:r>
        <w:rPr>
          <w:rFonts w:ascii="Times New Roman" w:hAnsi="Times New Roman" w:cs="Times New Roman"/>
          <w:sz w:val="24"/>
        </w:rPr>
        <w:t>is a socioeconomic factor that relates to job composition. Also, transit users tend to skew toward lower incomes in the United States. We use the median income data from ACS.</w:t>
      </w:r>
    </w:p>
    <w:p w14:paraId="1B348FC9" w14:textId="5EC6C38E" w:rsidR="00500CFC"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 third set of indicators is the </w:t>
      </w:r>
      <w:r w:rsidRPr="009457DC">
        <w:rPr>
          <w:rFonts w:ascii="Times New Roman" w:hAnsi="Times New Roman" w:cs="Times New Roman"/>
          <w:i/>
          <w:sz w:val="24"/>
        </w:rPr>
        <w:t>ratio</w:t>
      </w:r>
      <w:r>
        <w:rPr>
          <w:rFonts w:ascii="Times New Roman" w:hAnsi="Times New Roman" w:cs="Times New Roman"/>
          <w:i/>
          <w:sz w:val="24"/>
        </w:rPr>
        <w:t>s</w:t>
      </w:r>
      <w:r w:rsidRPr="009457DC">
        <w:rPr>
          <w:rFonts w:ascii="Times New Roman" w:hAnsi="Times New Roman" w:cs="Times New Roman"/>
          <w:i/>
          <w:sz w:val="24"/>
        </w:rPr>
        <w:t xml:space="preserve"> of minority </w:t>
      </w:r>
      <w:r>
        <w:rPr>
          <w:rFonts w:ascii="Times New Roman" w:hAnsi="Times New Roman" w:cs="Times New Roman"/>
          <w:i/>
          <w:sz w:val="24"/>
        </w:rPr>
        <w:t xml:space="preserve">and female </w:t>
      </w:r>
      <w:r w:rsidRPr="009457DC">
        <w:rPr>
          <w:rFonts w:ascii="Times New Roman" w:hAnsi="Times New Roman" w:cs="Times New Roman"/>
          <w:i/>
          <w:sz w:val="24"/>
        </w:rPr>
        <w:t>population</w:t>
      </w:r>
      <w:r>
        <w:rPr>
          <w:rFonts w:ascii="Times New Roman" w:hAnsi="Times New Roman" w:cs="Times New Roman"/>
          <w:sz w:val="24"/>
        </w:rPr>
        <w:t xml:space="preserve">, including </w:t>
      </w:r>
      <w:r w:rsidRPr="009457DC">
        <w:rPr>
          <w:rFonts w:ascii="Times New Roman" w:hAnsi="Times New Roman" w:cs="Times New Roman"/>
          <w:sz w:val="24"/>
        </w:rPr>
        <w:t>African American</w:t>
      </w:r>
      <w:r>
        <w:rPr>
          <w:rFonts w:ascii="Times New Roman" w:hAnsi="Times New Roman" w:cs="Times New Roman"/>
          <w:sz w:val="24"/>
        </w:rPr>
        <w:t xml:space="preserve"> </w:t>
      </w:r>
      <w:r w:rsidRPr="009457DC">
        <w:rPr>
          <w:rFonts w:ascii="Times New Roman" w:hAnsi="Times New Roman" w:cs="Times New Roman"/>
          <w:sz w:val="24"/>
        </w:rPr>
        <w:t>and Hispanic population</w:t>
      </w:r>
      <w:r>
        <w:rPr>
          <w:rFonts w:ascii="Times New Roman" w:hAnsi="Times New Roman" w:cs="Times New Roman"/>
          <w:sz w:val="24"/>
        </w:rPr>
        <w:t>s</w:t>
      </w:r>
      <w:r w:rsidRPr="009457DC">
        <w:rPr>
          <w:rFonts w:ascii="Times New Roman" w:hAnsi="Times New Roman" w:cs="Times New Roman"/>
          <w:sz w:val="24"/>
        </w:rPr>
        <w:t>.</w:t>
      </w:r>
      <w:r>
        <w:rPr>
          <w:rFonts w:ascii="Times New Roman" w:hAnsi="Times New Roman" w:cs="Times New Roman"/>
          <w:sz w:val="24"/>
        </w:rPr>
        <w:t xml:space="preserve"> </w:t>
      </w:r>
      <w:r w:rsidRPr="009D4EE1">
        <w:rPr>
          <w:rFonts w:ascii="Times New Roman" w:hAnsi="Times New Roman" w:cs="Times New Roman"/>
          <w:sz w:val="24"/>
        </w:rPr>
        <w:t xml:space="preserve">Many studies </w:t>
      </w:r>
      <w:r>
        <w:rPr>
          <w:rFonts w:ascii="Times New Roman" w:hAnsi="Times New Roman" w:cs="Times New Roman"/>
          <w:sz w:val="24"/>
        </w:rPr>
        <w:t>have</w:t>
      </w:r>
      <w:r w:rsidRPr="009D4EE1">
        <w:rPr>
          <w:rFonts w:ascii="Times New Roman" w:hAnsi="Times New Roman" w:cs="Times New Roman"/>
          <w:sz w:val="24"/>
        </w:rPr>
        <w:t xml:space="preserve"> demonstrated the disadvantaged status of African American, female, and Hispanic population</w:t>
      </w:r>
      <w:r>
        <w:rPr>
          <w:rFonts w:ascii="Times New Roman" w:hAnsi="Times New Roman" w:cs="Times New Roman"/>
          <w:sz w:val="24"/>
        </w:rPr>
        <w:t>s</w:t>
      </w:r>
      <w:r w:rsidRPr="009D4EE1">
        <w:rPr>
          <w:rFonts w:ascii="Times New Roman" w:hAnsi="Times New Roman" w:cs="Times New Roman"/>
          <w:sz w:val="24"/>
        </w:rPr>
        <w:t xml:space="preserve"> in mobility and job accessibility across different metro areas in the United States </w:t>
      </w:r>
      <w:r w:rsidRPr="009D4EE1">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[18–20]","plainTextFormattedCitation":"[18–20]","previouslyFormattedCitation":"[18–20]"},"properties":{"noteIndex":0},"schema":"https://github.com/citation-style-language/schema/raw/master/csl-citation.json"}</w:instrText>
      </w:r>
      <w:r w:rsidRPr="009D4EE1">
        <w:rPr>
          <w:rFonts w:ascii="Times New Roman" w:hAnsi="Times New Roman" w:cs="Times New Roman"/>
          <w:sz w:val="24"/>
        </w:rPr>
        <w:fldChar w:fldCharType="separate"/>
      </w:r>
      <w:r w:rsidRPr="00423D84">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w:t>
      </w:r>
      <w:r>
        <w:rPr>
          <w:rFonts w:ascii="Times New Roman" w:hAnsi="Times New Roman" w:cs="Times New Roman"/>
          <w:sz w:val="24"/>
        </w:rPr>
        <w:t xml:space="preserve">we </w:t>
      </w:r>
      <w:r w:rsidRPr="009D4EE1">
        <w:rPr>
          <w:rFonts w:ascii="Times New Roman" w:hAnsi="Times New Roman" w:cs="Times New Roman"/>
          <w:sz w:val="24"/>
        </w:rPr>
        <w:t xml:space="preserve">investigate the relationship between floor value and each vulnerable group’s ratio. We </w:t>
      </w:r>
      <w:r>
        <w:rPr>
          <w:rFonts w:ascii="Times New Roman" w:hAnsi="Times New Roman" w:cs="Times New Roman"/>
          <w:sz w:val="24"/>
        </w:rPr>
        <w:t xml:space="preserve">derive the </w:t>
      </w:r>
      <w:r w:rsidRPr="009D4EE1">
        <w:rPr>
          <w:rFonts w:ascii="Times New Roman" w:hAnsi="Times New Roman" w:cs="Times New Roman"/>
          <w:sz w:val="24"/>
        </w:rPr>
        <w:t>sex, race, and Hispanic population data from the ACS</w:t>
      </w:r>
      <w:r>
        <w:rPr>
          <w:rFonts w:ascii="Times New Roman" w:hAnsi="Times New Roman" w:cs="Times New Roman"/>
          <w:sz w:val="24"/>
        </w:rPr>
        <w:t xml:space="preserve"> data.</w:t>
      </w:r>
      <w:r w:rsidRPr="009D4EE1">
        <w:rPr>
          <w:rFonts w:ascii="Times New Roman" w:hAnsi="Times New Roman" w:cs="Times New Roman"/>
          <w:sz w:val="24"/>
        </w:rPr>
        <w:t xml:space="preserve"> </w:t>
      </w:r>
    </w:p>
    <w:p w14:paraId="4A7CCF63" w14:textId="2CC77155" w:rsidR="00500CFC" w:rsidRPr="009D4EE1"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 fourth socioeconomic indicator is community </w:t>
      </w:r>
      <w:r w:rsidRPr="009457DC">
        <w:rPr>
          <w:rFonts w:ascii="Times New Roman" w:hAnsi="Times New Roman" w:cs="Times New Roman"/>
          <w:i/>
          <w:sz w:val="24"/>
        </w:rPr>
        <w:t>age structure</w:t>
      </w:r>
      <w:r w:rsidRPr="009457DC">
        <w:rPr>
          <w:rFonts w:ascii="Times New Roman" w:hAnsi="Times New Roman" w:cs="Times New Roman"/>
          <w:sz w:val="24"/>
        </w:rPr>
        <w:t xml:space="preserve">. </w:t>
      </w:r>
      <w:r>
        <w:rPr>
          <w:rFonts w:ascii="Times New Roman" w:hAnsi="Times New Roman" w:cs="Times New Roman"/>
          <w:sz w:val="24"/>
        </w:rPr>
        <w:t xml:space="preserve">Older individuals are more at risk of hospitalization and death from </w:t>
      </w:r>
      <w:r w:rsidRPr="009D4EE1">
        <w:rPr>
          <w:rFonts w:ascii="Times New Roman" w:hAnsi="Times New Roman" w:cs="Times New Roman"/>
          <w:sz w:val="24"/>
        </w:rPr>
        <w:t>COVID-</w:t>
      </w:r>
      <w:r>
        <w:rPr>
          <w:rFonts w:ascii="Times New Roman" w:hAnsi="Times New Roman" w:cs="Times New Roman"/>
          <w:sz w:val="24"/>
        </w:rPr>
        <w:t>19</w:t>
      </w:r>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[21]","plainTextFormattedCitation":"[21]","previouslyFormattedCitation":"[21]"},"properties":{"noteIndex":0},"schema":"https://github.com/citation-style-language/schema/raw/master/csl-citation.json"}</w:instrText>
      </w:r>
      <w:r w:rsidRPr="009D4EE1">
        <w:rPr>
          <w:rFonts w:ascii="Times New Roman" w:hAnsi="Times New Roman" w:cs="Times New Roman"/>
          <w:sz w:val="24"/>
        </w:rPr>
        <w:fldChar w:fldCharType="separate"/>
      </w:r>
      <w:r w:rsidRPr="00423D84">
        <w:rPr>
          <w:rFonts w:ascii="Times New Roman" w:hAnsi="Times New Roman" w:cs="Times New Roman"/>
          <w:noProof/>
          <w:sz w:val="24"/>
        </w:rPr>
        <w:t>[21]</w:t>
      </w:r>
      <w:r w:rsidRPr="009D4EE1">
        <w:rPr>
          <w:rFonts w:ascii="Times New Roman" w:hAnsi="Times New Roman" w:cs="Times New Roman"/>
          <w:sz w:val="24"/>
        </w:rPr>
        <w:fldChar w:fldCharType="end"/>
      </w:r>
      <w:r w:rsidRPr="009D4EE1">
        <w:rPr>
          <w:rFonts w:ascii="Times New Roman" w:hAnsi="Times New Roman" w:cs="Times New Roman"/>
          <w:sz w:val="24"/>
        </w:rPr>
        <w:t>.</w:t>
      </w:r>
      <w:r>
        <w:rPr>
          <w:rFonts w:ascii="Times New Roman" w:hAnsi="Times New Roman" w:cs="Times New Roman"/>
          <w:sz w:val="24"/>
        </w:rPr>
        <w:t xml:space="preserve"> We use </w:t>
      </w:r>
      <w:r w:rsidRPr="009D4EE1">
        <w:rPr>
          <w:rFonts w:ascii="Times New Roman" w:hAnsi="Times New Roman" w:cs="Times New Roman"/>
          <w:sz w:val="24"/>
        </w:rPr>
        <w:t xml:space="preserve">45 years as a </w:t>
      </w:r>
      <w:r>
        <w:rPr>
          <w:rFonts w:ascii="Times New Roman" w:hAnsi="Times New Roman" w:cs="Times New Roman"/>
          <w:sz w:val="24"/>
        </w:rPr>
        <w:t xml:space="preserve">threshold </w:t>
      </w:r>
      <w:r w:rsidRPr="009D4EE1">
        <w:rPr>
          <w:rFonts w:ascii="Times New Roman" w:hAnsi="Times New Roman" w:cs="Times New Roman"/>
          <w:sz w:val="24"/>
        </w:rPr>
        <w:t>to identify high-risk population</w:t>
      </w:r>
      <w:r>
        <w:rPr>
          <w:rFonts w:ascii="Times New Roman" w:hAnsi="Times New Roman" w:cs="Times New Roman"/>
          <w:sz w:val="24"/>
        </w:rPr>
        <w:t>s</w:t>
      </w:r>
      <w:r w:rsidRPr="009D4EE1">
        <w:rPr>
          <w:rFonts w:ascii="Times New Roman" w:hAnsi="Times New Roman" w:cs="Times New Roman"/>
          <w:sz w:val="24"/>
        </w:rPr>
        <w:t xml:space="preserve">. We </w:t>
      </w:r>
      <w:r>
        <w:rPr>
          <w:rFonts w:ascii="Times New Roman" w:hAnsi="Times New Roman" w:cs="Times New Roman"/>
          <w:sz w:val="24"/>
        </w:rPr>
        <w:t xml:space="preserve">measure </w:t>
      </w:r>
      <w:r w:rsidRPr="009D4EE1">
        <w:rPr>
          <w:rFonts w:ascii="Times New Roman" w:hAnsi="Times New Roman" w:cs="Times New Roman"/>
          <w:sz w:val="24"/>
        </w:rPr>
        <w:t xml:space="preserve">the ratio of people with age over 45 from the ACS 5-year estimates (2014 - 2018) data. </w:t>
      </w:r>
    </w:p>
    <w:p w14:paraId="312CD9BD" w14:textId="5EDE0839" w:rsidR="00500CFC"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Moreover, we use measures of </w:t>
      </w:r>
      <w:r w:rsidRPr="009457DC">
        <w:rPr>
          <w:rFonts w:ascii="Times New Roman" w:hAnsi="Times New Roman" w:cs="Times New Roman"/>
          <w:i/>
          <w:sz w:val="24"/>
        </w:rPr>
        <w:t>awareness</w:t>
      </w:r>
      <w:r w:rsidRPr="009457DC">
        <w:rPr>
          <w:rFonts w:ascii="Times New Roman" w:hAnsi="Times New Roman" w:cs="Times New Roman"/>
          <w:sz w:val="24"/>
        </w:rPr>
        <w:t xml:space="preserve">. </w:t>
      </w:r>
      <w:r w:rsidRPr="009D4EE1">
        <w:rPr>
          <w:rFonts w:ascii="Times New Roman" w:hAnsi="Times New Roman" w:cs="Times New Roman"/>
          <w:sz w:val="24"/>
        </w:rPr>
        <w:t xml:space="preserve">If local residents are aware </w:t>
      </w:r>
      <w:r>
        <w:rPr>
          <w:rFonts w:ascii="Times New Roman" w:hAnsi="Times New Roman" w:cs="Times New Roman"/>
          <w:sz w:val="24"/>
        </w:rPr>
        <w:t xml:space="preserve">and concerned about </w:t>
      </w:r>
      <w:r w:rsidRPr="009D4EE1">
        <w:rPr>
          <w:rFonts w:ascii="Times New Roman" w:hAnsi="Times New Roman" w:cs="Times New Roman"/>
          <w:sz w:val="24"/>
        </w:rPr>
        <w:t xml:space="preserve">COVID-19, the floor value </w:t>
      </w:r>
      <w:r>
        <w:rPr>
          <w:rFonts w:ascii="Times New Roman" w:hAnsi="Times New Roman" w:cs="Times New Roman"/>
          <w:sz w:val="24"/>
        </w:rPr>
        <w:t xml:space="preserve">may be </w:t>
      </w:r>
      <w:r w:rsidRPr="009D4EE1">
        <w:rPr>
          <w:rFonts w:ascii="Times New Roman" w:hAnsi="Times New Roman" w:cs="Times New Roman"/>
          <w:sz w:val="24"/>
        </w:rPr>
        <w:t xml:space="preserve">lower because more people will try to avoid public transit trips. </w:t>
      </w:r>
      <w:r w:rsidRPr="009D4EE1">
        <w:rPr>
          <w:rFonts w:ascii="Times New Roman" w:hAnsi="Times New Roman" w:cs="Times New Roman"/>
          <w:sz w:val="24"/>
        </w:rPr>
        <w:lastRenderedPageBreak/>
        <w:t xml:space="preserve">To </w:t>
      </w:r>
      <w:r>
        <w:rPr>
          <w:rFonts w:ascii="Times New Roman" w:hAnsi="Times New Roman" w:cs="Times New Roman"/>
          <w:sz w:val="24"/>
        </w:rPr>
        <w:t xml:space="preserve">test </w:t>
      </w:r>
      <w:r w:rsidRPr="009D4EE1">
        <w:rPr>
          <w:rFonts w:ascii="Times New Roman" w:hAnsi="Times New Roman" w:cs="Times New Roman"/>
          <w:sz w:val="24"/>
        </w:rPr>
        <w:t xml:space="preserve">this, we </w:t>
      </w:r>
      <w:r>
        <w:rPr>
          <w:rFonts w:ascii="Times New Roman" w:hAnsi="Times New Roman" w:cs="Times New Roman"/>
          <w:sz w:val="24"/>
        </w:rPr>
        <w:t xml:space="preserve">use the </w:t>
      </w:r>
      <w:r w:rsidRPr="009D4EE1">
        <w:rPr>
          <w:rFonts w:ascii="Times New Roman" w:hAnsi="Times New Roman" w:cs="Times New Roman"/>
          <w:sz w:val="24"/>
        </w:rPr>
        <w:t>Google search trend index to represent the awareness of the local people</w:t>
      </w:r>
      <w:r>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[22–24]","plainTextFormattedCitation":"[22–24]","previouslyFormattedCitation":"[22–24]"},"properties":{"noteIndex":0},"schema":"https://github.com/citation-style-language/schema/raw/master/csl-citation.json"}</w:instrText>
      </w:r>
      <w:r w:rsidRPr="009D4EE1">
        <w:rPr>
          <w:rFonts w:ascii="Times New Roman" w:hAnsi="Times New Roman" w:cs="Times New Roman"/>
          <w:sz w:val="24"/>
        </w:rPr>
        <w:fldChar w:fldCharType="separate"/>
      </w:r>
      <w:r w:rsidRPr="00423D84">
        <w:rPr>
          <w:rFonts w:ascii="Times New Roman" w:hAnsi="Times New Roman" w:cs="Times New Roman"/>
          <w:noProof/>
          <w:sz w:val="24"/>
        </w:rPr>
        <w:t>[22–24]</w:t>
      </w:r>
      <w:r w:rsidRPr="009D4EE1">
        <w:rPr>
          <w:rFonts w:ascii="Times New Roman" w:hAnsi="Times New Roman" w:cs="Times New Roman"/>
          <w:sz w:val="24"/>
        </w:rPr>
        <w:fldChar w:fldCharType="end"/>
      </w:r>
      <w:r>
        <w:rPr>
          <w:rFonts w:ascii="Times New Roman" w:hAnsi="Times New Roman" w:cs="Times New Roman"/>
          <w:sz w:val="24"/>
        </w:rPr>
        <w:t xml:space="preserve">. We </w:t>
      </w:r>
      <w:r w:rsidRPr="009D4EE1">
        <w:rPr>
          <w:rFonts w:ascii="Times New Roman" w:hAnsi="Times New Roman" w:cs="Times New Roman"/>
          <w:sz w:val="24"/>
        </w:rPr>
        <w:t>collected the average Google search trend data for different designated market area that each transit system locates in</w:t>
      </w:r>
      <w:r>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Pr>
          <w:rFonts w:ascii="Times New Roman" w:hAnsi="Times New Roman" w:cs="Times New Roman"/>
          <w:sz w:val="24"/>
        </w:rPr>
        <w:t>8</w:t>
      </w:r>
      <w:r w:rsidRPr="009D4EE1">
        <w:rPr>
          <w:rFonts w:ascii="Times New Roman" w:hAnsi="Times New Roman" w:cs="Times New Roman"/>
          <w:sz w:val="24"/>
          <w:vertAlign w:val="superscript"/>
        </w:rPr>
        <w:t>th</w:t>
      </w:r>
      <w:r>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[25]</w:t>
      </w:r>
      <w:r>
        <w:rPr>
          <w:rFonts w:ascii="Times New Roman" w:hAnsi="Times New Roman" w:cs="Times New Roman"/>
          <w:sz w:val="24"/>
        </w:rPr>
        <w:fldChar w:fldCharType="end"/>
      </w:r>
      <w:r>
        <w:rPr>
          <w:rFonts w:ascii="Times New Roman" w:hAnsi="Times New Roman" w:cs="Times New Roman"/>
          <w:sz w:val="24"/>
        </w:rPr>
        <w:t>, the latter being the latest day we witnessed any system experiencing further significant decline</w:t>
      </w:r>
      <w:r w:rsidRPr="009D4EE1">
        <w:rPr>
          <w:rFonts w:ascii="Times New Roman" w:hAnsi="Times New Roman" w:cs="Times New Roman"/>
          <w:sz w:val="24"/>
        </w:rPr>
        <w:t xml:space="preserve">. </w:t>
      </w:r>
      <w:r>
        <w:rPr>
          <w:rFonts w:ascii="Times New Roman" w:hAnsi="Times New Roman" w:cs="Times New Roman"/>
          <w:sz w:val="24"/>
        </w:rPr>
        <w:t xml:space="preserve">We select “Coronavirus” over “COVID19” as the search keyword for its popularity among the public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[26]</w:t>
      </w:r>
      <w:r>
        <w:rPr>
          <w:rFonts w:ascii="Times New Roman" w:hAnsi="Times New Roman" w:cs="Times New Roman"/>
          <w:sz w:val="24"/>
        </w:rPr>
        <w:fldChar w:fldCharType="end"/>
      </w:r>
      <w:r>
        <w:rPr>
          <w:rFonts w:ascii="Times New Roman" w:hAnsi="Times New Roman" w:cs="Times New Roman"/>
          <w:sz w:val="24"/>
        </w:rPr>
        <w:t>.</w:t>
      </w:r>
      <w:r w:rsidDel="002873ED">
        <w:rPr>
          <w:rFonts w:ascii="Times New Roman" w:hAnsi="Times New Roman" w:cs="Times New Roman"/>
          <w:sz w:val="24"/>
        </w:rPr>
        <w:t xml:space="preserve"> </w:t>
      </w:r>
    </w:p>
    <w:p w14:paraId="20A9FA29" w14:textId="77777777" w:rsidR="00500CFC" w:rsidRPr="009D4EE1" w:rsidRDefault="00500CFC" w:rsidP="002B1E0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Finally, </w:t>
      </w:r>
      <w:r w:rsidRPr="009457DC">
        <w:rPr>
          <w:rFonts w:ascii="Times New Roman" w:hAnsi="Times New Roman" w:cs="Times New Roman"/>
          <w:i/>
          <w:sz w:val="24"/>
        </w:rPr>
        <w:t>transit dependency</w:t>
      </w:r>
      <w:r>
        <w:rPr>
          <w:rFonts w:ascii="Times New Roman" w:hAnsi="Times New Roman" w:cs="Times New Roman"/>
          <w:sz w:val="24"/>
        </w:rPr>
        <w:t xml:space="preserve"> is </w:t>
      </w:r>
      <w:r>
        <w:rPr>
          <w:rFonts w:ascii="Times New Roman" w:hAnsi="Times New Roman" w:cs="Times New Roman" w:hint="eastAsia"/>
          <w:sz w:val="24"/>
        </w:rPr>
        <w:t>also</w:t>
      </w:r>
      <w:r>
        <w:rPr>
          <w:rFonts w:ascii="Times New Roman" w:hAnsi="Times New Roman" w:cs="Times New Roman"/>
          <w:sz w:val="24"/>
        </w:rPr>
        <w:t xml:space="preserve"> a potential factor affecting the transit system's floor value. If an area has more people depending on transit, the usage rate of transit during the pandemic is supposedly higher. We derive the ratio of people who transit to work and the percentage of house units with no vehicle access from ACS data to infer transit dependency.</w:t>
      </w:r>
    </w:p>
    <w:p w14:paraId="33EEA9D9" w14:textId="78777E5F" w:rsidR="00500CFC" w:rsidRDefault="00500CFC" w:rsidP="002B1E08">
      <w:pPr>
        <w:spacing w:line="480" w:lineRule="auto"/>
        <w:ind w:firstLine="720"/>
        <w:jc w:val="both"/>
        <w:rPr>
          <w:rFonts w:ascii="Times New Roman" w:hAnsi="Times New Roman" w:cs="Times New Roman"/>
          <w:sz w:val="24"/>
        </w:rPr>
      </w:pPr>
      <w:commentRangeStart w:id="25"/>
      <w:r>
        <w:rPr>
          <w:rFonts w:ascii="Times New Roman" w:hAnsi="Times New Roman" w:cs="Times New Roman"/>
          <w:sz w:val="24"/>
        </w:rPr>
        <w:t xml:space="preserve">To supplement the analysis, we also refer to the user survey results conducted by Transit app about the demography of the passengers during the pandemic. The survey was conducted in early April, 2020 across the United States (n = 15000) and Canada (n = 10000) via the Transit app interface. The survey investigated the age, race (including Spanish speakers), gender, trip purpose, occupation composition of the passengers who stick to transit systems during the pandemic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[13,27,28]","plainTextFormattedCitation":"[13,27,28]","previouslyFormattedCitation":"[13,27,28]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[13,27,28]</w:t>
      </w:r>
      <w:r>
        <w:rPr>
          <w:rFonts w:ascii="Times New Roman" w:hAnsi="Times New Roman" w:cs="Times New Roman"/>
          <w:sz w:val="24"/>
        </w:rPr>
        <w:fldChar w:fldCharType="end"/>
      </w:r>
      <w:r>
        <w:rPr>
          <w:rFonts w:ascii="Times New Roman" w:hAnsi="Times New Roman" w:cs="Times New Roman"/>
          <w:sz w:val="24"/>
        </w:rPr>
        <w:t xml:space="preserve">. </w:t>
      </w:r>
      <w:commentRangeEnd w:id="25"/>
      <w:r>
        <w:rPr>
          <w:rStyle w:val="CommentReference"/>
        </w:rPr>
        <w:commentReference w:id="25"/>
      </w:r>
    </w:p>
    <w:p w14:paraId="65F6B116" w14:textId="77777777" w:rsidR="00500CFC" w:rsidRDefault="00500CFC" w:rsidP="002B1E08">
      <w:pPr>
        <w:spacing w:line="480" w:lineRule="auto"/>
        <w:rPr>
          <w:rFonts w:ascii="Times New Roman" w:hAnsi="Times New Roman" w:cs="Times New Roman"/>
          <w:sz w:val="24"/>
        </w:rPr>
      </w:pPr>
    </w:p>
    <w:p w14:paraId="43F48F3B" w14:textId="77777777" w:rsidR="00500CFC" w:rsidRPr="009457DC" w:rsidRDefault="00500CFC" w:rsidP="002B1E08">
      <w:pPr>
        <w:pStyle w:val="ListParagraph"/>
        <w:numPr>
          <w:ilvl w:val="2"/>
          <w:numId w:val="2"/>
        </w:numPr>
        <w:spacing w:line="480" w:lineRule="auto"/>
        <w:jc w:val="both"/>
        <w:rPr>
          <w:rFonts w:ascii="Times New Roman" w:hAnsi="Times New Roman" w:cs="Times New Roman"/>
          <w:sz w:val="24"/>
        </w:rPr>
      </w:pPr>
      <w:r w:rsidRPr="009457DC">
        <w:rPr>
          <w:rFonts w:ascii="Times New Roman" w:hAnsi="Times New Roman" w:cs="Times New Roman"/>
          <w:sz w:val="24"/>
        </w:rPr>
        <w:t>Cliff/floor points and decay rate</w:t>
      </w:r>
    </w:p>
    <w:p w14:paraId="1827960A" w14:textId="77777777"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t xml:space="preserve">The </w:t>
      </w:r>
      <w:r w:rsidRPr="009457DC">
        <w:rPr>
          <w:rFonts w:ascii="Times New Roman" w:hAnsi="Times New Roman" w:cs="Times New Roman"/>
          <w:i/>
          <w:sz w:val="24"/>
        </w:rPr>
        <w:t xml:space="preserve">cliff point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m:t>
            </m:r>
          </m:sub>
        </m:sSub>
      </m:oMath>
      <w:r>
        <w:rPr>
          <w:rFonts w:ascii="Times New Roman" w:hAnsi="Times New Roman" w:cs="Times New Roman"/>
          <w:sz w:val="24"/>
        </w:rPr>
        <w:t xml:space="preserve"> and </w:t>
      </w:r>
      <w:r>
        <w:rPr>
          <w:rFonts w:ascii="Times New Roman" w:hAnsi="Times New Roman" w:cs="Times New Roman"/>
          <w:i/>
          <w:sz w:val="24"/>
        </w:rPr>
        <w:t>floor</w:t>
      </w:r>
      <w:r w:rsidRPr="009457DC">
        <w:rPr>
          <w:rFonts w:ascii="Times New Roman" w:hAnsi="Times New Roman" w:cs="Times New Roman"/>
          <w:i/>
          <w:sz w:val="24"/>
        </w:rPr>
        <w:t xml:space="preserve"> point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f</m:t>
            </m:r>
          </m:sub>
        </m:sSub>
      </m:oMath>
      <w:r>
        <w:rPr>
          <w:rFonts w:ascii="Times New Roman" w:hAnsi="Times New Roman" w:cs="Times New Roman"/>
          <w:sz w:val="24"/>
        </w:rPr>
        <w:t xml:space="preserve"> are time points when demand decline started and when it re-stabilized. We calculate these from the logistic curve using confidence interval theory rather than the observed data to provide more stable estimates. We derive these measures by first constructing the probability density function of the normalized logistic function F(x):</w:t>
      </w:r>
    </w:p>
    <w:tbl>
      <w:tblPr>
        <w:tblW w:w="5131" w:type="pct"/>
        <w:jc w:val="center"/>
        <w:tblLook w:val="04A0" w:firstRow="1" w:lastRow="0" w:firstColumn="1" w:lastColumn="0" w:noHBand="0" w:noVBand="1"/>
      </w:tblPr>
      <w:tblGrid>
        <w:gridCol w:w="495"/>
        <w:gridCol w:w="8572"/>
        <w:gridCol w:w="538"/>
      </w:tblGrid>
      <w:tr w:rsidR="00500CFC" w:rsidRPr="00E714F0" w14:paraId="1C29BDBD" w14:textId="77777777" w:rsidTr="00497A43">
        <w:trPr>
          <w:trHeight w:val="661"/>
          <w:jc w:val="center"/>
        </w:trPr>
        <w:tc>
          <w:tcPr>
            <w:tcW w:w="258" w:type="pct"/>
            <w:vAlign w:val="center"/>
          </w:tcPr>
          <w:p w14:paraId="41B3BBAC"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p>
        </w:tc>
        <w:tc>
          <w:tcPr>
            <w:tcW w:w="4462" w:type="pct"/>
            <w:vAlign w:val="center"/>
            <w:hideMark/>
          </w:tcPr>
          <w:p w14:paraId="27339E9C" w14:textId="77777777" w:rsidR="00500CFC" w:rsidRPr="005E3B67" w:rsidRDefault="00500CFC" w:rsidP="002B1E08">
            <w:pPr>
              <w:spacing w:line="48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589A72"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bookmarkStart w:id="26"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26"/>
            <w:r w:rsidRPr="00E714F0">
              <w:rPr>
                <w:rFonts w:ascii="Times New Roman" w:eastAsia="Yu Mincho" w:hAnsi="Times New Roman" w:cs="Times New Roman"/>
                <w:sz w:val="24"/>
                <w:szCs w:val="24"/>
                <w:lang w:eastAsia="ja-JP"/>
              </w:rPr>
              <w:t>)</w:t>
            </w:r>
          </w:p>
        </w:tc>
      </w:tr>
      <w:tr w:rsidR="00500CFC" w:rsidRPr="00E714F0" w14:paraId="5168934B" w14:textId="77777777" w:rsidTr="00497A43">
        <w:trPr>
          <w:trHeight w:val="661"/>
          <w:jc w:val="center"/>
        </w:trPr>
        <w:tc>
          <w:tcPr>
            <w:tcW w:w="258" w:type="pct"/>
            <w:vAlign w:val="center"/>
          </w:tcPr>
          <w:p w14:paraId="0860C997"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p>
        </w:tc>
        <w:tc>
          <w:tcPr>
            <w:tcW w:w="4462" w:type="pct"/>
            <w:vAlign w:val="center"/>
            <w:hideMark/>
          </w:tcPr>
          <w:p w14:paraId="04226CBE" w14:textId="77777777" w:rsidR="00500CFC" w:rsidRPr="00AB345C" w:rsidRDefault="00500CFC" w:rsidP="002B1E08">
            <w:pPr>
              <w:spacing w:line="480" w:lineRule="auto"/>
              <w:jc w:val="center"/>
              <w:rPr>
                <w:rFonts w:ascii="Times New Roman" w:hAnsi="Times New Roman" w:cs="Times New Roman"/>
                <w:sz w:val="24"/>
              </w:rPr>
            </w:pPr>
            <m:oMathPara>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m:oMathPara>
          </w:p>
        </w:tc>
        <w:tc>
          <w:tcPr>
            <w:tcW w:w="280" w:type="pct"/>
            <w:vAlign w:val="center"/>
            <w:hideMark/>
          </w:tcPr>
          <w:p w14:paraId="37B2620E"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bookmarkStart w:id="27"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27"/>
            <w:r w:rsidRPr="00E714F0">
              <w:rPr>
                <w:rFonts w:ascii="Times New Roman" w:eastAsia="Yu Mincho" w:hAnsi="Times New Roman" w:cs="Times New Roman"/>
                <w:sz w:val="24"/>
                <w:szCs w:val="24"/>
                <w:lang w:eastAsia="ja-JP"/>
              </w:rPr>
              <w:t>)</w:t>
            </w:r>
          </w:p>
        </w:tc>
      </w:tr>
      <w:tr w:rsidR="00500CFC" w:rsidRPr="00E714F0" w14:paraId="26EA398D" w14:textId="77777777" w:rsidTr="00497A43">
        <w:trPr>
          <w:trHeight w:val="661"/>
          <w:jc w:val="center"/>
        </w:trPr>
        <w:tc>
          <w:tcPr>
            <w:tcW w:w="258" w:type="pct"/>
            <w:vAlign w:val="center"/>
          </w:tcPr>
          <w:p w14:paraId="33E786C7"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p>
        </w:tc>
        <w:tc>
          <w:tcPr>
            <w:tcW w:w="4462" w:type="pct"/>
            <w:vAlign w:val="center"/>
            <w:hideMark/>
          </w:tcPr>
          <w:p w14:paraId="542A54A9" w14:textId="77777777" w:rsidR="00500CFC" w:rsidRPr="00F465FC" w:rsidRDefault="00500CFC" w:rsidP="002B1E08">
            <w:pPr>
              <w:spacing w:line="480" w:lineRule="auto"/>
              <w:jc w:val="both"/>
              <w:rPr>
                <w:rFonts w:ascii="Times New Roman" w:hAnsi="Times New Roman" w:cs="Times New Roman"/>
                <w:sz w:val="24"/>
              </w:rPr>
            </w:pPr>
            <m:oMathPara>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m:oMathPara>
          </w:p>
        </w:tc>
        <w:tc>
          <w:tcPr>
            <w:tcW w:w="280" w:type="pct"/>
            <w:vAlign w:val="center"/>
            <w:hideMark/>
          </w:tcPr>
          <w:p w14:paraId="76FEC576"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w:bookmarkStart w:id="28" w:name="_Ref41743906"/>
            <w:r w:rsidRPr="00E714F0">
              <w:rPr>
                <w:rFonts w:ascii="Times New Roman" w:eastAsia="Yu Mincho" w:hAnsi="Times New Roman" w:cs="Times New Roman"/>
                <w:sz w:val="24"/>
                <w:szCs w:val="24"/>
                <w:lang w:eastAsia="ja-JP"/>
              </w:rPr>
              <w:t>(</w:t>
            </w:r>
            <w:r w:rsidRPr="00F465FC">
              <w:rPr>
                <w:rFonts w:ascii="Times New Roman" w:eastAsia="Yu Mincho" w:hAnsi="Times New Roman" w:cs="Times New Roman"/>
                <w:sz w:val="24"/>
                <w:szCs w:val="24"/>
                <w:lang w:eastAsia="ja-JP"/>
              </w:rPr>
              <w:fldChar w:fldCharType="begin"/>
            </w:r>
            <w:r w:rsidRPr="00F465FC">
              <w:rPr>
                <w:rFonts w:ascii="Times New Roman" w:eastAsia="Yu Mincho" w:hAnsi="Times New Roman" w:cs="Times New Roman"/>
                <w:sz w:val="24"/>
                <w:szCs w:val="24"/>
                <w:lang w:eastAsia="ja-JP"/>
              </w:rPr>
              <w:instrText xml:space="preserve"> SEQ Equation \* ARABIC </w:instrText>
            </w:r>
            <w:r w:rsidRPr="00F465FC">
              <w:rPr>
                <w:rFonts w:ascii="Times New Roman" w:eastAsia="Yu Mincho" w:hAnsi="Times New Roman" w:cs="Times New Roman"/>
                <w:sz w:val="24"/>
                <w:szCs w:val="24"/>
                <w:lang w:eastAsia="ja-JP"/>
              </w:rPr>
              <w:fldChar w:fldCharType="separate"/>
            </w:r>
            <w:r w:rsidRPr="00F465FC">
              <w:rPr>
                <w:rFonts w:ascii="Times New Roman" w:eastAsia="Yu Mincho" w:hAnsi="Times New Roman" w:cs="Times New Roman"/>
                <w:sz w:val="24"/>
                <w:szCs w:val="24"/>
                <w:lang w:eastAsia="ja-JP"/>
              </w:rPr>
              <w:t>4</w:t>
            </w:r>
            <w:r w:rsidRPr="00F465FC">
              <w:rPr>
                <w:rFonts w:ascii="Times New Roman" w:eastAsia="Yu Mincho" w:hAnsi="Times New Roman" w:cs="Times New Roman"/>
                <w:sz w:val="24"/>
                <w:szCs w:val="24"/>
                <w:lang w:eastAsia="ja-JP"/>
              </w:rPr>
              <w:fldChar w:fldCharType="end"/>
            </w:r>
            <w:bookmarkEnd w:id="28"/>
            <w:r w:rsidRPr="00E714F0">
              <w:rPr>
                <w:rFonts w:ascii="Times New Roman" w:eastAsia="Yu Mincho" w:hAnsi="Times New Roman" w:cs="Times New Roman"/>
                <w:sz w:val="24"/>
                <w:szCs w:val="24"/>
                <w:lang w:eastAsia="ja-JP"/>
              </w:rPr>
              <w:t>)</w:t>
            </w:r>
          </w:p>
        </w:tc>
      </w:tr>
    </w:tbl>
    <w:p w14:paraId="02AEAF77" w14:textId="77777777" w:rsidR="00500CFC" w:rsidRDefault="00500CFC" w:rsidP="002B1E08">
      <w:pPr>
        <w:spacing w:line="480" w:lineRule="auto"/>
        <w:jc w:val="both"/>
        <w:rPr>
          <w:rFonts w:ascii="Times New Roman" w:hAnsi="Times New Roman" w:cs="Times New Roman"/>
          <w:sz w:val="24"/>
        </w:rPr>
      </w:pPr>
      <w:proofErr w:type="gramStart"/>
      <w:r>
        <w:rPr>
          <w:rFonts w:ascii="Times New Roman" w:hAnsi="Times New Roman" w:cs="Times New Roman"/>
          <w:sz w:val="24"/>
        </w:rPr>
        <w:t>where</w:t>
      </w:r>
      <w:proofErr w:type="gramEnd"/>
      <w:r>
        <w:rPr>
          <w:rFonts w:ascii="Times New Roman" w:hAnsi="Times New Roman" w:cs="Times New Roman"/>
          <w:sz w:val="24"/>
        </w:rPr>
        <w:t xml:space="preserve"> </w:t>
      </w:r>
      <w:r w:rsidRPr="009457DC">
        <w:rPr>
          <w:rFonts w:ascii="Times New Roman" w:hAnsi="Times New Roman" w:cs="Times New Roman"/>
          <w:i/>
          <w:sz w:val="24"/>
        </w:rPr>
        <w:t>P</w:t>
      </w:r>
      <w:r>
        <w:rPr>
          <w:rFonts w:ascii="Times New Roman" w:hAnsi="Times New Roman" w:cs="Times New Roman"/>
          <w:sz w:val="24"/>
        </w:rPr>
        <w:t xml:space="preserve"> is the probability density function of the normalized logistic function; to normalize the logistic function, we subtract the normal value </w:t>
      </w:r>
      <w:r w:rsidRPr="009457DC">
        <w:rPr>
          <w:rFonts w:ascii="Times New Roman" w:hAnsi="Times New Roman" w:cs="Times New Roman"/>
          <w:i/>
          <w:sz w:val="24"/>
        </w:rPr>
        <w:t>b</w:t>
      </w:r>
      <w:r>
        <w:rPr>
          <w:rFonts w:ascii="Times New Roman" w:hAnsi="Times New Roman" w:cs="Times New Roman"/>
          <w:sz w:val="24"/>
        </w:rPr>
        <w:t xml:space="preserve"> and divide the result by </w:t>
      </w:r>
      <w:r w:rsidRPr="009457DC">
        <w:rPr>
          <w:rFonts w:ascii="Times New Roman" w:hAnsi="Times New Roman" w:cs="Times New Roman"/>
          <w:i/>
          <w:sz w:val="24"/>
        </w:rPr>
        <w:t xml:space="preserve">B </w:t>
      </w:r>
      <w:r>
        <w:rPr>
          <w:rFonts w:ascii="Times New Roman" w:hAnsi="Times New Roman" w:cs="Times New Roman"/>
          <w:sz w:val="24"/>
        </w:rPr>
        <w:t xml:space="preserve">to construct the </w:t>
      </w:r>
      <w:r w:rsidRPr="009457DC">
        <w:rPr>
          <w:rFonts w:ascii="Times New Roman" w:hAnsi="Times New Roman" w:cs="Times New Roman"/>
          <w:i/>
          <w:sz w:val="24"/>
        </w:rPr>
        <w:t xml:space="preserve">P </w:t>
      </w:r>
      <w:r>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Pr>
          <w:rFonts w:ascii="Times New Roman" w:hAnsi="Times New Roman" w:cs="Times New Roman"/>
          <w:sz w:val="24"/>
        </w:rPr>
        <w:t xml:space="preserve">. </w:t>
      </w:r>
      <m:oMath>
        <m:r>
          <w:rPr>
            <w:rFonts w:ascii="Cambria Math" w:hAnsi="Cambria Math" w:cs="Times New Roman"/>
            <w:sz w:val="24"/>
          </w:rPr>
          <m:t>α</m:t>
        </m:r>
      </m:oMath>
      <w:r>
        <w:rPr>
          <w:rFonts w:ascii="Times New Roman" w:hAnsi="Times New Roman" w:cs="Times New Roman"/>
          <w:sz w:val="24"/>
        </w:rPr>
        <w:t xml:space="preserve"> </w:t>
      </w:r>
      <w:proofErr w:type="gramStart"/>
      <w:r>
        <w:rPr>
          <w:rFonts w:ascii="Times New Roman" w:hAnsi="Times New Roman" w:cs="Times New Roman"/>
          <w:sz w:val="24"/>
        </w:rPr>
        <w:t>is</w:t>
      </w:r>
      <w:proofErr w:type="gramEnd"/>
      <w:r>
        <w:rPr>
          <w:rFonts w:ascii="Times New Roman" w:hAnsi="Times New Roman" w:cs="Times New Roman"/>
          <w:sz w:val="24"/>
        </w:rPr>
        <w:t xml:space="preserve"> the confidence level. </w:t>
      </w:r>
      <w:r>
        <w:rPr>
          <w:rFonts w:ascii="Times New Roman" w:eastAsia="Yu Mincho" w:hAnsi="Times New Roman" w:cs="Times New Roman"/>
          <w:sz w:val="24"/>
          <w:szCs w:val="24"/>
          <w:lang w:eastAsia="ja-JP"/>
        </w:rPr>
        <w:t xml:space="preserve">From equations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_Ref41743906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w:t>
      </w:r>
      <w:r w:rsidRPr="00F465FC">
        <w:rPr>
          <w:rFonts w:ascii="Times New Roman" w:eastAsia="Yu Mincho" w:hAnsi="Times New Roman" w:cs="Times New Roman"/>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see </w:t>
      </w:r>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)=1-α</m:t>
        </m:r>
      </m:oMath>
      <w:r>
        <w:rPr>
          <w:rFonts w:ascii="Times New Roman" w:eastAsia="Yu Mincho" w:hAnsi="Times New Roman" w:cs="Times New Roman"/>
          <w:sz w:val="24"/>
          <w:szCs w:val="24"/>
          <w:lang w:eastAsia="ja-JP"/>
        </w:rPr>
        <w:t xml:space="preserve">; α = 0.05 </w:t>
      </w:r>
      <w:commentRangeStart w:id="29"/>
      <w:r>
        <w:rPr>
          <w:rFonts w:ascii="Times New Roman" w:eastAsia="Yu Mincho" w:hAnsi="Times New Roman" w:cs="Times New Roman"/>
          <w:sz w:val="24"/>
          <w:szCs w:val="24"/>
          <w:lang w:eastAsia="ja-JP"/>
        </w:rPr>
        <w:t xml:space="preserve">ensures that the cliff and floor points </w:t>
      </w:r>
      <w:commentRangeStart w:id="30"/>
      <w:commentRangeStart w:id="31"/>
      <w:r>
        <w:rPr>
          <w:rFonts w:ascii="Times New Roman" w:eastAsia="Yu Mincho" w:hAnsi="Times New Roman" w:cs="Times New Roman"/>
          <w:sz w:val="24"/>
          <w:szCs w:val="24"/>
          <w:lang w:eastAsia="ja-JP"/>
        </w:rPr>
        <w:t>demarcate the 95% of the decline</w:t>
      </w:r>
      <w:commentRangeEnd w:id="30"/>
      <w:r>
        <w:rPr>
          <w:rStyle w:val="CommentReference"/>
        </w:rPr>
        <w:commentReference w:id="30"/>
      </w:r>
      <w:commentRangeEnd w:id="31"/>
      <w:r>
        <w:rPr>
          <w:rStyle w:val="CommentReference"/>
        </w:rPr>
        <w:commentReference w:id="31"/>
      </w:r>
      <w:commentRangeEnd w:id="29"/>
      <w:r>
        <w:rPr>
          <w:rStyle w:val="CommentReference"/>
        </w:rPr>
        <w:commentReference w:id="29"/>
      </w:r>
      <w:r>
        <w:rPr>
          <w:rFonts w:ascii="Times New Roman" w:eastAsia="Yu Mincho" w:hAnsi="Times New Roman" w:cs="Times New Roman"/>
          <w:sz w:val="24"/>
          <w:szCs w:val="24"/>
          <w:lang w:eastAsia="ja-JP"/>
        </w:rPr>
        <w:t>. From the formula, we give the direct definition of cliff and floor point:</w:t>
      </w:r>
    </w:p>
    <w:tbl>
      <w:tblPr>
        <w:tblW w:w="5115" w:type="pct"/>
        <w:jc w:val="center"/>
        <w:tblLook w:val="04A0" w:firstRow="1" w:lastRow="0" w:firstColumn="1" w:lastColumn="0" w:noHBand="0" w:noVBand="1"/>
      </w:tblPr>
      <w:tblGrid>
        <w:gridCol w:w="492"/>
        <w:gridCol w:w="8547"/>
        <w:gridCol w:w="536"/>
      </w:tblGrid>
      <w:tr w:rsidR="00500CFC" w:rsidRPr="00E714F0" w14:paraId="72340B19" w14:textId="77777777" w:rsidTr="00497A43">
        <w:trPr>
          <w:trHeight w:val="646"/>
          <w:jc w:val="center"/>
        </w:trPr>
        <w:tc>
          <w:tcPr>
            <w:tcW w:w="257" w:type="pct"/>
            <w:vAlign w:val="center"/>
          </w:tcPr>
          <w:p w14:paraId="028E2886" w14:textId="77777777" w:rsidR="00500CFC" w:rsidRPr="00E714F0" w:rsidRDefault="00500CFC" w:rsidP="002B1E08">
            <w:pPr>
              <w:spacing w:line="480" w:lineRule="auto"/>
              <w:jc w:val="both"/>
              <w:rPr>
                <w:rFonts w:ascii="Times New Roman" w:eastAsia="Yu Mincho" w:hAnsi="Times New Roman" w:cs="Times New Roman"/>
                <w:sz w:val="24"/>
                <w:szCs w:val="24"/>
                <w:lang w:eastAsia="ja-JP"/>
              </w:rPr>
            </w:pPr>
          </w:p>
        </w:tc>
        <w:tc>
          <w:tcPr>
            <w:tcW w:w="4463" w:type="pct"/>
            <w:vAlign w:val="center"/>
            <w:hideMark/>
          </w:tcPr>
          <w:p w14:paraId="22B54A51" w14:textId="77777777" w:rsidR="00500CFC" w:rsidRPr="00E714F0" w:rsidRDefault="00500CFC" w:rsidP="002B1E08">
            <w:pPr>
              <w:spacing w:line="480" w:lineRule="auto"/>
              <w:jc w:val="center"/>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m:oMathPara>
          </w:p>
        </w:tc>
        <w:tc>
          <w:tcPr>
            <w:tcW w:w="280" w:type="pct"/>
            <w:vAlign w:val="center"/>
            <w:hideMark/>
          </w:tcPr>
          <w:p w14:paraId="1FF0C14B" w14:textId="77777777" w:rsidR="00500CFC" w:rsidRPr="00E714F0" w:rsidRDefault="00500CFC" w:rsidP="002B1E08">
            <w:pPr>
              <w:spacing w:line="480" w:lineRule="auto"/>
              <w:jc w:val="both"/>
              <w:rPr>
                <w:rFonts w:ascii="Times New Roman" w:eastAsia="Yu Mincho" w:hAnsi="Times New Roman" w:cs="Times New Roman"/>
                <w:sz w:val="24"/>
                <w:szCs w:val="24"/>
                <w:lang w:eastAsia="ja-JP"/>
              </w:rPr>
            </w:pPr>
            <w:bookmarkStart w:id="32"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bookmarkEnd w:id="32"/>
            <w:r w:rsidRPr="00E714F0">
              <w:rPr>
                <w:rFonts w:ascii="Times New Roman" w:eastAsia="Yu Mincho" w:hAnsi="Times New Roman" w:cs="Times New Roman"/>
                <w:sz w:val="24"/>
                <w:szCs w:val="24"/>
                <w:lang w:eastAsia="ja-JP"/>
              </w:rPr>
              <w:t>)</w:t>
            </w:r>
          </w:p>
        </w:tc>
      </w:tr>
      <w:tr w:rsidR="00500CFC" w:rsidRPr="00E714F0" w14:paraId="4041E9B6" w14:textId="77777777" w:rsidTr="00497A43">
        <w:trPr>
          <w:trHeight w:val="646"/>
          <w:jc w:val="center"/>
        </w:trPr>
        <w:tc>
          <w:tcPr>
            <w:tcW w:w="257" w:type="pct"/>
            <w:vAlign w:val="center"/>
          </w:tcPr>
          <w:p w14:paraId="519AA868" w14:textId="77777777" w:rsidR="00500CFC" w:rsidRPr="00E714F0" w:rsidRDefault="00500CFC" w:rsidP="002B1E08">
            <w:pPr>
              <w:spacing w:line="480" w:lineRule="auto"/>
              <w:jc w:val="both"/>
              <w:rPr>
                <w:rFonts w:ascii="Times New Roman" w:eastAsia="Yu Mincho" w:hAnsi="Times New Roman" w:cs="Times New Roman"/>
                <w:sz w:val="24"/>
                <w:szCs w:val="24"/>
                <w:lang w:eastAsia="ja-JP"/>
              </w:rPr>
            </w:pPr>
          </w:p>
        </w:tc>
        <w:tc>
          <w:tcPr>
            <w:tcW w:w="4463" w:type="pct"/>
            <w:vAlign w:val="center"/>
            <w:hideMark/>
          </w:tcPr>
          <w:p w14:paraId="353B6E08" w14:textId="77777777" w:rsidR="00500CFC" w:rsidRPr="00A36F5B" w:rsidRDefault="00500CFC" w:rsidP="002B1E08">
            <w:pPr>
              <w:spacing w:line="480" w:lineRule="auto"/>
              <w:jc w:val="center"/>
              <w:rPr>
                <w:rFonts w:ascii="Cambria Math" w:eastAsia="Yu Mincho" w:hAnsi="Cambria Math" w:cs="Times New Roman"/>
                <w:sz w:val="24"/>
                <w:szCs w:val="24"/>
                <w:lang w:eastAsia="ja-JP"/>
                <w:oMath/>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ln⁡(</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m:oMathPara>
          </w:p>
        </w:tc>
        <w:tc>
          <w:tcPr>
            <w:tcW w:w="280" w:type="pct"/>
            <w:vAlign w:val="center"/>
            <w:hideMark/>
          </w:tcPr>
          <w:p w14:paraId="43F8F0FD" w14:textId="77777777" w:rsidR="00500CFC" w:rsidRPr="00E714F0" w:rsidRDefault="00500CFC" w:rsidP="002B1E08">
            <w:pPr>
              <w:spacing w:line="480" w:lineRule="auto"/>
              <w:jc w:val="both"/>
              <w:rPr>
                <w:rFonts w:ascii="Times New Roman" w:eastAsia="Yu Mincho" w:hAnsi="Times New Roman" w:cs="Times New Roman"/>
                <w:sz w:val="24"/>
                <w:szCs w:val="24"/>
                <w:lang w:eastAsia="ja-JP"/>
              </w:rPr>
            </w:pPr>
            <w:bookmarkStart w:id="33" w:name="_Ref41744631"/>
            <w:r w:rsidRPr="00E714F0">
              <w:rPr>
                <w:rFonts w:ascii="Times New Roman" w:eastAsia="Yu Mincho" w:hAnsi="Times New Roman" w:cs="Times New Roman"/>
                <w:sz w:val="24"/>
                <w:szCs w:val="24"/>
                <w:lang w:eastAsia="ja-JP"/>
              </w:rPr>
              <w:t>(</w:t>
            </w:r>
            <w:r w:rsidRPr="00A36F5B">
              <w:rPr>
                <w:rFonts w:ascii="Times New Roman" w:eastAsia="Yu Mincho" w:hAnsi="Times New Roman" w:cs="Times New Roman"/>
                <w:sz w:val="24"/>
                <w:szCs w:val="24"/>
                <w:lang w:eastAsia="ja-JP"/>
              </w:rPr>
              <w:fldChar w:fldCharType="begin"/>
            </w:r>
            <w:r w:rsidRPr="00A36F5B">
              <w:rPr>
                <w:rFonts w:ascii="Times New Roman" w:eastAsia="Yu Mincho" w:hAnsi="Times New Roman" w:cs="Times New Roman"/>
                <w:sz w:val="24"/>
                <w:szCs w:val="24"/>
                <w:lang w:eastAsia="ja-JP"/>
              </w:rPr>
              <w:instrText xml:space="preserve"> SEQ Equation \* ARABIC </w:instrText>
            </w:r>
            <w:r w:rsidRPr="00A36F5B">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6</w:t>
            </w:r>
            <w:r w:rsidRPr="00A36F5B">
              <w:rPr>
                <w:rFonts w:ascii="Times New Roman" w:eastAsia="Yu Mincho" w:hAnsi="Times New Roman" w:cs="Times New Roman"/>
                <w:sz w:val="24"/>
                <w:szCs w:val="24"/>
                <w:lang w:eastAsia="ja-JP"/>
              </w:rPr>
              <w:fldChar w:fldCharType="end"/>
            </w:r>
            <w:bookmarkEnd w:id="33"/>
            <w:r w:rsidRPr="00E714F0">
              <w:rPr>
                <w:rFonts w:ascii="Times New Roman" w:eastAsia="Yu Mincho" w:hAnsi="Times New Roman" w:cs="Times New Roman"/>
                <w:sz w:val="24"/>
                <w:szCs w:val="24"/>
                <w:lang w:eastAsia="ja-JP"/>
              </w:rPr>
              <w:t>)</w:t>
            </w:r>
          </w:p>
        </w:tc>
      </w:tr>
    </w:tbl>
    <w:p w14:paraId="3BAFAFC1" w14:textId="77777777" w:rsidR="00500CFC" w:rsidRDefault="00500CFC" w:rsidP="002B1E08">
      <w:pPr>
        <w:spacing w:line="480" w:lineRule="auto"/>
        <w:jc w:val="both"/>
        <w:rPr>
          <w:rFonts w:ascii="Times New Roman" w:hAnsi="Times New Roman" w:cs="Times New Roman"/>
          <w:sz w:val="24"/>
        </w:rPr>
      </w:pPr>
    </w:p>
    <w:p w14:paraId="5DF64146" w14:textId="6E6D77DA" w:rsidR="00500CFC" w:rsidRDefault="00500CFC" w:rsidP="002B1E08">
      <w:pPr>
        <w:spacing w:line="480" w:lineRule="auto"/>
        <w:jc w:val="both"/>
        <w:rPr>
          <w:rFonts w:ascii="Times New Roman" w:hAnsi="Times New Roman" w:cs="Times New Roman"/>
          <w:sz w:val="24"/>
        </w:rPr>
      </w:pPr>
      <w:r>
        <w:rPr>
          <w:rFonts w:ascii="Times New Roman" w:hAnsi="Times New Roman" w:cs="Times New Roman"/>
          <w:sz w:val="24"/>
        </w:rPr>
        <w:t xml:space="preserve">The cliff point is the first </w:t>
      </w:r>
      <w:r w:rsidRPr="00B63FF1">
        <w:rPr>
          <w:rFonts w:ascii="Times New Roman" w:hAnsi="Times New Roman" w:cs="Times New Roman"/>
          <w:sz w:val="24"/>
        </w:rPr>
        <w:t>day</w:t>
      </w:r>
      <w:r>
        <w:rPr>
          <w:rFonts w:ascii="Times New Roman" w:hAnsi="Times New Roman" w:cs="Times New Roman"/>
          <w:i/>
          <w:sz w:val="24"/>
        </w:rPr>
        <w:t xml:space="preserve"> </w:t>
      </w:r>
      <w:r>
        <w:rPr>
          <w:rFonts w:ascii="Times New Roman" w:hAnsi="Times New Roman" w:cs="Times New Roman"/>
          <w:sz w:val="24"/>
        </w:rPr>
        <w:t>when the demand curve began to diverge from normal—i.e., when transit users start to avoid the transit. The floor point is the day when decline slows and transit demand has re-stabilized.</w:t>
      </w:r>
      <w:ins w:id="34" w:author="Liu, Luyu" w:date="2020-06-01T23:35:00Z">
        <w:r w:rsidR="00B83381">
          <w:rPr>
            <w:rFonts w:ascii="Times New Roman" w:hAnsi="Times New Roman" w:cs="Times New Roman"/>
            <w:sz w:val="24"/>
          </w:rPr>
          <w:t xml:space="preserve"> Naturally, we can expect the cliff point </w:t>
        </w:r>
      </w:ins>
      <w:ins w:id="35" w:author="Liu, Luyu" w:date="2020-06-01T23:36:00Z">
        <w:r w:rsidR="00B83381">
          <w:rPr>
            <w:rFonts w:ascii="Times New Roman" w:hAnsi="Times New Roman" w:cs="Times New Roman"/>
            <w:sz w:val="24"/>
          </w:rPr>
          <w:t xml:space="preserve">to </w:t>
        </w:r>
      </w:ins>
      <w:ins w:id="36" w:author="Liu, Luyu" w:date="2020-06-01T23:35:00Z">
        <w:r w:rsidR="00B83381">
          <w:rPr>
            <w:rFonts w:ascii="Times New Roman" w:hAnsi="Times New Roman" w:cs="Times New Roman"/>
            <w:sz w:val="24"/>
          </w:rPr>
          <w:t xml:space="preserve">be impacted by the </w:t>
        </w:r>
      </w:ins>
      <w:ins w:id="37" w:author="Liu, Luyu" w:date="2020-06-01T23:36:00Z">
        <w:r w:rsidR="00B83381">
          <w:rPr>
            <w:rFonts w:ascii="Times New Roman" w:hAnsi="Times New Roman" w:cs="Times New Roman"/>
            <w:sz w:val="24"/>
          </w:rPr>
          <w:t xml:space="preserve">policy of </w:t>
        </w:r>
      </w:ins>
      <w:ins w:id="38" w:author="Liu, Luyu" w:date="2020-06-01T23:35:00Z">
        <w:r w:rsidR="00B83381">
          <w:rPr>
            <w:rFonts w:ascii="Times New Roman" w:hAnsi="Times New Roman" w:cs="Times New Roman"/>
            <w:sz w:val="24"/>
          </w:rPr>
          <w:t>local government</w:t>
        </w:r>
      </w:ins>
      <w:ins w:id="39" w:author="Liu, Luyu" w:date="2020-06-01T23:36:00Z">
        <w:r w:rsidR="00B83381">
          <w:rPr>
            <w:rFonts w:ascii="Times New Roman" w:hAnsi="Times New Roman" w:cs="Times New Roman"/>
            <w:sz w:val="24"/>
          </w:rPr>
          <w:t>. We therefore collect</w:t>
        </w:r>
      </w:ins>
      <w:ins w:id="40" w:author="Liu, Luyu" w:date="2020-06-01T23:37:00Z">
        <w:r w:rsidR="00B83381">
          <w:rPr>
            <w:rFonts w:ascii="Times New Roman" w:hAnsi="Times New Roman" w:cs="Times New Roman"/>
            <w:sz w:val="24"/>
          </w:rPr>
          <w:t xml:space="preserve"> the date when each state declared the state of emergency due to COVID-19 and conduct correlation analysis between the emergency date and the </w:t>
        </w:r>
      </w:ins>
      <w:ins w:id="41" w:author="Liu, Luyu" w:date="2020-06-01T23:41:00Z">
        <w:r w:rsidR="00B83381">
          <w:rPr>
            <w:rFonts w:ascii="Times New Roman" w:hAnsi="Times New Roman" w:cs="Times New Roman"/>
            <w:sz w:val="24"/>
          </w:rPr>
          <w:t>cliff point.</w:t>
        </w:r>
      </w:ins>
    </w:p>
    <w:p w14:paraId="4B33032E" w14:textId="77777777" w:rsidR="00500CFC" w:rsidRDefault="00500CFC" w:rsidP="001B1223">
      <w:pPr>
        <w:spacing w:line="480" w:lineRule="auto"/>
        <w:rPr>
          <w:rFonts w:ascii="Times New Roman" w:hAnsi="Times New Roman" w:cs="Times New Roman"/>
          <w:sz w:val="24"/>
        </w:rPr>
        <w:pPrChange w:id="42" w:author="Liu, Luyu" w:date="2020-06-02T11:17:00Z">
          <w:pPr>
            <w:spacing w:line="480" w:lineRule="auto"/>
          </w:pPr>
        </w:pPrChange>
      </w:pPr>
      <w:r>
        <w:rPr>
          <w:rFonts w:ascii="Times New Roman" w:hAnsi="Times New Roman" w:cs="Times New Roman"/>
          <w:sz w:val="24"/>
        </w:rPr>
        <w:lastRenderedPageBreak/>
        <w:tab/>
        <w:t xml:space="preserve">Parameter </w:t>
      </w:r>
      <w:r w:rsidRPr="009457DC">
        <w:rPr>
          <w:rFonts w:ascii="Times New Roman" w:hAnsi="Times New Roman" w:cs="Times New Roman"/>
          <w:i/>
          <w:sz w:val="24"/>
        </w:rPr>
        <w:t>k</w:t>
      </w:r>
      <w:r>
        <w:rPr>
          <w:rFonts w:ascii="Times New Roman" w:hAnsi="Times New Roman" w:cs="Times New Roman"/>
          <w:sz w:val="24"/>
        </w:rPr>
        <w:t xml:space="preserve"> </w:t>
      </w:r>
      <w:r w:rsidRPr="0015430B">
        <w:rPr>
          <w:rFonts w:ascii="Times New Roman" w:hAnsi="Times New Roman" w:cs="Times New Roman"/>
          <w:sz w:val="24"/>
        </w:rPr>
        <w:t>represent</w:t>
      </w:r>
      <w:r>
        <w:rPr>
          <w:rFonts w:ascii="Times New Roman" w:hAnsi="Times New Roman" w:cs="Times New Roman"/>
          <w:sz w:val="24"/>
        </w:rPr>
        <w:t xml:space="preserve">s the rate of transit demand decline; we therefore define it as </w:t>
      </w:r>
      <w:r w:rsidRPr="00351FFE">
        <w:rPr>
          <w:rFonts w:ascii="Times New Roman" w:hAnsi="Times New Roman" w:cs="Times New Roman"/>
          <w:i/>
          <w:sz w:val="24"/>
        </w:rPr>
        <w:t>decay rate</w:t>
      </w:r>
      <w:r>
        <w:rPr>
          <w:rFonts w:ascii="Times New Roman" w:hAnsi="Times New Roman" w:cs="Times New Roman"/>
          <w:sz w:val="24"/>
        </w:rPr>
        <w:t>.</w:t>
      </w:r>
      <w:r w:rsidRPr="0015430B">
        <w:rPr>
          <w:rFonts w:ascii="Times New Roman" w:hAnsi="Times New Roman" w:cs="Times New Roman"/>
          <w:sz w:val="24"/>
        </w:rPr>
        <w:t xml:space="preserve"> </w:t>
      </w:r>
      <w:r>
        <w:rPr>
          <w:rFonts w:ascii="Times New Roman" w:hAnsi="Times New Roman" w:cs="Times New Roman"/>
          <w:sz w:val="24"/>
        </w:rPr>
        <w:t xml:space="preserve">It </w:t>
      </w:r>
      <w:r w:rsidRPr="00E54865">
        <w:rPr>
          <w:rFonts w:ascii="Times New Roman" w:hAnsi="Times New Roman" w:cs="Times New Roman"/>
          <w:sz w:val="24"/>
        </w:rPr>
        <w:t>indicat</w:t>
      </w:r>
      <w:r>
        <w:rPr>
          <w:rFonts w:ascii="Times New Roman" w:hAnsi="Times New Roman" w:cs="Times New Roman"/>
          <w:sz w:val="24"/>
        </w:rPr>
        <w:t xml:space="preserve">es the </w:t>
      </w:r>
      <w:r w:rsidRPr="00E54865">
        <w:rPr>
          <w:rFonts w:ascii="Times New Roman" w:hAnsi="Times New Roman" w:cs="Times New Roman"/>
          <w:sz w:val="24"/>
        </w:rPr>
        <w:t xml:space="preserve">speed of </w:t>
      </w:r>
      <w:r>
        <w:rPr>
          <w:rFonts w:ascii="Times New Roman" w:hAnsi="Times New Roman" w:cs="Times New Roman"/>
          <w:sz w:val="24"/>
        </w:rPr>
        <w:t xml:space="preserve">response from </w:t>
      </w:r>
      <w:r w:rsidRPr="00E54865">
        <w:rPr>
          <w:rFonts w:ascii="Times New Roman" w:hAnsi="Times New Roman" w:cs="Times New Roman"/>
          <w:sz w:val="24"/>
        </w:rPr>
        <w:t xml:space="preserve">users </w:t>
      </w:r>
      <w:r>
        <w:rPr>
          <w:rFonts w:ascii="Times New Roman" w:hAnsi="Times New Roman" w:cs="Times New Roman"/>
          <w:sz w:val="24"/>
        </w:rPr>
        <w:t xml:space="preserve">who have the ability to stay at home or not use public transit. We also conduct the correlation analysis between decay rate and cliff/floor point. </w:t>
      </w:r>
    </w:p>
    <w:p w14:paraId="7F0DD300" w14:textId="77777777" w:rsidR="00500CFC" w:rsidRDefault="00500CFC" w:rsidP="001B1223">
      <w:pPr>
        <w:spacing w:line="480" w:lineRule="auto"/>
        <w:rPr>
          <w:rFonts w:ascii="Times New Roman" w:hAnsi="Times New Roman" w:cs="Times New Roman"/>
          <w:sz w:val="24"/>
        </w:rPr>
        <w:pPrChange w:id="43" w:author="Liu, Luyu" w:date="2020-06-02T11:17:00Z">
          <w:pPr>
            <w:spacing w:line="480" w:lineRule="auto"/>
          </w:pPr>
        </w:pPrChange>
      </w:pPr>
    </w:p>
    <w:p w14:paraId="5064984A" w14:textId="77777777" w:rsidR="00500CFC" w:rsidRPr="009457DC" w:rsidRDefault="00500CFC" w:rsidP="001B1223">
      <w:pPr>
        <w:pStyle w:val="ListParagraph"/>
        <w:numPr>
          <w:ilvl w:val="2"/>
          <w:numId w:val="2"/>
        </w:numPr>
        <w:spacing w:line="480" w:lineRule="auto"/>
        <w:jc w:val="both"/>
        <w:rPr>
          <w:rFonts w:ascii="Times New Roman" w:hAnsi="Times New Roman" w:cs="Times New Roman"/>
          <w:sz w:val="24"/>
        </w:rPr>
        <w:pPrChange w:id="44" w:author="Liu, Luyu" w:date="2020-06-02T11:17:00Z">
          <w:pPr>
            <w:pStyle w:val="ListParagraph"/>
            <w:numPr>
              <w:ilvl w:val="2"/>
              <w:numId w:val="2"/>
            </w:numPr>
            <w:spacing w:line="480" w:lineRule="auto"/>
            <w:ind w:hanging="720"/>
            <w:jc w:val="both"/>
          </w:pPr>
        </w:pPrChange>
      </w:pPr>
      <w:r w:rsidRPr="009457DC">
        <w:rPr>
          <w:rFonts w:ascii="Times New Roman" w:hAnsi="Times New Roman" w:cs="Times New Roman"/>
          <w:sz w:val="24"/>
        </w:rPr>
        <w:t>Response intervals with incubation lags</w:t>
      </w:r>
    </w:p>
    <w:p w14:paraId="3E33414C" w14:textId="77777777" w:rsidR="00500CFC" w:rsidRDefault="00500CFC" w:rsidP="001B1223">
      <w:pPr>
        <w:spacing w:line="480" w:lineRule="auto"/>
        <w:jc w:val="both"/>
        <w:rPr>
          <w:rFonts w:ascii="Times New Roman" w:hAnsi="Times New Roman" w:cs="Times New Roman"/>
          <w:sz w:val="24"/>
        </w:rPr>
        <w:pPrChange w:id="45" w:author="Liu, Luyu" w:date="2020-06-02T11:17:00Z">
          <w:pPr>
            <w:spacing w:line="480" w:lineRule="auto"/>
            <w:jc w:val="both"/>
          </w:pPr>
        </w:pPrChange>
      </w:pPr>
      <w:r w:rsidRPr="009457DC">
        <w:rPr>
          <w:rFonts w:ascii="Times New Roman" w:hAnsi="Times New Roman" w:cs="Times New Roman"/>
          <w:i/>
          <w:sz w:val="24"/>
        </w:rPr>
        <w:t>Response intervals</w:t>
      </w:r>
      <w:r>
        <w:rPr>
          <w:rFonts w:ascii="Times New Roman" w:hAnsi="Times New Roman" w:cs="Times New Roman"/>
          <w:sz w:val="24"/>
        </w:rPr>
        <w:t xml:space="preserve"> compare the time of community spread with the initiation (cliff point) and conclusion (floor point) of transit demand decline in each system. This measures the responsiveness of transit demand to the pandemic. Although declines in transit demand are not welcome from a revenue perspective, lower demand means fewer people potentially exposed on transit; it also means the remaining dependent riders are less exposed and can practice social distancing more easily. Ideally, a transit system initiates and finishes its demand decline before there is community spread. </w:t>
      </w:r>
    </w:p>
    <w:p w14:paraId="4F5CE876" w14:textId="60E7D73A" w:rsidR="00500CFC" w:rsidRDefault="00500CFC" w:rsidP="001B1223">
      <w:pPr>
        <w:spacing w:line="480" w:lineRule="auto"/>
        <w:ind w:firstLine="720"/>
        <w:jc w:val="both"/>
        <w:rPr>
          <w:rFonts w:ascii="Times New Roman" w:hAnsi="Times New Roman" w:cs="Times New Roman"/>
          <w:sz w:val="24"/>
        </w:rPr>
        <w:pPrChange w:id="46" w:author="Liu, Luyu" w:date="2020-06-02T11:17:00Z">
          <w:pPr>
            <w:spacing w:line="480" w:lineRule="auto"/>
            <w:ind w:firstLine="720"/>
            <w:jc w:val="both"/>
          </w:pPr>
        </w:pPrChange>
      </w:pPr>
      <w:r>
        <w:rPr>
          <w:rFonts w:ascii="Times New Roman" w:hAnsi="Times New Roman" w:cs="Times New Roman"/>
          <w:sz w:val="24"/>
        </w:rPr>
        <w:t>Meanwhile, the date of first reported community spread is not necessarily the first date of actual spread due to the incubation period for the disease</w:t>
      </w:r>
      <w:commentRangeStart w:id="47"/>
      <w:r>
        <w:rPr>
          <w:rFonts w:ascii="Times New Roman" w:hAnsi="Times New Roman" w:cs="Times New Roman"/>
          <w:sz w:val="24"/>
        </w:rPr>
        <w:t>.</w:t>
      </w:r>
      <w:commentRangeEnd w:id="47"/>
      <w:r>
        <w:rPr>
          <w:rStyle w:val="CommentReference"/>
        </w:rPr>
        <w:commentReference w:id="47"/>
      </w:r>
      <w:r>
        <w:rPr>
          <w:rFonts w:ascii="Times New Roman" w:hAnsi="Times New Roman" w:cs="Times New Roman"/>
          <w:sz w:val="24"/>
        </w:rPr>
        <w:t xml:space="preserve"> The median of incubation period is 5 days and can be as long as 14 days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[29]</w:t>
      </w:r>
      <w:r>
        <w:rPr>
          <w:rFonts w:ascii="Times New Roman" w:hAnsi="Times New Roman" w:cs="Times New Roman"/>
          <w:sz w:val="24"/>
        </w:rPr>
        <w:fldChar w:fldCharType="end"/>
      </w:r>
      <w:r>
        <w:rPr>
          <w:rFonts w:ascii="Times New Roman" w:hAnsi="Times New Roman" w:cs="Times New Roman"/>
          <w:sz w:val="24"/>
        </w:rPr>
        <w:t xml:space="preserve">; the virus can also spread asymptomatically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[30–32]","plainTextFormattedCitation":"[30–32]","previouslyFormattedCitation":"[30–32]"},"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[30–32]</w:t>
      </w:r>
      <w:r>
        <w:rPr>
          <w:rFonts w:ascii="Times New Roman" w:hAnsi="Times New Roman" w:cs="Times New Roman"/>
          <w:sz w:val="24"/>
        </w:rPr>
        <w:fldChar w:fldCharType="end"/>
      </w:r>
      <w:r>
        <w:rPr>
          <w:rFonts w:ascii="Times New Roman" w:hAnsi="Times New Roman" w:cs="Times New Roman"/>
          <w:sz w:val="24"/>
        </w:rPr>
        <w:t xml:space="preserve">. Additionally, the availability of testing kits and response times from local authorities can lead to an underestimation of total cases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[33,34]","plainTextFormattedCitation":"[33,34]","previouslyFormattedCitation":"[33,34]"},"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[33,34]</w:t>
      </w:r>
      <w:r>
        <w:rPr>
          <w:rFonts w:ascii="Times New Roman" w:hAnsi="Times New Roman" w:cs="Times New Roman"/>
          <w:sz w:val="24"/>
        </w:rPr>
        <w:fldChar w:fldCharType="end"/>
      </w:r>
      <w:r>
        <w:rPr>
          <w:rFonts w:ascii="Times New Roman" w:hAnsi="Times New Roman" w:cs="Times New Roman"/>
          <w:sz w:val="24"/>
        </w:rPr>
        <w:t xml:space="preserve">. Since the incubation period and case load accuracy both vary, we introduce </w:t>
      </w:r>
      <w:r w:rsidRPr="00165C28">
        <w:rPr>
          <w:rFonts w:ascii="Times New Roman" w:hAnsi="Times New Roman" w:cs="Times New Roman"/>
          <w:i/>
          <w:sz w:val="24"/>
        </w:rPr>
        <w:t>incubation lag</w:t>
      </w:r>
      <w:r>
        <w:rPr>
          <w:rFonts w:ascii="Times New Roman" w:hAnsi="Times New Roman" w:cs="Times New Roman"/>
          <w:sz w:val="24"/>
        </w:rPr>
        <w:t xml:space="preserve"> as a parameter into </w:t>
      </w:r>
      <w:r w:rsidRPr="009457DC">
        <w:rPr>
          <w:rFonts w:ascii="Times New Roman" w:hAnsi="Times New Roman" w:cs="Times New Roman"/>
          <w:sz w:val="24"/>
        </w:rPr>
        <w:t>response intervals relative to the cliff and floor point</w:t>
      </w:r>
      <w:r>
        <w:rPr>
          <w:rFonts w:ascii="Times New Roman" w:hAnsi="Times New Roman" w:cs="Times New Roman"/>
          <w:sz w:val="24"/>
        </w:rPr>
        <w:t>s:</w:t>
      </w:r>
    </w:p>
    <w:tbl>
      <w:tblPr>
        <w:tblW w:w="5059" w:type="pct"/>
        <w:tblLook w:val="04A0" w:firstRow="1" w:lastRow="0" w:firstColumn="1" w:lastColumn="0" w:noHBand="0" w:noVBand="1"/>
      </w:tblPr>
      <w:tblGrid>
        <w:gridCol w:w="489"/>
        <w:gridCol w:w="8453"/>
        <w:gridCol w:w="528"/>
      </w:tblGrid>
      <w:tr w:rsidR="00500CFC" w:rsidRPr="00E714F0" w14:paraId="6E643DA9" w14:textId="77777777" w:rsidTr="00497A43">
        <w:trPr>
          <w:trHeight w:val="486"/>
        </w:trPr>
        <w:tc>
          <w:tcPr>
            <w:tcW w:w="258" w:type="pct"/>
            <w:vAlign w:val="center"/>
          </w:tcPr>
          <w:p w14:paraId="3A4EC744"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48" w:author="Liu, Luyu" w:date="2020-06-02T11:17:00Z">
                <w:pPr>
                  <w:spacing w:line="480" w:lineRule="auto"/>
                  <w:jc w:val="center"/>
                </w:pPr>
              </w:pPrChange>
            </w:pPr>
          </w:p>
        </w:tc>
        <w:commentRangeStart w:id="49"/>
        <w:commentRangeStart w:id="50"/>
        <w:tc>
          <w:tcPr>
            <w:tcW w:w="4463" w:type="pct"/>
            <w:vAlign w:val="center"/>
            <w:hideMark/>
          </w:tcPr>
          <w:p w14:paraId="7B3F51B8" w14:textId="77777777" w:rsidR="00500CFC" w:rsidRPr="0053358D" w:rsidRDefault="00500CFC" w:rsidP="001B1223">
            <w:pPr>
              <w:spacing w:line="480" w:lineRule="auto"/>
              <w:jc w:val="both"/>
              <w:rPr>
                <w:rFonts w:ascii="Times New Roman" w:eastAsia="Yu Mincho" w:hAnsi="Times New Roman" w:cs="Times New Roman"/>
                <w:sz w:val="24"/>
                <w:szCs w:val="24"/>
                <w:lang w:eastAsia="ja-JP"/>
              </w:rPr>
              <w:pPrChange w:id="51" w:author="Liu, Luyu" w:date="2020-06-02T11:17:00Z">
                <w:pPr>
                  <w:spacing w:line="480" w:lineRule="auto"/>
                  <w:jc w:val="both"/>
                </w:pPr>
              </w:pPrChange>
            </w:pPr>
            <m:oMathPara>
              <m:oMath>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r</m:t>
                    </m:r>
                  </m:e>
                  <m:sub>
                    <m:r>
                      <m:rPr>
                        <m:sty m:val="p"/>
                      </m:rP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(l)</m:t>
                </m:r>
                <w:commentRangeEnd w:id="49"/>
                <m:r>
                  <m:rPr>
                    <m:sty m:val="p"/>
                  </m:rPr>
                  <w:rPr>
                    <w:rStyle w:val="CommentReference"/>
                  </w:rPr>
                  <w:commentReference w:id="49"/>
                </m:r>
                <w:commentRangeEnd w:id="50"/>
                <m:r>
                  <m:rPr>
                    <m:sty m:val="p"/>
                  </m:rPr>
                  <w:rPr>
                    <w:rStyle w:val="CommentReference"/>
                  </w:rPr>
                  <w:commentReference w:id="50"/>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s</m:t>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oMath>
            </m:oMathPara>
          </w:p>
        </w:tc>
        <w:tc>
          <w:tcPr>
            <w:tcW w:w="280" w:type="pct"/>
            <w:vAlign w:val="center"/>
            <w:hideMark/>
          </w:tcPr>
          <w:p w14:paraId="472EEDC3"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52" w:author="Liu, Luyu" w:date="2020-06-02T11:17:00Z">
                <w:pPr>
                  <w:spacing w:line="48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r w:rsidR="00500CFC" w:rsidRPr="00E714F0" w14:paraId="3DC5B618" w14:textId="77777777" w:rsidTr="00497A43">
        <w:trPr>
          <w:trHeight w:val="486"/>
        </w:trPr>
        <w:tc>
          <w:tcPr>
            <w:tcW w:w="258" w:type="pct"/>
            <w:vAlign w:val="center"/>
          </w:tcPr>
          <w:p w14:paraId="169E64D9"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53" w:author="Liu, Luyu" w:date="2020-06-02T11:17:00Z">
                <w:pPr>
                  <w:spacing w:line="480" w:lineRule="auto"/>
                  <w:jc w:val="center"/>
                </w:pPr>
              </w:pPrChange>
            </w:pPr>
          </w:p>
        </w:tc>
        <w:tc>
          <w:tcPr>
            <w:tcW w:w="4463" w:type="pct"/>
            <w:vAlign w:val="center"/>
            <w:hideMark/>
          </w:tcPr>
          <w:p w14:paraId="558F9466" w14:textId="77777777" w:rsidR="00500CFC" w:rsidRPr="007744F3" w:rsidRDefault="00500CFC" w:rsidP="001B1223">
            <w:pPr>
              <w:spacing w:line="480" w:lineRule="auto"/>
              <w:jc w:val="both"/>
              <w:rPr>
                <w:rFonts w:ascii="Cambria Math" w:eastAsia="Yu Mincho" w:hAnsi="Cambria Math" w:cs="Times New Roman"/>
                <w:sz w:val="24"/>
                <w:szCs w:val="24"/>
                <w:lang w:eastAsia="ja-JP"/>
                <w:oMath/>
              </w:rPr>
              <w:pPrChange w:id="54" w:author="Liu, Luyu" w:date="2020-06-02T11:17:00Z">
                <w:pPr>
                  <w:spacing w:line="480" w:lineRule="auto"/>
                  <w:jc w:val="both"/>
                </w:pPr>
              </w:pPrChange>
            </w:pPr>
            <m:oMathPara>
              <m:oMath>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r</m:t>
                    </m:r>
                  </m:e>
                  <m:sub>
                    <m:r>
                      <m:rPr>
                        <m:sty m:val="p"/>
                      </m:rPr>
                      <w:rPr>
                        <w:rFonts w:ascii="Cambria Math" w:eastAsia="Yu Mincho" w:hAnsi="Cambria Math" w:cs="Times New Roman"/>
                        <w:sz w:val="24"/>
                        <w:szCs w:val="24"/>
                        <w:lang w:eastAsia="ja-JP"/>
                      </w:rPr>
                      <m:t>f</m:t>
                    </m:r>
                  </m:sub>
                </m:sSub>
                <m:r>
                  <m:rPr>
                    <m:sty m:val="p"/>
                  </m:rPr>
                  <w:rPr>
                    <w:rFonts w:ascii="Cambria Math" w:eastAsia="Yu Mincho" w:hAnsi="Cambria Math" w:cs="Times New Roman"/>
                    <w:sz w:val="24"/>
                    <w:szCs w:val="24"/>
                    <w:lang w:eastAsia="ja-JP"/>
                  </w:rPr>
                  <m:t>(</m:t>
                </m:r>
                <m:r>
                  <w:rPr>
                    <w:rFonts w:ascii="Cambria Math" w:eastAsia="Yu Mincho" w:hAnsi="Cambria Math" w:cs="Times New Roman"/>
                    <w:sz w:val="24"/>
                    <w:szCs w:val="24"/>
                    <w:lang w:eastAsia="ja-JP"/>
                  </w:rPr>
                  <m:t>l</m:t>
                </m:r>
                <m:r>
                  <m:rPr>
                    <m:sty m:val="p"/>
                  </m:rPr>
                  <w:rPr>
                    <w:rFonts w:ascii="Cambria Math" w:eastAsia="Yu Mincho"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s</m:t>
                    </m:r>
                  </m:sub>
                </m:sSub>
                <m:r>
                  <m:rPr>
                    <m:sty m:val="p"/>
                  </m:rPr>
                  <w:rPr>
                    <w:rFonts w:ascii="Cambria Math" w:eastAsia="Yu Mincho" w:hAnsi="Cambria Math" w:cs="Times New Roman"/>
                    <w:sz w:val="24"/>
                    <w:szCs w:val="24"/>
                    <w:lang w:eastAsia="ja-JP"/>
                  </w:rPr>
                  <m:t>-</m:t>
                </m:r>
                <m:r>
                  <w:rPr>
                    <w:rFonts w:ascii="Cambria Math" w:eastAsia="Yu Mincho" w:hAnsi="Cambria Math" w:cs="Times New Roman"/>
                    <w:sz w:val="24"/>
                    <w:szCs w:val="24"/>
                    <w:lang w:eastAsia="ja-JP"/>
                  </w:rPr>
                  <m:t>l</m:t>
                </m:r>
                <m:r>
                  <m:rPr>
                    <m:sty m:val="p"/>
                  </m:rPr>
                  <w:rPr>
                    <w:rFonts w:ascii="Cambria Math" w:eastAsia="Yu Mincho"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oMath>
            </m:oMathPara>
          </w:p>
        </w:tc>
        <w:tc>
          <w:tcPr>
            <w:tcW w:w="280" w:type="pct"/>
            <w:vAlign w:val="center"/>
            <w:hideMark/>
          </w:tcPr>
          <w:p w14:paraId="003CF668"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55" w:author="Liu, Luyu" w:date="2020-06-02T11:17:00Z">
                <w:pPr>
                  <w:spacing w:line="480" w:lineRule="auto"/>
                  <w:jc w:val="center"/>
                </w:pPr>
              </w:pPrChange>
            </w:pPr>
            <w:r w:rsidRPr="00E714F0">
              <w:rPr>
                <w:rFonts w:ascii="Times New Roman" w:eastAsia="Yu Mincho" w:hAnsi="Times New Roman" w:cs="Times New Roman"/>
                <w:sz w:val="24"/>
                <w:szCs w:val="24"/>
                <w:lang w:eastAsia="ja-JP"/>
              </w:rPr>
              <w:t>(</w:t>
            </w:r>
            <w:r w:rsidRPr="007744F3">
              <w:rPr>
                <w:rFonts w:ascii="Times New Roman" w:eastAsia="Yu Mincho" w:hAnsi="Times New Roman" w:cs="Times New Roman"/>
                <w:sz w:val="24"/>
                <w:szCs w:val="24"/>
                <w:lang w:eastAsia="ja-JP"/>
              </w:rPr>
              <w:fldChar w:fldCharType="begin"/>
            </w:r>
            <w:r w:rsidRPr="007744F3">
              <w:rPr>
                <w:rFonts w:ascii="Times New Roman" w:eastAsia="Yu Mincho" w:hAnsi="Times New Roman" w:cs="Times New Roman"/>
                <w:sz w:val="24"/>
                <w:szCs w:val="24"/>
                <w:lang w:eastAsia="ja-JP"/>
              </w:rPr>
              <w:instrText xml:space="preserve"> SEQ Equation \* ARABIC </w:instrText>
            </w:r>
            <w:r w:rsidRPr="007744F3">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8</w:t>
            </w:r>
            <w:r w:rsidRPr="007744F3">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w:t>
            </w:r>
          </w:p>
        </w:tc>
      </w:tr>
    </w:tbl>
    <w:p w14:paraId="64E7870B" w14:textId="77777777" w:rsidR="00500CFC" w:rsidRPr="006B2355" w:rsidRDefault="00500CFC" w:rsidP="001B1223">
      <w:pPr>
        <w:spacing w:line="480" w:lineRule="auto"/>
        <w:jc w:val="both"/>
        <w:rPr>
          <w:rFonts w:ascii="Times New Roman" w:hAnsi="Times New Roman" w:cs="Times New Roman"/>
          <w:sz w:val="24"/>
        </w:rPr>
        <w:pPrChange w:id="56" w:author="Liu, Luyu" w:date="2020-06-02T11:17:00Z">
          <w:pPr>
            <w:spacing w:line="480" w:lineRule="auto"/>
            <w:jc w:val="both"/>
          </w:pPr>
        </w:pPrChange>
      </w:pPr>
      <w:proofErr w:type="gramStart"/>
      <w:r>
        <w:rPr>
          <w:rFonts w:ascii="Times New Roman" w:hAnsi="Times New Roman" w:cs="Times New Roman"/>
          <w:sz w:val="24"/>
        </w:rPr>
        <w:lastRenderedPageBreak/>
        <w:t>where</w:t>
      </w:r>
      <w:proofErr w:type="gramEnd"/>
      <w:r>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oMath>
      <w:r>
        <w:rPr>
          <w:rFonts w:ascii="Times New Roman" w:hAnsi="Times New Roman" w:cs="Times New Roman"/>
          <w:sz w:val="24"/>
        </w:rPr>
        <w:t xml:space="preserve"> is the date of first confirmed case in the county of the transit system; </w:t>
      </w:r>
      <w:r w:rsidRPr="009457DC">
        <w:rPr>
          <w:rFonts w:ascii="Times New Roman" w:hAnsi="Times New Roman" w:cs="Times New Roman"/>
          <w:i/>
          <w:sz w:val="24"/>
        </w:rPr>
        <w:t xml:space="preserve">l </w:t>
      </w:r>
      <w:r>
        <w:rPr>
          <w:rFonts w:ascii="Times New Roman" w:hAnsi="Times New Roman" w:cs="Times New Roman"/>
          <w:sz w:val="24"/>
        </w:rPr>
        <w:t xml:space="preserve">is the incubation lag;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m:t>
            </m:r>
          </m:sub>
        </m:sSub>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f</m:t>
            </m:r>
          </m:sub>
        </m:sSub>
      </m:oMath>
      <w:r>
        <w:rPr>
          <w:rFonts w:ascii="Times New Roman" w:hAnsi="Times New Roman" w:cs="Times New Roman"/>
          <w:sz w:val="24"/>
        </w:rPr>
        <w:t xml:space="preserve"> are the cliff and floor point; and </w:t>
      </w:r>
      <w:proofErr w:type="spellStart"/>
      <w:r>
        <w:rPr>
          <w:rFonts w:ascii="Times New Roman" w:hAnsi="Times New Roman" w:cs="Times New Roman"/>
          <w:sz w:val="24"/>
        </w:rPr>
        <w:t>r</w:t>
      </w:r>
      <w:r w:rsidRPr="005E5D01">
        <w:rPr>
          <w:rFonts w:ascii="Times New Roman" w:hAnsi="Times New Roman" w:cs="Times New Roman"/>
          <w:sz w:val="24"/>
          <w:vertAlign w:val="subscript"/>
        </w:rPr>
        <w:t>c</w:t>
      </w:r>
      <w:proofErr w:type="spellEnd"/>
      <w:r>
        <w:rPr>
          <w:rFonts w:ascii="Times New Roman" w:hAnsi="Times New Roman" w:cs="Times New Roman"/>
          <w:sz w:val="24"/>
        </w:rPr>
        <w:t xml:space="preserve"> and </w:t>
      </w:r>
      <w:proofErr w:type="spellStart"/>
      <w:r>
        <w:rPr>
          <w:rFonts w:ascii="Times New Roman" w:hAnsi="Times New Roman" w:cs="Times New Roman"/>
          <w:sz w:val="24"/>
        </w:rPr>
        <w:t>r</w:t>
      </w:r>
      <w:r w:rsidRPr="005E5D01">
        <w:rPr>
          <w:rFonts w:ascii="Times New Roman" w:hAnsi="Times New Roman" w:cs="Times New Roman"/>
          <w:sz w:val="24"/>
          <w:vertAlign w:val="subscript"/>
        </w:rPr>
        <w:t>f</w:t>
      </w:r>
      <w:proofErr w:type="spellEnd"/>
      <w:r>
        <w:rPr>
          <w:rFonts w:ascii="Times New Roman" w:hAnsi="Times New Roman" w:cs="Times New Roman"/>
          <w:sz w:val="24"/>
        </w:rPr>
        <w:t xml:space="preserve"> are the response intervals. A positive response interval means that the transit users responded earlier than the epidemic spread; the larger the value is, the </w:t>
      </w:r>
      <w:commentRangeStart w:id="57"/>
      <w:commentRangeStart w:id="58"/>
      <w:r>
        <w:rPr>
          <w:rFonts w:ascii="Times New Roman" w:hAnsi="Times New Roman" w:cs="Times New Roman"/>
          <w:sz w:val="24"/>
        </w:rPr>
        <w:t>earlier the transit users responded relative to the onset of the spread of the virus</w:t>
      </w:r>
      <w:commentRangeEnd w:id="57"/>
      <w:r>
        <w:rPr>
          <w:rStyle w:val="CommentReference"/>
        </w:rPr>
        <w:commentReference w:id="57"/>
      </w:r>
      <w:commentRangeEnd w:id="58"/>
      <w:r>
        <w:rPr>
          <w:rStyle w:val="CommentReference"/>
        </w:rPr>
        <w:commentReference w:id="58"/>
      </w:r>
      <w:r>
        <w:rPr>
          <w:rFonts w:ascii="Times New Roman" w:hAnsi="Times New Roman" w:cs="Times New Roman"/>
          <w:sz w:val="24"/>
        </w:rPr>
        <w:t xml:space="preserve">. The cliff response interval indicates transit users’ </w:t>
      </w:r>
      <w:r w:rsidRPr="006B2355">
        <w:rPr>
          <w:rFonts w:ascii="Times New Roman" w:hAnsi="Times New Roman" w:cs="Times New Roman"/>
          <w:sz w:val="24"/>
        </w:rPr>
        <w:t xml:space="preserve">awareness while the </w:t>
      </w:r>
      <w:r>
        <w:rPr>
          <w:rFonts w:ascii="Times New Roman" w:hAnsi="Times New Roman" w:cs="Times New Roman"/>
          <w:sz w:val="24"/>
        </w:rPr>
        <w:t>floor</w:t>
      </w:r>
      <w:r w:rsidRPr="006B2355">
        <w:rPr>
          <w:rFonts w:ascii="Times New Roman" w:hAnsi="Times New Roman" w:cs="Times New Roman"/>
          <w:sz w:val="24"/>
        </w:rPr>
        <w:t xml:space="preserve"> version </w:t>
      </w:r>
      <w:r>
        <w:rPr>
          <w:rFonts w:ascii="Times New Roman" w:hAnsi="Times New Roman" w:cs="Times New Roman"/>
          <w:sz w:val="24"/>
        </w:rPr>
        <w:t xml:space="preserve">indicates </w:t>
      </w:r>
      <w:r w:rsidRPr="006B2355">
        <w:rPr>
          <w:rFonts w:ascii="Times New Roman" w:hAnsi="Times New Roman" w:cs="Times New Roman"/>
          <w:sz w:val="24"/>
        </w:rPr>
        <w:t xml:space="preserve">the response </w:t>
      </w:r>
      <w:r>
        <w:rPr>
          <w:rFonts w:ascii="Times New Roman" w:hAnsi="Times New Roman" w:cs="Times New Roman"/>
          <w:sz w:val="24"/>
        </w:rPr>
        <w:t>time (a negative floor response interval that is large in magnitude, for example, indicates that public transit reached its minimum level long after the first confirmed case in the county).</w:t>
      </w:r>
    </w:p>
    <w:p w14:paraId="21348E6F" w14:textId="77777777" w:rsidR="00500CFC" w:rsidRPr="006B2355" w:rsidRDefault="00500CFC" w:rsidP="001B1223">
      <w:pPr>
        <w:spacing w:line="480" w:lineRule="auto"/>
        <w:rPr>
          <w:rFonts w:ascii="Times New Roman" w:hAnsi="Times New Roman" w:cs="Times New Roman"/>
          <w:sz w:val="24"/>
        </w:rPr>
        <w:pPrChange w:id="59" w:author="Liu, Luyu" w:date="2020-06-02T11:17:00Z">
          <w:pPr>
            <w:spacing w:line="480" w:lineRule="auto"/>
          </w:pPr>
        </w:pPrChange>
      </w:pPr>
    </w:p>
    <w:p w14:paraId="7848FF34" w14:textId="77777777" w:rsidR="00500CFC" w:rsidRPr="009457DC" w:rsidRDefault="00500CFC" w:rsidP="001B1223">
      <w:pPr>
        <w:pStyle w:val="ListParagraph"/>
        <w:numPr>
          <w:ilvl w:val="1"/>
          <w:numId w:val="2"/>
        </w:numPr>
        <w:spacing w:line="480" w:lineRule="auto"/>
        <w:rPr>
          <w:rFonts w:ascii="Times New Roman" w:hAnsi="Times New Roman" w:cs="Times New Roman"/>
          <w:b/>
          <w:sz w:val="24"/>
        </w:rPr>
        <w:pPrChange w:id="60" w:author="Liu, Luyu" w:date="2020-06-02T11:17:00Z">
          <w:pPr>
            <w:pStyle w:val="ListParagraph"/>
            <w:numPr>
              <w:ilvl w:val="1"/>
              <w:numId w:val="2"/>
            </w:numPr>
            <w:spacing w:line="480" w:lineRule="auto"/>
            <w:ind w:left="360" w:hanging="360"/>
          </w:pPr>
        </w:pPrChange>
      </w:pPr>
      <w:r w:rsidRPr="009457DC">
        <w:rPr>
          <w:rFonts w:ascii="Times New Roman" w:hAnsi="Times New Roman" w:cs="Times New Roman"/>
          <w:b/>
          <w:sz w:val="24"/>
        </w:rPr>
        <w:t xml:space="preserve"> Change in daily transit demand dynamics</w:t>
      </w:r>
      <w:commentRangeStart w:id="61"/>
      <w:commentRangeEnd w:id="61"/>
      <w:r w:rsidRPr="006B2355">
        <w:rPr>
          <w:rStyle w:val="CommentReference"/>
          <w:b/>
        </w:rPr>
        <w:commentReference w:id="61"/>
      </w:r>
    </w:p>
    <w:p w14:paraId="237367A7" w14:textId="36275D32" w:rsidR="00500CFC" w:rsidRDefault="00500CFC" w:rsidP="001B1223">
      <w:pPr>
        <w:spacing w:line="480" w:lineRule="auto"/>
        <w:jc w:val="both"/>
        <w:rPr>
          <w:rFonts w:ascii="Times New Roman" w:hAnsi="Times New Roman" w:cs="Times New Roman"/>
          <w:sz w:val="24"/>
        </w:rPr>
        <w:pPrChange w:id="62" w:author="Liu, Luyu" w:date="2020-06-02T11:17:00Z">
          <w:pPr>
            <w:spacing w:line="480" w:lineRule="auto"/>
            <w:jc w:val="both"/>
          </w:pPr>
        </w:pPrChange>
      </w:pPr>
      <w:r w:rsidRPr="006B2355">
        <w:rPr>
          <w:rFonts w:ascii="Times New Roman" w:hAnsi="Times New Roman" w:cs="Times New Roman"/>
          <w:sz w:val="24"/>
        </w:rPr>
        <w:t>The analyses based on the average daily transit demand shows the coarse-grained temporal variation among different transit system</w:t>
      </w:r>
      <w:r>
        <w:rPr>
          <w:rFonts w:ascii="Times New Roman" w:hAnsi="Times New Roman" w:cs="Times New Roman"/>
          <w:sz w:val="24"/>
        </w:rPr>
        <w:t>s</w:t>
      </w:r>
      <w:r w:rsidRPr="006B2355">
        <w:rPr>
          <w:rFonts w:ascii="Times New Roman" w:hAnsi="Times New Roman" w:cs="Times New Roman"/>
          <w:sz w:val="24"/>
        </w:rPr>
        <w:t>.</w:t>
      </w:r>
      <w:r>
        <w:rPr>
          <w:rFonts w:ascii="Times New Roman" w:hAnsi="Times New Roman" w:cs="Times New Roman"/>
          <w:sz w:val="24"/>
        </w:rPr>
        <w:t xml:space="preserve"> Transit </w:t>
      </w:r>
      <w:r w:rsidRPr="006B2355">
        <w:rPr>
          <w:rFonts w:ascii="Times New Roman" w:hAnsi="Times New Roman" w:cs="Times New Roman"/>
          <w:sz w:val="24"/>
        </w:rPr>
        <w:t xml:space="preserve">demand dynamics within each day </w:t>
      </w:r>
      <w:r>
        <w:rPr>
          <w:rFonts w:ascii="Times New Roman" w:hAnsi="Times New Roman" w:cs="Times New Roman"/>
          <w:sz w:val="24"/>
        </w:rPr>
        <w:t xml:space="preserve">can also </w:t>
      </w:r>
      <w:r w:rsidRPr="006B2355">
        <w:rPr>
          <w:rFonts w:ascii="Times New Roman" w:hAnsi="Times New Roman" w:cs="Times New Roman"/>
          <w:sz w:val="24"/>
        </w:rPr>
        <w:t xml:space="preserve">change </w:t>
      </w:r>
      <w:r>
        <w:rPr>
          <w:rFonts w:ascii="Times New Roman" w:hAnsi="Times New Roman" w:cs="Times New Roman"/>
          <w:sz w:val="24"/>
        </w:rPr>
        <w:t xml:space="preserve">during </w:t>
      </w:r>
      <w:r w:rsidRPr="006B2355">
        <w:rPr>
          <w:rFonts w:ascii="Times New Roman" w:hAnsi="Times New Roman" w:cs="Times New Roman"/>
          <w:sz w:val="24"/>
        </w:rPr>
        <w:t>a pandemic.</w:t>
      </w:r>
      <w:r>
        <w:rPr>
          <w:rFonts w:ascii="Times New Roman" w:hAnsi="Times New Roman" w:cs="Times New Roman"/>
          <w:sz w:val="24"/>
        </w:rPr>
        <w:t xml:space="preserve"> </w:t>
      </w:r>
      <w:r w:rsidRPr="006B2355">
        <w:rPr>
          <w:rFonts w:ascii="Times New Roman" w:hAnsi="Times New Roman" w:cs="Times New Roman"/>
          <w:sz w:val="24"/>
        </w:rPr>
        <w:t xml:space="preserve">For example, </w:t>
      </w:r>
      <w:ins w:id="63" w:author="Liu, Luyu" w:date="2020-06-02T00:28:00Z">
        <w:r w:rsidR="00497A43">
          <w:rPr>
            <w:rFonts w:ascii="Times New Roman" w:hAnsi="Times New Roman" w:cs="Times New Roman"/>
            <w:sz w:val="24"/>
          </w:rPr>
          <w:fldChar w:fldCharType="begin"/>
        </w:r>
        <w:r w:rsidR="00497A43">
          <w:rPr>
            <w:rFonts w:ascii="Times New Roman" w:hAnsi="Times New Roman" w:cs="Times New Roman"/>
            <w:sz w:val="24"/>
          </w:rPr>
          <w:instrText xml:space="preserve"> REF _Ref41950150 \h </w:instrText>
        </w:r>
        <w:r w:rsidR="00497A43">
          <w:rPr>
            <w:rFonts w:ascii="Times New Roman" w:hAnsi="Times New Roman" w:cs="Times New Roman"/>
            <w:sz w:val="24"/>
          </w:rPr>
        </w:r>
      </w:ins>
      <w:r w:rsidR="00497A43">
        <w:rPr>
          <w:rFonts w:ascii="Times New Roman" w:hAnsi="Times New Roman" w:cs="Times New Roman"/>
          <w:sz w:val="24"/>
        </w:rPr>
        <w:fldChar w:fldCharType="separate"/>
      </w:r>
      <w:ins w:id="64" w:author="Liu, Luyu" w:date="2020-06-02T00:28:00Z">
        <w:r w:rsidR="00497A43" w:rsidRPr="00B87813">
          <w:rPr>
            <w:rFonts w:ascii="Times New Roman" w:hAnsi="Times New Roman" w:cs="Times New Roman"/>
            <w:sz w:val="24"/>
            <w:rPrChange w:id="65" w:author="Liu, Luyu" w:date="2020-06-01T23:57:00Z">
              <w:rPr/>
            </w:rPrChange>
          </w:rPr>
          <w:t xml:space="preserve">Fig </w:t>
        </w:r>
        <w:r w:rsidR="00497A43">
          <w:rPr>
            <w:rFonts w:ascii="Times New Roman" w:hAnsi="Times New Roman" w:cs="Times New Roman"/>
            <w:noProof/>
            <w:sz w:val="24"/>
          </w:rPr>
          <w:t>1</w:t>
        </w:r>
        <w:r w:rsidR="00497A43">
          <w:rPr>
            <w:rFonts w:ascii="Times New Roman" w:hAnsi="Times New Roman" w:cs="Times New Roman"/>
            <w:sz w:val="24"/>
          </w:rPr>
          <w:fldChar w:fldCharType="end"/>
        </w:r>
      </w:ins>
      <w:r w:rsidRPr="00703BB3">
        <w:rPr>
          <w:rFonts w:ascii="Times New Roman" w:hAnsi="Times New Roman" w:cs="Times New Roman"/>
          <w:sz w:val="24"/>
        </w:rPr>
        <w:fldChar w:fldCharType="begin"/>
      </w:r>
      <w:r w:rsidRPr="006B2355">
        <w:rPr>
          <w:rFonts w:ascii="Times New Roman" w:hAnsi="Times New Roman" w:cs="Times New Roman"/>
          <w:sz w:val="24"/>
        </w:rPr>
        <w:instrText xml:space="preserve"> REF _Ref40969774 \h </w:instrText>
      </w:r>
      <w:r>
        <w:rPr>
          <w:rFonts w:ascii="Times New Roman" w:hAnsi="Times New Roman" w:cs="Times New Roman"/>
          <w:sz w:val="24"/>
        </w:rPr>
        <w:instrText xml:space="preserve"> \* MERGEFORMAT </w:instrText>
      </w:r>
      <w:r w:rsidRPr="00703BB3">
        <w:rPr>
          <w:rFonts w:ascii="Times New Roman" w:hAnsi="Times New Roman" w:cs="Times New Roman"/>
          <w:sz w:val="24"/>
        </w:rPr>
      </w:r>
      <w:r w:rsidRPr="00703BB3">
        <w:rPr>
          <w:rFonts w:ascii="Times New Roman" w:hAnsi="Times New Roman" w:cs="Times New Roman"/>
          <w:sz w:val="24"/>
        </w:rPr>
        <w:fldChar w:fldCharType="separate"/>
      </w:r>
      <w:del w:id="66" w:author="Liu, Luyu" w:date="2020-06-02T00:28:00Z">
        <w:r w:rsidRPr="009457DC" w:rsidDel="00497A43">
          <w:rPr>
            <w:rFonts w:ascii="Times New Roman" w:hAnsi="Times New Roman" w:cs="Times New Roman"/>
            <w:sz w:val="24"/>
          </w:rPr>
          <w:delText>Figure 1</w:delText>
        </w:r>
      </w:del>
      <w:r w:rsidRPr="00703BB3">
        <w:rPr>
          <w:rFonts w:ascii="Times New Roman" w:hAnsi="Times New Roman" w:cs="Times New Roman"/>
          <w:sz w:val="24"/>
        </w:rPr>
        <w:fldChar w:fldCharType="end"/>
      </w:r>
      <w:r w:rsidRPr="006B2355">
        <w:rPr>
          <w:rFonts w:ascii="Times New Roman" w:hAnsi="Times New Roman" w:cs="Times New Roman"/>
          <w:sz w:val="24"/>
        </w:rPr>
        <w:t xml:space="preserve"> below shows changes in transit demand by hour before (blue) and during COVID (</w:t>
      </w:r>
      <w:r>
        <w:rPr>
          <w:rFonts w:ascii="Times New Roman" w:hAnsi="Times New Roman" w:cs="Times New Roman"/>
          <w:sz w:val="24"/>
        </w:rPr>
        <w:t>orange) for the New York City subway. The higher and peaky curve is a typical US daily travel demand pattern, with morning and afternoon peak demand periods corresponding to commuting to and from work (for the “standard”, nine-to-five work day), respectively. In contrast, the COVID demand curve indicates not only lower demand, but less pronounced peak demand periods.</w:t>
      </w:r>
    </w:p>
    <w:p w14:paraId="1D5C2B97" w14:textId="77777777" w:rsidR="00500CFC" w:rsidRDefault="00500CFC" w:rsidP="001B1223">
      <w:pPr>
        <w:spacing w:line="480" w:lineRule="auto"/>
        <w:jc w:val="both"/>
        <w:rPr>
          <w:rFonts w:ascii="Times New Roman" w:hAnsi="Times New Roman" w:cs="Times New Roman"/>
          <w:sz w:val="24"/>
        </w:rPr>
        <w:pPrChange w:id="67" w:author="Liu, Luyu" w:date="2020-06-02T11:17:00Z">
          <w:pPr>
            <w:spacing w:line="480" w:lineRule="auto"/>
            <w:jc w:val="both"/>
          </w:pPr>
        </w:pPrChange>
      </w:pPr>
    </w:p>
    <w:p w14:paraId="740102FD" w14:textId="14AFE8FA" w:rsidR="00500CFC" w:rsidRDefault="00500CFC" w:rsidP="001B1223">
      <w:pPr>
        <w:keepNext/>
        <w:spacing w:line="480" w:lineRule="auto"/>
        <w:jc w:val="center"/>
        <w:pPrChange w:id="68" w:author="Liu, Luyu" w:date="2020-06-02T11:17:00Z">
          <w:pPr>
            <w:keepNext/>
            <w:spacing w:line="480" w:lineRule="auto"/>
            <w:jc w:val="center"/>
          </w:pPr>
        </w:pPrChange>
      </w:pPr>
      <w:del w:id="69" w:author="Liu, Luyu" w:date="2020-06-02T11:17:00Z">
        <w:r w:rsidRPr="00822762" w:rsidDel="002B1E08">
          <w:rPr>
            <w:rFonts w:ascii="Times New Roman" w:hAnsi="Times New Roman" w:cs="Times New Roman"/>
            <w:noProof/>
            <w:sz w:val="24"/>
          </w:rPr>
          <w:lastRenderedPageBreak/>
          <w:drawing>
            <wp:inline distT="0" distB="0" distL="0" distR="0" wp14:anchorId="598A5CD0" wp14:editId="61B0926B">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ins w:id="70" w:author="Liu, Luyu" w:date="2020-06-02T11:18:00Z">
        <w:r w:rsidR="002B1E08">
          <w:pict w14:anchorId="3B8974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345.75pt">
              <v:imagedata r:id="rId9" o:title="Fig 1"/>
            </v:shape>
          </w:pict>
        </w:r>
      </w:ins>
    </w:p>
    <w:p w14:paraId="0FA29722" w14:textId="0A2C102C" w:rsidR="00B87813" w:rsidRPr="00B87813" w:rsidRDefault="00B87813" w:rsidP="001B1223">
      <w:pPr>
        <w:spacing w:line="480" w:lineRule="auto"/>
        <w:jc w:val="center"/>
        <w:rPr>
          <w:ins w:id="71" w:author="Liu, Luyu" w:date="2020-06-01T23:57:00Z"/>
          <w:rFonts w:ascii="Times New Roman" w:hAnsi="Times New Roman" w:cs="Times New Roman"/>
          <w:sz w:val="24"/>
          <w:rPrChange w:id="72" w:author="Liu, Luyu" w:date="2020-06-01T23:57:00Z">
            <w:rPr>
              <w:ins w:id="73" w:author="Liu, Luyu" w:date="2020-06-01T23:57:00Z"/>
              <w:rFonts w:ascii="Times New Roman" w:hAnsi="Times New Roman" w:cs="Times New Roman"/>
              <w:sz w:val="24"/>
            </w:rPr>
          </w:rPrChange>
        </w:rPr>
        <w:pPrChange w:id="74" w:author="Liu, Luyu" w:date="2020-06-02T11:17:00Z">
          <w:pPr>
            <w:spacing w:line="480" w:lineRule="auto"/>
            <w:jc w:val="both"/>
          </w:pPr>
        </w:pPrChange>
      </w:pPr>
      <w:bookmarkStart w:id="75" w:name="_Ref40969774"/>
      <w:bookmarkStart w:id="76" w:name="_Ref41950150"/>
      <w:ins w:id="77" w:author="Liu, Luyu" w:date="2020-06-01T23:57:00Z">
        <w:r w:rsidRPr="00B87813">
          <w:rPr>
            <w:rFonts w:ascii="Times New Roman" w:hAnsi="Times New Roman" w:cs="Times New Roman"/>
            <w:sz w:val="24"/>
            <w:rPrChange w:id="78" w:author="Liu, Luyu" w:date="2020-06-01T23:57:00Z">
              <w:rPr/>
            </w:rPrChange>
          </w:rPr>
          <w:t xml:space="preserve">Fig </w:t>
        </w:r>
        <w:r w:rsidRPr="00B87813">
          <w:rPr>
            <w:rFonts w:ascii="Times New Roman" w:hAnsi="Times New Roman" w:cs="Times New Roman"/>
            <w:sz w:val="24"/>
            <w:rPrChange w:id="79" w:author="Liu, Luyu" w:date="2020-06-01T23:57:00Z">
              <w:rPr/>
            </w:rPrChange>
          </w:rPr>
          <w:fldChar w:fldCharType="begin"/>
        </w:r>
        <w:r w:rsidRPr="00B87813">
          <w:rPr>
            <w:rFonts w:ascii="Times New Roman" w:hAnsi="Times New Roman" w:cs="Times New Roman"/>
            <w:sz w:val="24"/>
            <w:rPrChange w:id="80" w:author="Liu, Luyu" w:date="2020-06-01T23:57:00Z">
              <w:rPr/>
            </w:rPrChange>
          </w:rPr>
          <w:instrText xml:space="preserve"> SEQ Fig \* ARABIC </w:instrText>
        </w:r>
      </w:ins>
      <w:r w:rsidRPr="00B87813">
        <w:rPr>
          <w:rFonts w:ascii="Times New Roman" w:hAnsi="Times New Roman" w:cs="Times New Roman"/>
          <w:sz w:val="24"/>
          <w:rPrChange w:id="81" w:author="Liu, Luyu" w:date="2020-06-01T23:57:00Z">
            <w:rPr/>
          </w:rPrChange>
        </w:rPr>
        <w:fldChar w:fldCharType="separate"/>
      </w:r>
      <w:ins w:id="82" w:author="Liu, Luyu" w:date="2020-06-02T00:04:00Z">
        <w:r w:rsidR="001F79A7">
          <w:rPr>
            <w:rFonts w:ascii="Times New Roman" w:hAnsi="Times New Roman" w:cs="Times New Roman"/>
            <w:noProof/>
            <w:sz w:val="24"/>
          </w:rPr>
          <w:t>1</w:t>
        </w:r>
      </w:ins>
      <w:ins w:id="83" w:author="Liu, Luyu" w:date="2020-06-01T23:57:00Z">
        <w:r w:rsidRPr="00B87813">
          <w:rPr>
            <w:rFonts w:ascii="Times New Roman" w:hAnsi="Times New Roman" w:cs="Times New Roman"/>
            <w:sz w:val="24"/>
            <w:rPrChange w:id="84" w:author="Liu, Luyu" w:date="2020-06-01T23:57:00Z">
              <w:rPr/>
            </w:rPrChange>
          </w:rPr>
          <w:fldChar w:fldCharType="end"/>
        </w:r>
      </w:ins>
      <w:bookmarkEnd w:id="76"/>
      <w:ins w:id="85" w:author="Liu, Luyu" w:date="2020-06-01T23:59:00Z">
        <w:r w:rsidR="0026073B">
          <w:rPr>
            <w:rFonts w:ascii="Times New Roman" w:hAnsi="Times New Roman" w:cs="Times New Roman"/>
            <w:sz w:val="24"/>
          </w:rPr>
          <w:t>.</w:t>
        </w:r>
      </w:ins>
      <w:ins w:id="86" w:author="Liu, Luyu" w:date="2020-06-01T23:57:00Z">
        <w:r w:rsidRPr="00B87813">
          <w:rPr>
            <w:rFonts w:ascii="Times New Roman" w:hAnsi="Times New Roman" w:cs="Times New Roman"/>
            <w:sz w:val="24"/>
            <w:rPrChange w:id="87" w:author="Liu, Luyu" w:date="2020-06-01T23:57:00Z">
              <w:rPr/>
            </w:rPrChange>
          </w:rPr>
          <w:t xml:space="preserve"> MTA New York City Subway hourly transit demand curves (blue: typical curve; orange: COVID curve)</w:t>
        </w:r>
      </w:ins>
    </w:p>
    <w:p w14:paraId="65DC9A85" w14:textId="051B9EAA" w:rsidR="00500CFC" w:rsidRPr="00B87813" w:rsidDel="00B87813" w:rsidRDefault="00500CFC" w:rsidP="001B1223">
      <w:pPr>
        <w:spacing w:line="480" w:lineRule="auto"/>
        <w:jc w:val="both"/>
        <w:rPr>
          <w:del w:id="88" w:author="Liu, Luyu" w:date="2020-06-01T23:57:00Z"/>
          <w:rFonts w:ascii="Times New Roman" w:hAnsi="Times New Roman" w:cs="Times New Roman"/>
          <w:sz w:val="24"/>
          <w:rPrChange w:id="89" w:author="Liu, Luyu" w:date="2020-06-01T23:56:00Z">
            <w:rPr>
              <w:del w:id="90" w:author="Liu, Luyu" w:date="2020-06-01T23:57:00Z"/>
              <w:rFonts w:ascii="Times New Roman" w:hAnsi="Times New Roman" w:cs="Times New Roman"/>
              <w:sz w:val="24"/>
            </w:rPr>
          </w:rPrChange>
        </w:rPr>
        <w:pPrChange w:id="91" w:author="Liu, Luyu" w:date="2020-06-02T11:17:00Z">
          <w:pPr>
            <w:spacing w:line="480" w:lineRule="auto"/>
            <w:jc w:val="center"/>
          </w:pPr>
        </w:pPrChange>
      </w:pPr>
      <w:del w:id="92" w:author="Liu, Luyu" w:date="2020-06-01T23:56:00Z">
        <w:r w:rsidRPr="00B87813" w:rsidDel="00B87813">
          <w:rPr>
            <w:rFonts w:ascii="Times New Roman" w:hAnsi="Times New Roman" w:cs="Times New Roman"/>
            <w:sz w:val="24"/>
            <w:rPrChange w:id="93" w:author="Liu, Luyu" w:date="2020-06-01T23:56:00Z">
              <w:rPr>
                <w:rFonts w:ascii="Times New Roman" w:hAnsi="Times New Roman" w:cs="Times New Roman"/>
                <w:sz w:val="24"/>
              </w:rPr>
            </w:rPrChange>
          </w:rPr>
          <w:delText xml:space="preserve">Figure </w:delText>
        </w:r>
        <w:r w:rsidRPr="00B87813" w:rsidDel="00B87813">
          <w:rPr>
            <w:rFonts w:ascii="Times New Roman" w:hAnsi="Times New Roman" w:cs="Times New Roman"/>
            <w:sz w:val="24"/>
            <w:rPrChange w:id="94" w:author="Liu, Luyu" w:date="2020-06-01T23:56:00Z">
              <w:rPr>
                <w:rFonts w:ascii="Times New Roman" w:hAnsi="Times New Roman" w:cs="Times New Roman"/>
                <w:sz w:val="24"/>
              </w:rPr>
            </w:rPrChange>
          </w:rPr>
          <w:fldChar w:fldCharType="begin"/>
        </w:r>
        <w:r w:rsidRPr="00B87813" w:rsidDel="00B87813">
          <w:rPr>
            <w:rFonts w:ascii="Times New Roman" w:hAnsi="Times New Roman" w:cs="Times New Roman"/>
            <w:sz w:val="24"/>
            <w:rPrChange w:id="95" w:author="Liu, Luyu" w:date="2020-06-01T23:57:00Z">
              <w:rPr>
                <w:rFonts w:ascii="Times New Roman" w:hAnsi="Times New Roman" w:cs="Times New Roman"/>
                <w:sz w:val="24"/>
              </w:rPr>
            </w:rPrChange>
          </w:rPr>
          <w:delInstrText xml:space="preserve"> SEQ Figure \* ARABIC </w:delInstrText>
        </w:r>
        <w:r w:rsidRPr="00B87813" w:rsidDel="00B87813">
          <w:rPr>
            <w:rFonts w:ascii="Times New Roman" w:hAnsi="Times New Roman" w:cs="Times New Roman"/>
            <w:sz w:val="24"/>
            <w:rPrChange w:id="96" w:author="Liu, Luyu" w:date="2020-06-01T23:56:00Z">
              <w:rPr>
                <w:rFonts w:ascii="Times New Roman" w:hAnsi="Times New Roman" w:cs="Times New Roman"/>
                <w:sz w:val="24"/>
              </w:rPr>
            </w:rPrChange>
          </w:rPr>
          <w:fldChar w:fldCharType="separate"/>
        </w:r>
        <w:r w:rsidRPr="00B87813" w:rsidDel="00B87813">
          <w:rPr>
            <w:rFonts w:ascii="Times New Roman" w:hAnsi="Times New Roman" w:cs="Times New Roman"/>
            <w:sz w:val="24"/>
            <w:rPrChange w:id="97" w:author="Liu, Luyu" w:date="2020-06-01T23:56:00Z">
              <w:rPr>
                <w:rFonts w:ascii="Times New Roman" w:hAnsi="Times New Roman" w:cs="Times New Roman"/>
                <w:sz w:val="24"/>
              </w:rPr>
            </w:rPrChange>
          </w:rPr>
          <w:delText>1</w:delText>
        </w:r>
        <w:r w:rsidRPr="00B87813" w:rsidDel="00B87813">
          <w:rPr>
            <w:rFonts w:ascii="Times New Roman" w:hAnsi="Times New Roman" w:cs="Times New Roman"/>
            <w:sz w:val="24"/>
            <w:rPrChange w:id="98" w:author="Liu, Luyu" w:date="2020-06-01T23:56:00Z">
              <w:rPr>
                <w:rFonts w:ascii="Times New Roman" w:hAnsi="Times New Roman" w:cs="Times New Roman"/>
                <w:sz w:val="24"/>
              </w:rPr>
            </w:rPrChange>
          </w:rPr>
          <w:fldChar w:fldCharType="end"/>
        </w:r>
        <w:bookmarkEnd w:id="75"/>
        <w:r w:rsidRPr="00B87813" w:rsidDel="00B87813">
          <w:rPr>
            <w:rFonts w:ascii="Times New Roman" w:hAnsi="Times New Roman" w:cs="Times New Roman"/>
            <w:sz w:val="24"/>
            <w:rPrChange w:id="99" w:author="Liu, Luyu" w:date="2020-06-01T23:56:00Z">
              <w:rPr>
                <w:rFonts w:ascii="Times New Roman" w:hAnsi="Times New Roman" w:cs="Times New Roman"/>
                <w:sz w:val="24"/>
              </w:rPr>
            </w:rPrChange>
          </w:rPr>
          <w:delText>: MTA New York City Subway hourly transit demand curves (blue: typical curve; orange: COVID curve)</w:delText>
        </w:r>
      </w:del>
    </w:p>
    <w:p w14:paraId="5B20CED6" w14:textId="598D4083" w:rsidR="00500CFC" w:rsidRDefault="00500CFC" w:rsidP="001B1223">
      <w:pPr>
        <w:spacing w:line="480" w:lineRule="auto"/>
        <w:jc w:val="both"/>
        <w:rPr>
          <w:rFonts w:ascii="Times New Roman" w:hAnsi="Times New Roman" w:cs="Times New Roman"/>
          <w:sz w:val="24"/>
        </w:rPr>
        <w:pPrChange w:id="100" w:author="Liu, Luyu" w:date="2020-06-02T11:17:00Z">
          <w:pPr>
            <w:spacing w:line="480" w:lineRule="auto"/>
            <w:jc w:val="both"/>
          </w:pPr>
        </w:pPrChange>
      </w:pPr>
      <w:r>
        <w:rPr>
          <w:rFonts w:ascii="Times New Roman" w:hAnsi="Times New Roman" w:cs="Times New Roman"/>
          <w:b/>
          <w:sz w:val="24"/>
        </w:rPr>
        <w:tab/>
      </w:r>
      <w:r>
        <w:rPr>
          <w:rFonts w:ascii="Times New Roman" w:hAnsi="Times New Roman" w:cs="Times New Roman"/>
          <w:sz w:val="24"/>
        </w:rPr>
        <w:t xml:space="preserve">We utilize the shape analysis technique of </w:t>
      </w:r>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to measure differences between hourly travel demand during and before the COVID pandemic, and weekday versus weekend demand during the pandemic. This involves measuring the transformations required to superimposing the two curves. In traditional Procrustes analysis for arbitrary shapes, these transformations are panning, scaling, and rotating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[35]</w:t>
      </w:r>
      <w:r>
        <w:rPr>
          <w:rFonts w:ascii="Times New Roman" w:hAnsi="Times New Roman" w:cs="Times New Roman"/>
          <w:sz w:val="24"/>
        </w:rPr>
        <w:fldChar w:fldCharType="end"/>
      </w:r>
      <w:r>
        <w:rPr>
          <w:rFonts w:ascii="Times New Roman" w:hAnsi="Times New Roman" w:cs="Times New Roman"/>
          <w:sz w:val="24"/>
        </w:rPr>
        <w:t xml:space="preserve">. In the case of one-dimensional curves, only scaling is appropriate. We use a stretch factor </w:t>
      </w:r>
      <w:r w:rsidRPr="00387B55">
        <w:rPr>
          <w:rFonts w:ascii="Times New Roman" w:hAnsi="Times New Roman" w:cs="Times New Roman"/>
          <w:i/>
          <w:sz w:val="24"/>
        </w:rPr>
        <w:t>p</w:t>
      </w:r>
      <w:r>
        <w:rPr>
          <w:rFonts w:ascii="Times New Roman" w:hAnsi="Times New Roman" w:cs="Times New Roman"/>
          <w:sz w:val="24"/>
        </w:rPr>
        <w:t xml:space="preserve"> as a multiplier to fit two curves so that their Procrustes distance is minimized: </w:t>
      </w:r>
    </w:p>
    <w:tbl>
      <w:tblPr>
        <w:tblW w:w="5100" w:type="pct"/>
        <w:jc w:val="center"/>
        <w:tblLook w:val="04A0" w:firstRow="1" w:lastRow="0" w:firstColumn="1" w:lastColumn="0" w:noHBand="0" w:noVBand="1"/>
      </w:tblPr>
      <w:tblGrid>
        <w:gridCol w:w="492"/>
        <w:gridCol w:w="8520"/>
        <w:gridCol w:w="535"/>
      </w:tblGrid>
      <w:tr w:rsidR="00500CFC" w:rsidRPr="00E714F0" w14:paraId="00CDCE38" w14:textId="77777777" w:rsidTr="00497A43">
        <w:trPr>
          <w:trHeight w:val="820"/>
          <w:jc w:val="center"/>
        </w:trPr>
        <w:tc>
          <w:tcPr>
            <w:tcW w:w="258" w:type="pct"/>
            <w:vAlign w:val="center"/>
          </w:tcPr>
          <w:p w14:paraId="14ABBE83"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101" w:author="Liu, Luyu" w:date="2020-06-02T11:17:00Z">
                <w:pPr>
                  <w:spacing w:line="480" w:lineRule="auto"/>
                  <w:jc w:val="center"/>
                </w:pPr>
              </w:pPrChange>
            </w:pPr>
          </w:p>
        </w:tc>
        <w:tc>
          <w:tcPr>
            <w:tcW w:w="4462" w:type="pct"/>
            <w:vAlign w:val="center"/>
            <w:hideMark/>
          </w:tcPr>
          <w:p w14:paraId="1BB8681B" w14:textId="77777777" w:rsidR="00500CFC" w:rsidRDefault="00500CFC" w:rsidP="001B1223">
            <w:pPr>
              <w:spacing w:line="480" w:lineRule="auto"/>
              <w:jc w:val="both"/>
              <w:rPr>
                <w:rFonts w:ascii="Times New Roman" w:eastAsia="Yu Mincho" w:hAnsi="Times New Roman" w:cs="Times New Roman"/>
                <w:sz w:val="24"/>
                <w:szCs w:val="24"/>
                <w:lang w:eastAsia="ja-JP"/>
              </w:rPr>
              <w:pPrChange w:id="102" w:author="Liu, Luyu" w:date="2020-06-02T11:17:00Z">
                <w:pPr>
                  <w:spacing w:line="480" w:lineRule="auto"/>
                  <w:jc w:val="both"/>
                </w:pPr>
              </w:pPrChange>
            </w:pPr>
            <w:r>
              <w:rPr>
                <w:rFonts w:ascii="Times New Roman" w:eastAsia="Yu Mincho" w:hAnsi="Times New Roman" w:cs="Times New Roman"/>
                <w:sz w:val="24"/>
                <w:szCs w:val="24"/>
                <w:lang w:eastAsia="ja-JP"/>
              </w:rPr>
              <w:t>Minimize:</w:t>
            </w:r>
          </w:p>
          <w:p w14:paraId="0C7E9659" w14:textId="77777777" w:rsidR="00500CFC" w:rsidRPr="0053358D" w:rsidRDefault="00500CFC" w:rsidP="001B1223">
            <w:pPr>
              <w:spacing w:line="480" w:lineRule="auto"/>
              <w:jc w:val="both"/>
              <w:rPr>
                <w:rFonts w:ascii="Times New Roman" w:eastAsia="Yu Mincho" w:hAnsi="Times New Roman" w:cs="Times New Roman"/>
                <w:sz w:val="24"/>
                <w:szCs w:val="24"/>
                <w:lang w:eastAsia="ja-JP"/>
              </w:rPr>
              <w:pPrChange w:id="103" w:author="Liu, Luyu" w:date="2020-06-02T11:17:00Z">
                <w:pPr>
                  <w:spacing w:line="480" w:lineRule="auto"/>
                  <w:jc w:val="both"/>
                </w:pPr>
              </w:pPrChange>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-g</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6F5A9332"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104" w:author="Liu, Luyu" w:date="2020-06-02T11:17:00Z">
                <w:pPr>
                  <w:spacing w:line="48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9</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26CE0EE" w14:textId="77777777" w:rsidR="00500CFC" w:rsidRDefault="00500CFC" w:rsidP="001B1223">
      <w:pPr>
        <w:spacing w:line="480" w:lineRule="auto"/>
        <w:jc w:val="both"/>
        <w:rPr>
          <w:rFonts w:ascii="Times New Roman" w:hAnsi="Times New Roman" w:cs="Times New Roman"/>
          <w:sz w:val="24"/>
        </w:rPr>
        <w:pPrChange w:id="105" w:author="Liu, Luyu" w:date="2020-06-02T11:17:00Z">
          <w:pPr>
            <w:spacing w:line="480" w:lineRule="auto"/>
            <w:jc w:val="both"/>
          </w:pPr>
        </w:pPrChange>
      </w:pPr>
      <w:r>
        <w:rPr>
          <w:rFonts w:ascii="Times New Roman" w:hAnsi="Times New Roman" w:cs="Times New Roman"/>
          <w:sz w:val="24"/>
        </w:rPr>
        <w:t xml:space="preserve">Where </w:t>
      </w:r>
      <w:proofErr w:type="gramStart"/>
      <w:r w:rsidRPr="004B68F2">
        <w:rPr>
          <w:rFonts w:ascii="Times New Roman" w:hAnsi="Times New Roman" w:cs="Times New Roman"/>
          <w:i/>
          <w:sz w:val="24"/>
        </w:rPr>
        <w:t>S(</w:t>
      </w:r>
      <w:proofErr w:type="gramEnd"/>
      <w:r w:rsidRPr="004B68F2">
        <w:rPr>
          <w:rFonts w:ascii="Times New Roman" w:hAnsi="Times New Roman" w:cs="Times New Roman"/>
          <w:i/>
          <w:sz w:val="24"/>
        </w:rPr>
        <w:t>p)</w:t>
      </w:r>
      <w:r>
        <w:rPr>
          <w:rFonts w:ascii="Times New Roman" w:hAnsi="Times New Roman" w:cs="Times New Roman"/>
          <w:sz w:val="24"/>
        </w:rPr>
        <w:t xml:space="preserve"> is the </w:t>
      </w:r>
      <w:r w:rsidRPr="009C44A2">
        <w:rPr>
          <w:rFonts w:ascii="Times New Roman" w:hAnsi="Times New Roman" w:cs="Times New Roman"/>
          <w:sz w:val="24"/>
        </w:rPr>
        <w:t>Procrustes distance</w:t>
      </w:r>
      <w:r>
        <w:rPr>
          <w:rFonts w:ascii="Times New Roman" w:hAnsi="Times New Roman" w:cs="Times New Roman"/>
          <w:sz w:val="24"/>
        </w:rPr>
        <w:t xml:space="preserve"> between the two curves, </w:t>
      </w:r>
      <w:r w:rsidRPr="002F4605">
        <w:rPr>
          <w:rFonts w:ascii="Times New Roman" w:hAnsi="Times New Roman" w:cs="Times New Roman"/>
          <w:i/>
          <w:sz w:val="24"/>
        </w:rPr>
        <w:t>p</w:t>
      </w:r>
      <w:r>
        <w:rPr>
          <w:rFonts w:ascii="Times New Roman" w:hAnsi="Times New Roman" w:cs="Times New Roman"/>
          <w:sz w:val="24"/>
        </w:rPr>
        <w:t xml:space="preserve"> is the </w:t>
      </w:r>
      <w:r w:rsidRPr="009457DC">
        <w:rPr>
          <w:rFonts w:ascii="Times New Roman" w:hAnsi="Times New Roman" w:cs="Times New Roman"/>
          <w:sz w:val="24"/>
        </w:rPr>
        <w:t>stretch factor</w:t>
      </w:r>
      <w:r w:rsidRPr="006B2355">
        <w:rPr>
          <w:rFonts w:ascii="Times New Roman" w:hAnsi="Times New Roman" w:cs="Times New Roman"/>
          <w:sz w:val="24"/>
        </w:rPr>
        <w:t>,</w:t>
      </w:r>
      <w:r>
        <w:rPr>
          <w:rFonts w:ascii="Times New Roman" w:hAnsi="Times New Roman" w:cs="Times New Roman"/>
          <w:sz w:val="24"/>
        </w:rPr>
        <w:t xml:space="preserve"> </w:t>
      </w:r>
      <w:r w:rsidRPr="000966A0">
        <w:rPr>
          <w:rFonts w:ascii="Times New Roman" w:hAnsi="Times New Roman" w:cs="Times New Roman"/>
          <w:i/>
          <w:sz w:val="24"/>
        </w:rPr>
        <w:t>h</w:t>
      </w:r>
      <w:r>
        <w:rPr>
          <w:rFonts w:ascii="Times New Roman" w:hAnsi="Times New Roman" w:cs="Times New Roman"/>
          <w:sz w:val="24"/>
        </w:rPr>
        <w:t xml:space="preserve"> is the number of data points in the dataset, </w:t>
      </w:r>
      <w:r w:rsidRPr="000966A0">
        <w:rPr>
          <w:rFonts w:ascii="Times New Roman" w:hAnsi="Times New Roman" w:cs="Times New Roman"/>
          <w:i/>
          <w:sz w:val="24"/>
        </w:rPr>
        <w:t>f(t)</w:t>
      </w:r>
      <w:r>
        <w:rPr>
          <w:rFonts w:ascii="Times New Roman" w:hAnsi="Times New Roman" w:cs="Times New Roman"/>
          <w:sz w:val="24"/>
        </w:rPr>
        <w:t xml:space="preserve"> and </w:t>
      </w:r>
      <w:r w:rsidRPr="000966A0">
        <w:rPr>
          <w:rFonts w:ascii="Times New Roman" w:hAnsi="Times New Roman" w:cs="Times New Roman"/>
          <w:i/>
          <w:sz w:val="24"/>
        </w:rPr>
        <w:t>g(t)</w:t>
      </w:r>
      <w:r>
        <w:rPr>
          <w:rFonts w:ascii="Times New Roman" w:hAnsi="Times New Roman" w:cs="Times New Roman"/>
          <w:sz w:val="24"/>
        </w:rPr>
        <w:t xml:space="preserve"> are the two curves’ value at time </w:t>
      </w:r>
      <w:r w:rsidRPr="00430E62">
        <w:rPr>
          <w:rFonts w:ascii="Times New Roman" w:hAnsi="Times New Roman" w:cs="Times New Roman"/>
          <w:i/>
          <w:sz w:val="24"/>
        </w:rPr>
        <w:t>t</w:t>
      </w:r>
      <w:r>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52"/>
        <w:gridCol w:w="8479"/>
        <w:gridCol w:w="616"/>
      </w:tblGrid>
      <w:tr w:rsidR="00500CFC" w:rsidRPr="00E714F0" w14:paraId="147CF4D7" w14:textId="77777777" w:rsidTr="00497A43">
        <w:trPr>
          <w:trHeight w:val="820"/>
          <w:jc w:val="center"/>
        </w:trPr>
        <w:tc>
          <w:tcPr>
            <w:tcW w:w="258" w:type="pct"/>
            <w:vAlign w:val="center"/>
          </w:tcPr>
          <w:p w14:paraId="55FDF935"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106" w:author="Liu, Luyu" w:date="2020-06-02T11:17:00Z">
                <w:pPr>
                  <w:spacing w:line="480" w:lineRule="auto"/>
                  <w:jc w:val="center"/>
                </w:pPr>
              </w:pPrChange>
            </w:pPr>
          </w:p>
        </w:tc>
        <w:tc>
          <w:tcPr>
            <w:tcW w:w="4462" w:type="pct"/>
            <w:vAlign w:val="center"/>
            <w:hideMark/>
          </w:tcPr>
          <w:p w14:paraId="0B4E371B" w14:textId="77777777" w:rsidR="00500CFC" w:rsidRPr="00EC7615" w:rsidRDefault="00500CFC" w:rsidP="001B1223">
            <w:pPr>
              <w:spacing w:line="480" w:lineRule="auto"/>
              <w:rPr>
                <w:rFonts w:ascii="Times New Roman" w:hAnsi="Times New Roman" w:cs="Times New Roman"/>
                <w:sz w:val="24"/>
              </w:rPr>
              <w:pPrChange w:id="107" w:author="Liu, Luyu" w:date="2020-06-02T11:17:00Z">
                <w:pPr>
                  <w:spacing w:line="480" w:lineRule="auto"/>
                </w:pPr>
              </w:pPrChange>
            </w:pPr>
            <m:oMathPara>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f>
                                  <m:fPr>
                                    <m:ctrlPr>
                                      <w:rPr>
                                        <w:rFonts w:ascii="Cambria Math" w:hAnsi="Cambria Math" w:cs="Times New Roman"/>
                                        <w:i/>
                                        <w:sz w:val="24"/>
                                      </w:rPr>
                                    </m:ctrlPr>
                                  </m:fPr>
                                  <m:num>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r>
                                          <w:rPr>
                                            <w:rFonts w:ascii="Cambria Math" w:hAnsi="Cambria Math" w:cs="Times New Roman"/>
                                            <w:sz w:val="24"/>
                                          </w:rPr>
                                          <m:t>f</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⋅g(t)</m:t>
                                        </m:r>
                                      </m:e>
                                    </m:nary>
                                  </m:num>
                                  <m:den>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sSup>
                                          <m:sSupPr>
                                            <m:ctrlPr>
                                              <w:rPr>
                                                <w:rFonts w:ascii="Cambria Math" w:hAnsi="Cambria Math" w:cs="Times New Roman"/>
                                                <w:i/>
                                                <w:sz w:val="24"/>
                                              </w:rPr>
                                            </m:ctrlPr>
                                          </m:sSupPr>
                                          <m:e>
                                            <m:r>
                                              <w:rPr>
                                                <w:rFonts w:ascii="Cambria Math" w:hAnsi="Cambria Math" w:cs="Times New Roman"/>
                                                <w:sz w:val="24"/>
                                              </w:rPr>
                                              <m:t>f</m:t>
                                            </m:r>
                                          </m:e>
                                          <m:sup>
                                            <m:r>
                                              <w:rPr>
                                                <w:rFonts w:ascii="Cambria Math" w:hAnsi="Cambria Math" w:cs="Times New Roman"/>
                                                <w:sz w:val="24"/>
                                              </w:rPr>
                                              <m:t>2</m:t>
                                            </m:r>
                                          </m:sup>
                                        </m:sSup>
                                        <m:d>
                                          <m:dPr>
                                            <m:ctrlPr>
                                              <w:rPr>
                                                <w:rFonts w:ascii="Cambria Math" w:hAnsi="Cambria Math" w:cs="Times New Roman"/>
                                                <w:i/>
                                                <w:sz w:val="24"/>
                                              </w:rPr>
                                            </m:ctrlPr>
                                          </m:dPr>
                                          <m:e>
                                            <m:r>
                                              <w:rPr>
                                                <w:rFonts w:ascii="Cambria Math" w:hAnsi="Cambria Math" w:cs="Times New Roman"/>
                                                <w:sz w:val="24"/>
                                              </w:rPr>
                                              <m:t>t</m:t>
                                            </m:r>
                                          </m:e>
                                        </m:d>
                                      </m:e>
                                    </m:nary>
                                  </m:den>
                                </m:f>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-g</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w:commentRangeStart w:id="108"/>
                <w:commentRangeEnd w:id="108"/>
                <m:r>
                  <m:rPr>
                    <m:sty m:val="p"/>
                  </m:rPr>
                  <w:rPr>
                    <w:rStyle w:val="CommentReference"/>
                    <w:rFonts w:ascii="Cambria Math" w:hAnsi="Cambria Math"/>
                  </w:rPr>
                  <w:commentReference w:id="108"/>
                </m:r>
              </m:oMath>
            </m:oMathPara>
          </w:p>
        </w:tc>
        <w:tc>
          <w:tcPr>
            <w:tcW w:w="280" w:type="pct"/>
            <w:vAlign w:val="center"/>
            <w:hideMark/>
          </w:tcPr>
          <w:p w14:paraId="52A4B9E9" w14:textId="77777777" w:rsidR="00500CFC" w:rsidRPr="00E714F0" w:rsidRDefault="00500CFC" w:rsidP="001B1223">
            <w:pPr>
              <w:spacing w:line="480" w:lineRule="auto"/>
              <w:jc w:val="center"/>
              <w:rPr>
                <w:rFonts w:ascii="Times New Roman" w:eastAsia="Yu Mincho" w:hAnsi="Times New Roman" w:cs="Times New Roman"/>
                <w:sz w:val="24"/>
                <w:szCs w:val="24"/>
                <w:lang w:eastAsia="ja-JP"/>
              </w:rPr>
              <w:pPrChange w:id="109" w:author="Liu, Luyu" w:date="2020-06-02T11:17:00Z">
                <w:pPr>
                  <w:spacing w:line="48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10</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18C9A3BD" w14:textId="77777777" w:rsidR="00500CFC" w:rsidRDefault="00500CFC" w:rsidP="001B1223">
      <w:pPr>
        <w:spacing w:line="480" w:lineRule="auto"/>
        <w:jc w:val="both"/>
        <w:rPr>
          <w:rFonts w:ascii="Times New Roman" w:hAnsi="Times New Roman" w:cs="Times New Roman"/>
          <w:sz w:val="24"/>
        </w:rPr>
        <w:pPrChange w:id="110" w:author="Liu, Luyu" w:date="2020-06-02T11:17:00Z">
          <w:pPr>
            <w:spacing w:line="480" w:lineRule="auto"/>
            <w:jc w:val="both"/>
          </w:pPr>
        </w:pPrChange>
      </w:pPr>
      <w:r>
        <w:rPr>
          <w:rFonts w:ascii="Times New Roman" w:hAnsi="Times New Roman" w:cs="Times New Roman"/>
          <w:sz w:val="24"/>
        </w:rPr>
        <w:t xml:space="preserve">The optimal Procrustes distance </w:t>
      </w:r>
      <w:proofErr w:type="gramStart"/>
      <w:r w:rsidRPr="00C71801">
        <w:rPr>
          <w:rFonts w:ascii="Times New Roman" w:hAnsi="Times New Roman" w:cs="Times New Roman"/>
          <w:i/>
          <w:sz w:val="24"/>
        </w:rPr>
        <w:t>S(</w:t>
      </w:r>
      <w:proofErr w:type="gramEnd"/>
      <w:r w:rsidRPr="00C71801">
        <w:rPr>
          <w:rFonts w:ascii="Times New Roman" w:hAnsi="Times New Roman" w:cs="Times New Roman"/>
          <w:i/>
          <w:sz w:val="24"/>
        </w:rPr>
        <w:t>p</w:t>
      </w:r>
      <w:r w:rsidRPr="00C71801">
        <w:rPr>
          <w:rFonts w:ascii="Times New Roman" w:hAnsi="Times New Roman" w:cs="Times New Roman"/>
          <w:i/>
          <w:sz w:val="24"/>
          <w:vertAlign w:val="superscript"/>
        </w:rPr>
        <w:t>*</w:t>
      </w:r>
      <w:r w:rsidRPr="00C71801">
        <w:rPr>
          <w:rFonts w:ascii="Times New Roman" w:hAnsi="Times New Roman" w:cs="Times New Roman"/>
          <w:i/>
          <w:sz w:val="24"/>
        </w:rPr>
        <w:t>)</w:t>
      </w:r>
      <w:r>
        <w:rPr>
          <w:rFonts w:ascii="Times New Roman" w:hAnsi="Times New Roman" w:cs="Times New Roman"/>
          <w:sz w:val="24"/>
        </w:rPr>
        <w:t xml:space="preserve"> is a measure of the difference in the shapes of the curves: a larger Procrustes distance means bigger differences in the shape of analysis between the two curves.</w:t>
      </w:r>
    </w:p>
    <w:p w14:paraId="0A9B5604" w14:textId="77777777" w:rsidR="00500CFC" w:rsidRDefault="00500CFC" w:rsidP="001B1223">
      <w:pPr>
        <w:spacing w:line="480" w:lineRule="auto"/>
        <w:ind w:firstLine="720"/>
        <w:jc w:val="both"/>
        <w:rPr>
          <w:rFonts w:ascii="Times New Roman" w:hAnsi="Times New Roman" w:cs="Times New Roman"/>
          <w:sz w:val="24"/>
        </w:rPr>
        <w:pPrChange w:id="111" w:author="Liu, Luyu" w:date="2020-06-02T11:17:00Z">
          <w:pPr>
            <w:spacing w:line="480" w:lineRule="auto"/>
            <w:ind w:firstLine="720"/>
            <w:jc w:val="both"/>
          </w:pPr>
        </w:pPrChange>
      </w:pPr>
      <w:r w:rsidRPr="00703BB3">
        <w:rPr>
          <w:rFonts w:ascii="Times New Roman" w:hAnsi="Times New Roman" w:cs="Times New Roman"/>
          <w:sz w:val="24"/>
          <w:szCs w:val="24"/>
        </w:rPr>
        <w:t>W</w:t>
      </w:r>
      <w:r w:rsidRPr="009457DC">
        <w:rPr>
          <w:rFonts w:ascii="Times New Roman" w:hAnsi="Times New Roman" w:cs="Times New Roman"/>
          <w:sz w:val="24"/>
          <w:szCs w:val="24"/>
        </w:rPr>
        <w:t xml:space="preserve">e measure </w:t>
      </w:r>
      <w:r>
        <w:rPr>
          <w:rFonts w:ascii="Times New Roman" w:hAnsi="Times New Roman" w:cs="Times New Roman"/>
          <w:sz w:val="24"/>
          <w:szCs w:val="24"/>
        </w:rPr>
        <w:t xml:space="preserve">the </w:t>
      </w:r>
      <w:r w:rsidRPr="00703BB3">
        <w:rPr>
          <w:rFonts w:ascii="Times New Roman" w:hAnsi="Times New Roman" w:cs="Times New Roman"/>
          <w:sz w:val="24"/>
          <w:szCs w:val="24"/>
        </w:rPr>
        <w:t>Procrustes</w:t>
      </w:r>
      <w:r w:rsidRPr="006B2355">
        <w:rPr>
          <w:rFonts w:ascii="Times New Roman" w:hAnsi="Times New Roman" w:cs="Times New Roman"/>
          <w:sz w:val="24"/>
        </w:rPr>
        <w:t xml:space="preserve"> distance</w:t>
      </w:r>
      <w:r>
        <w:rPr>
          <w:rFonts w:ascii="Times New Roman" w:hAnsi="Times New Roman" w:cs="Times New Roman"/>
          <w:sz w:val="24"/>
        </w:rPr>
        <w:t>s</w:t>
      </w:r>
      <w:r w:rsidRPr="006B2355">
        <w:rPr>
          <w:rFonts w:ascii="Times New Roman" w:hAnsi="Times New Roman" w:cs="Times New Roman"/>
          <w:sz w:val="24"/>
        </w:rPr>
        <w:t xml:space="preserve"> </w:t>
      </w:r>
      <w:r>
        <w:rPr>
          <w:rFonts w:ascii="Times New Roman" w:hAnsi="Times New Roman" w:cs="Times New Roman"/>
          <w:sz w:val="24"/>
        </w:rPr>
        <w:t xml:space="preserve">between the normal hourly demand </w:t>
      </w:r>
      <w:commentRangeStart w:id="112"/>
      <w:commentRangeStart w:id="113"/>
      <w:r>
        <w:rPr>
          <w:rFonts w:ascii="Times New Roman" w:hAnsi="Times New Roman" w:cs="Times New Roman"/>
          <w:sz w:val="24"/>
        </w:rPr>
        <w:t>curve and</w:t>
      </w:r>
      <w:r w:rsidRPr="00331257">
        <w:rPr>
          <w:rFonts w:ascii="Times New Roman" w:hAnsi="Times New Roman" w:cs="Times New Roman"/>
          <w:sz w:val="24"/>
        </w:rPr>
        <w:t xml:space="preserve"> COVID </w:t>
      </w:r>
      <w:r>
        <w:rPr>
          <w:rFonts w:ascii="Times New Roman" w:hAnsi="Times New Roman" w:cs="Times New Roman"/>
          <w:sz w:val="24"/>
        </w:rPr>
        <w:t>curve for each day between</w:t>
      </w:r>
      <w:r w:rsidRPr="000314F1">
        <w:t xml:space="preserve"> </w:t>
      </w:r>
      <w:r>
        <w:rPr>
          <w:rFonts w:ascii="Times New Roman" w:hAnsi="Times New Roman" w:cs="Times New Roman"/>
          <w:sz w:val="24"/>
        </w:rPr>
        <w:t>March 16th to May 10</w:t>
      </w:r>
      <w:r w:rsidRPr="000314F1">
        <w:rPr>
          <w:rFonts w:ascii="Times New Roman" w:hAnsi="Times New Roman" w:cs="Times New Roman"/>
          <w:sz w:val="24"/>
        </w:rPr>
        <w:t>th</w:t>
      </w:r>
      <w:r>
        <w:rPr>
          <w:rFonts w:ascii="Times New Roman" w:hAnsi="Times New Roman" w:cs="Times New Roman"/>
          <w:sz w:val="24"/>
        </w:rPr>
        <w:t xml:space="preserve"> and calculate the average</w:t>
      </w:r>
      <w:commentRangeEnd w:id="112"/>
      <w:r>
        <w:rPr>
          <w:rStyle w:val="CommentReference"/>
        </w:rPr>
        <w:commentReference w:id="112"/>
      </w:r>
      <w:commentRangeEnd w:id="113"/>
      <w:r>
        <w:rPr>
          <w:rStyle w:val="CommentReference"/>
        </w:rPr>
        <w:commentReference w:id="113"/>
      </w:r>
      <w:r w:rsidRPr="00331257">
        <w:rPr>
          <w:rFonts w:ascii="Times New Roman" w:hAnsi="Times New Roman" w:cs="Times New Roman"/>
          <w:sz w:val="24"/>
        </w:rPr>
        <w:t>.</w:t>
      </w:r>
      <w:r>
        <w:rPr>
          <w:rFonts w:ascii="Times New Roman" w:hAnsi="Times New Roman" w:cs="Times New Roman"/>
          <w:sz w:val="24"/>
        </w:rPr>
        <w:t xml:space="preserve"> </w:t>
      </w:r>
      <w:r w:rsidRPr="00331257">
        <w:rPr>
          <w:rFonts w:ascii="Times New Roman" w:hAnsi="Times New Roman" w:cs="Times New Roman"/>
          <w:sz w:val="24"/>
        </w:rPr>
        <w:t xml:space="preserve">We also calculate the </w:t>
      </w:r>
      <w:r>
        <w:rPr>
          <w:rFonts w:ascii="Times New Roman" w:hAnsi="Times New Roman" w:cs="Times New Roman"/>
          <w:sz w:val="24"/>
        </w:rPr>
        <w:t xml:space="preserve">average </w:t>
      </w:r>
      <w:r w:rsidRPr="00331257">
        <w:rPr>
          <w:rFonts w:ascii="Times New Roman" w:hAnsi="Times New Roman" w:cs="Times New Roman"/>
          <w:sz w:val="24"/>
        </w:rPr>
        <w:t xml:space="preserve">Procrustes distance between </w:t>
      </w:r>
      <w:r>
        <w:rPr>
          <w:rFonts w:ascii="Times New Roman" w:hAnsi="Times New Roman" w:cs="Times New Roman"/>
          <w:sz w:val="24"/>
        </w:rPr>
        <w:t xml:space="preserve">Wednesdays’ (representing a typical </w:t>
      </w:r>
      <w:r w:rsidRPr="00331257">
        <w:rPr>
          <w:rFonts w:ascii="Times New Roman" w:hAnsi="Times New Roman" w:cs="Times New Roman"/>
          <w:sz w:val="24"/>
        </w:rPr>
        <w:t>weekday</w:t>
      </w:r>
      <w:r>
        <w:rPr>
          <w:rFonts w:ascii="Times New Roman" w:hAnsi="Times New Roman" w:cs="Times New Roman"/>
          <w:sz w:val="24"/>
        </w:rPr>
        <w:t>)</w:t>
      </w:r>
      <w:r w:rsidRPr="00331257">
        <w:rPr>
          <w:rFonts w:ascii="Times New Roman" w:hAnsi="Times New Roman" w:cs="Times New Roman"/>
          <w:sz w:val="24"/>
        </w:rPr>
        <w:t xml:space="preserve"> and </w:t>
      </w:r>
      <w:r>
        <w:rPr>
          <w:rFonts w:ascii="Times New Roman" w:hAnsi="Times New Roman" w:cs="Times New Roman"/>
          <w:sz w:val="24"/>
        </w:rPr>
        <w:t xml:space="preserve">Sundays’ (representing a typical </w:t>
      </w:r>
      <w:r w:rsidRPr="00331257">
        <w:rPr>
          <w:rFonts w:ascii="Times New Roman" w:hAnsi="Times New Roman" w:cs="Times New Roman"/>
          <w:sz w:val="24"/>
        </w:rPr>
        <w:t>weekend</w:t>
      </w:r>
      <w:r>
        <w:rPr>
          <w:rFonts w:ascii="Times New Roman" w:hAnsi="Times New Roman" w:cs="Times New Roman"/>
          <w:sz w:val="24"/>
        </w:rPr>
        <w:t>)</w:t>
      </w:r>
      <w:r w:rsidRPr="00331257">
        <w:rPr>
          <w:rFonts w:ascii="Times New Roman" w:hAnsi="Times New Roman" w:cs="Times New Roman"/>
          <w:sz w:val="24"/>
        </w:rPr>
        <w:t xml:space="preserve"> demand profiles</w:t>
      </w:r>
      <w:r>
        <w:rPr>
          <w:rFonts w:ascii="Times New Roman" w:hAnsi="Times New Roman" w:cs="Times New Roman"/>
          <w:sz w:val="24"/>
        </w:rPr>
        <w:t xml:space="preserve"> in each week</w:t>
      </w:r>
      <w:r w:rsidRPr="00331257">
        <w:rPr>
          <w:rFonts w:ascii="Times New Roman" w:hAnsi="Times New Roman" w:cs="Times New Roman"/>
          <w:sz w:val="24"/>
        </w:rPr>
        <w:t>.</w:t>
      </w:r>
      <w:r>
        <w:rPr>
          <w:rFonts w:ascii="Times New Roman" w:hAnsi="Times New Roman" w:cs="Times New Roman"/>
          <w:sz w:val="24"/>
        </w:rPr>
        <w:t xml:space="preserve"> </w:t>
      </w:r>
      <w:r w:rsidRPr="00331257">
        <w:rPr>
          <w:rFonts w:ascii="Times New Roman" w:hAnsi="Times New Roman" w:cs="Times New Roman"/>
          <w:sz w:val="24"/>
        </w:rPr>
        <w:t>Under normal travel demand patterns in the US, weekday and weekend hourly demand profiles are differen</w:t>
      </w:r>
      <w:r>
        <w:rPr>
          <w:rFonts w:ascii="Times New Roman" w:hAnsi="Times New Roman" w:cs="Times New Roman"/>
          <w:sz w:val="24"/>
        </w:rPr>
        <w:t>t</w:t>
      </w:r>
      <w:r w:rsidRPr="00331257">
        <w:rPr>
          <w:rFonts w:ascii="Times New Roman" w:hAnsi="Times New Roman" w:cs="Times New Roman"/>
          <w:sz w:val="24"/>
        </w:rPr>
        <w:t xml:space="preserve">, with no </w:t>
      </w:r>
      <w:r>
        <w:rPr>
          <w:rFonts w:ascii="Times New Roman" w:hAnsi="Times New Roman" w:cs="Times New Roman"/>
          <w:sz w:val="24"/>
        </w:rPr>
        <w:t xml:space="preserve">typical twin </w:t>
      </w:r>
      <w:r w:rsidRPr="00331257">
        <w:rPr>
          <w:rFonts w:ascii="Times New Roman" w:hAnsi="Times New Roman" w:cs="Times New Roman"/>
          <w:sz w:val="24"/>
        </w:rPr>
        <w:t>demand peaks on weekend days.</w:t>
      </w:r>
      <w:r>
        <w:rPr>
          <w:rFonts w:ascii="Times New Roman" w:hAnsi="Times New Roman" w:cs="Times New Roman"/>
          <w:sz w:val="24"/>
        </w:rPr>
        <w:t xml:space="preserve"> </w:t>
      </w:r>
      <w:r w:rsidRPr="00331257">
        <w:rPr>
          <w:rFonts w:ascii="Times New Roman" w:hAnsi="Times New Roman" w:cs="Times New Roman"/>
          <w:sz w:val="24"/>
        </w:rPr>
        <w:t xml:space="preserve">We wish to see if </w:t>
      </w:r>
      <w:r>
        <w:rPr>
          <w:rFonts w:ascii="Times New Roman" w:hAnsi="Times New Roman" w:cs="Times New Roman"/>
          <w:sz w:val="24"/>
        </w:rPr>
        <w:t xml:space="preserve">weekday and weekend public transit demand profiles have converged during COVID. </w:t>
      </w:r>
    </w:p>
    <w:p w14:paraId="043F8E74" w14:textId="77777777" w:rsidR="00500CFC" w:rsidRDefault="00500CFC" w:rsidP="001B1223">
      <w:pPr>
        <w:spacing w:line="480" w:lineRule="auto"/>
        <w:rPr>
          <w:rFonts w:ascii="Times New Roman" w:hAnsi="Times New Roman" w:cs="Times New Roman"/>
          <w:sz w:val="24"/>
        </w:rPr>
        <w:pPrChange w:id="114" w:author="Liu, Luyu" w:date="2020-06-02T11:17:00Z">
          <w:pPr>
            <w:spacing w:line="480" w:lineRule="auto"/>
          </w:pPr>
        </w:pPrChange>
      </w:pPr>
    </w:p>
    <w:p w14:paraId="1548B80F" w14:textId="77777777" w:rsidR="00500CFC" w:rsidRDefault="00500CFC" w:rsidP="001B1223">
      <w:pPr>
        <w:pStyle w:val="ListParagraph"/>
        <w:numPr>
          <w:ilvl w:val="0"/>
          <w:numId w:val="2"/>
        </w:numPr>
        <w:spacing w:line="480" w:lineRule="auto"/>
        <w:rPr>
          <w:rFonts w:ascii="Times New Roman" w:hAnsi="Times New Roman" w:cs="Times New Roman"/>
          <w:b/>
          <w:sz w:val="24"/>
        </w:rPr>
        <w:pPrChange w:id="115" w:author="Liu, Luyu" w:date="2020-06-02T11:17:00Z">
          <w:pPr>
            <w:pStyle w:val="ListParagraph"/>
            <w:numPr>
              <w:numId w:val="2"/>
            </w:numPr>
            <w:spacing w:line="480" w:lineRule="auto"/>
            <w:ind w:left="360" w:hanging="360"/>
          </w:pPr>
        </w:pPrChange>
      </w:pPr>
      <w:r w:rsidRPr="009457DC">
        <w:rPr>
          <w:rFonts w:ascii="Times New Roman" w:hAnsi="Times New Roman" w:cs="Times New Roman"/>
          <w:b/>
          <w:sz w:val="24"/>
        </w:rPr>
        <w:t>Results</w:t>
      </w:r>
    </w:p>
    <w:p w14:paraId="21C9C89B" w14:textId="77777777" w:rsidR="00500CFC" w:rsidRPr="009457DC" w:rsidRDefault="00500CFC" w:rsidP="001B1223">
      <w:pPr>
        <w:pStyle w:val="ListParagraph"/>
        <w:spacing w:line="480" w:lineRule="auto"/>
        <w:ind w:left="360"/>
        <w:rPr>
          <w:rFonts w:ascii="Times New Roman" w:hAnsi="Times New Roman" w:cs="Times New Roman"/>
          <w:b/>
          <w:sz w:val="24"/>
        </w:rPr>
        <w:pPrChange w:id="116" w:author="Liu, Luyu" w:date="2020-06-02T11:17:00Z">
          <w:pPr>
            <w:pStyle w:val="ListParagraph"/>
            <w:spacing w:line="480" w:lineRule="auto"/>
            <w:ind w:left="360"/>
          </w:pPr>
        </w:pPrChange>
      </w:pPr>
    </w:p>
    <w:p w14:paraId="55219BC7" w14:textId="77777777" w:rsidR="00500CFC" w:rsidRPr="009457DC" w:rsidRDefault="00500CFC" w:rsidP="001B1223">
      <w:pPr>
        <w:pStyle w:val="ListParagraph"/>
        <w:numPr>
          <w:ilvl w:val="1"/>
          <w:numId w:val="2"/>
        </w:numPr>
        <w:spacing w:line="480" w:lineRule="auto"/>
        <w:rPr>
          <w:rFonts w:ascii="Times New Roman" w:hAnsi="Times New Roman" w:cs="Times New Roman"/>
          <w:b/>
          <w:sz w:val="24"/>
        </w:rPr>
        <w:pPrChange w:id="117" w:author="Liu, Luyu" w:date="2020-06-02T11:17:00Z">
          <w:pPr>
            <w:pStyle w:val="ListParagraph"/>
            <w:numPr>
              <w:ilvl w:val="1"/>
              <w:numId w:val="2"/>
            </w:numPr>
            <w:spacing w:line="480" w:lineRule="auto"/>
            <w:ind w:left="360" w:hanging="360"/>
          </w:pPr>
        </w:pPrChange>
      </w:pPr>
      <w:r>
        <w:rPr>
          <w:rFonts w:ascii="Times New Roman" w:hAnsi="Times New Roman" w:cs="Times New Roman"/>
          <w:sz w:val="24"/>
        </w:rPr>
        <w:lastRenderedPageBreak/>
        <w:t xml:space="preserve"> </w:t>
      </w:r>
      <w:r w:rsidRPr="009457DC">
        <w:rPr>
          <w:rFonts w:ascii="Times New Roman" w:hAnsi="Times New Roman" w:cs="Times New Roman"/>
          <w:b/>
          <w:sz w:val="24"/>
        </w:rPr>
        <w:t>Floor values</w:t>
      </w:r>
    </w:p>
    <w:p w14:paraId="05620759" w14:textId="06B0EB25" w:rsidR="00500CFC" w:rsidRDefault="00500CFC" w:rsidP="001B1223">
      <w:pPr>
        <w:spacing w:line="480" w:lineRule="auto"/>
        <w:jc w:val="both"/>
        <w:rPr>
          <w:rFonts w:ascii="Times New Roman" w:hAnsi="Times New Roman" w:cs="Times New Roman"/>
          <w:sz w:val="24"/>
        </w:rPr>
        <w:pPrChange w:id="118" w:author="Liu, Luyu" w:date="2020-06-02T11:17:00Z">
          <w:pPr>
            <w:spacing w:line="480" w:lineRule="auto"/>
            <w:jc w:val="both"/>
          </w:pPr>
        </w:pPrChange>
      </w:pPr>
      <w:r>
        <w:rPr>
          <w:rFonts w:ascii="Times New Roman" w:hAnsi="Times New Roman" w:cs="Times New Roman"/>
          <w:sz w:val="24"/>
        </w:rPr>
        <w:t xml:space="preserve">The average floor value of 113 transit systems is -72.66% </w:t>
      </w:r>
      <w:commentRangeStart w:id="119"/>
      <w:r>
        <w:rPr>
          <w:rFonts w:ascii="Times New Roman" w:hAnsi="Times New Roman" w:cs="Times New Roman"/>
          <w:sz w:val="24"/>
        </w:rPr>
        <w:t xml:space="preserve">(standard deviation = 11.58%) </w:t>
      </w:r>
      <w:commentRangeEnd w:id="119"/>
      <w:r>
        <w:rPr>
          <w:rStyle w:val="CommentReference"/>
        </w:rPr>
        <w:commentReference w:id="119"/>
      </w:r>
      <w:r>
        <w:rPr>
          <w:rFonts w:ascii="Times New Roman" w:hAnsi="Times New Roman" w:cs="Times New Roman"/>
          <w:sz w:val="24"/>
        </w:rPr>
        <w:t xml:space="preserve">and </w:t>
      </w:r>
      <w:commentRangeStart w:id="120"/>
      <w:del w:id="121" w:author="Liu, Luyu" w:date="2020-06-02T00:29:00Z">
        <w:r w:rsidDel="00497A43">
          <w:rPr>
            <w:rFonts w:ascii="Times New Roman" w:hAnsi="Times New Roman" w:cs="Times New Roman"/>
            <w:sz w:val="24"/>
          </w:rPr>
          <w:fldChar w:fldCharType="begin"/>
        </w:r>
        <w:r w:rsidRPr="00497A43" w:rsidDel="00497A43">
          <w:rPr>
            <w:rFonts w:ascii="Times New Roman" w:hAnsi="Times New Roman" w:cs="Times New Roman"/>
            <w:sz w:val="24"/>
            <w:rPrChange w:id="122" w:author="Liu, Luyu" w:date="2020-06-02T00:29:00Z">
              <w:rPr>
                <w:rFonts w:ascii="Times New Roman" w:hAnsi="Times New Roman" w:cs="Times New Roman"/>
                <w:sz w:val="24"/>
              </w:rPr>
            </w:rPrChange>
          </w:rPr>
          <w:delInstrText xml:space="preserve"> REF _Ref40207857 \h  \* MERGEFORMAT </w:delInstrText>
        </w:r>
        <w:r w:rsidRPr="00497A43" w:rsidDel="00497A43">
          <w:rPr>
            <w:rFonts w:ascii="Times New Roman" w:hAnsi="Times New Roman" w:cs="Times New Roman"/>
            <w:sz w:val="24"/>
            <w:rPrChange w:id="123" w:author="Liu, Luyu" w:date="2020-06-02T00:29:00Z">
              <w:rPr>
                <w:rFonts w:ascii="Times New Roman" w:hAnsi="Times New Roman" w:cs="Times New Roman"/>
                <w:sz w:val="24"/>
              </w:rPr>
            </w:rPrChange>
          </w:rPr>
        </w:r>
        <w:r w:rsidDel="00497A43">
          <w:rPr>
            <w:rFonts w:ascii="Times New Roman" w:hAnsi="Times New Roman" w:cs="Times New Roman"/>
            <w:sz w:val="24"/>
          </w:rPr>
          <w:fldChar w:fldCharType="separate"/>
        </w:r>
        <w:r w:rsidRPr="00497A43" w:rsidDel="00497A43">
          <w:rPr>
            <w:rFonts w:ascii="Times New Roman" w:hAnsi="Times New Roman" w:cs="Times New Roman"/>
            <w:sz w:val="24"/>
            <w:rPrChange w:id="124" w:author="Liu, Luyu" w:date="2020-06-02T00:29:00Z">
              <w:rPr>
                <w:rFonts w:ascii="Times New Roman" w:hAnsi="Times New Roman" w:cs="Times New Roman"/>
                <w:sz w:val="24"/>
              </w:rPr>
            </w:rPrChange>
          </w:rPr>
          <w:delText xml:space="preserve">Figure </w:delText>
        </w:r>
        <w:r w:rsidRPr="00497A43" w:rsidDel="00497A43">
          <w:rPr>
            <w:rFonts w:ascii="Times New Roman" w:hAnsi="Times New Roman" w:cs="Times New Roman"/>
            <w:noProof/>
            <w:sz w:val="24"/>
            <w:rPrChange w:id="125" w:author="Liu, Luyu" w:date="2020-06-02T00:29:00Z">
              <w:rPr>
                <w:rFonts w:ascii="Times New Roman" w:hAnsi="Times New Roman" w:cs="Times New Roman"/>
                <w:noProof/>
                <w:sz w:val="24"/>
              </w:rPr>
            </w:rPrChange>
          </w:rPr>
          <w:delText>2</w:delText>
        </w:r>
        <w:r w:rsidDel="00497A43">
          <w:rPr>
            <w:rFonts w:ascii="Times New Roman" w:hAnsi="Times New Roman" w:cs="Times New Roman"/>
            <w:sz w:val="24"/>
          </w:rPr>
          <w:fldChar w:fldCharType="end"/>
        </w:r>
      </w:del>
      <w:r>
        <w:rPr>
          <w:rFonts w:ascii="Times New Roman" w:hAnsi="Times New Roman" w:cs="Times New Roman"/>
          <w:sz w:val="24"/>
        </w:rPr>
        <w:t xml:space="preserve"> maps floor values for the US public transit systems in our study. We express these values as negative differences from previous demand levels: larger negative numbers are lower floors. We can see clear geographic differences: cities in the Deep South and Midwest have higher floor values (i.e., negative but smaller in magnitude—less decline in public transit). Meanwhile, high tech cities such as the San Francisco Bay area and university cities such as Ithaca, Ann Arbor, and Madison generally have a very low floor value. </w:t>
      </w:r>
      <w:commentRangeEnd w:id="120"/>
      <w:r>
        <w:rPr>
          <w:rStyle w:val="CommentReference"/>
        </w:rPr>
        <w:commentReference w:id="120"/>
      </w:r>
    </w:p>
    <w:p w14:paraId="1CC0A3F2" w14:textId="77777777" w:rsidR="00500CFC" w:rsidRDefault="00500CFC" w:rsidP="001B1223">
      <w:pPr>
        <w:spacing w:line="480" w:lineRule="auto"/>
        <w:rPr>
          <w:rFonts w:ascii="Times New Roman" w:hAnsi="Times New Roman" w:cs="Times New Roman"/>
          <w:sz w:val="24"/>
        </w:rPr>
        <w:pPrChange w:id="126" w:author="Liu, Luyu" w:date="2020-06-02T11:17:00Z">
          <w:pPr>
            <w:spacing w:line="480" w:lineRule="auto"/>
          </w:pPr>
        </w:pPrChange>
      </w:pPr>
    </w:p>
    <w:p w14:paraId="255E40C0" w14:textId="0F6FD287" w:rsidR="00500CFC" w:rsidDel="00893093" w:rsidRDefault="00500CFC" w:rsidP="001B1223">
      <w:pPr>
        <w:keepNext/>
        <w:spacing w:line="480" w:lineRule="auto"/>
        <w:rPr>
          <w:del w:id="127" w:author="Liu, Luyu" w:date="2020-06-01T23:58:00Z"/>
          <w:rFonts w:ascii="Times New Roman" w:hAnsi="Times New Roman" w:cs="Times New Roman"/>
          <w:sz w:val="24"/>
        </w:rPr>
        <w:pPrChange w:id="128" w:author="Liu, Luyu" w:date="2020-06-02T11:17:00Z">
          <w:pPr>
            <w:spacing w:line="480" w:lineRule="auto"/>
            <w:ind w:firstLine="720"/>
            <w:jc w:val="both"/>
          </w:pPr>
        </w:pPrChange>
      </w:pPr>
      <w:r w:rsidRPr="00824F05">
        <w:rPr>
          <w:noProof/>
        </w:rPr>
        <w:t xml:space="preserve"> </w:t>
      </w:r>
      <w:ins w:id="129" w:author="Liu, Luyu" w:date="2020-06-02T11:18:00Z">
        <w:r w:rsidR="002B1E08">
          <w:rPr>
            <w:noProof/>
          </w:rPr>
          <w:pict w14:anchorId="21C99FFF">
            <v:shape id="_x0000_i1026" type="#_x0000_t75" style="width:467.25pt;height:330.75pt">
              <v:imagedata r:id="rId10" o:title="Fig 2"/>
            </v:shape>
          </w:pict>
        </w:r>
      </w:ins>
      <w:commentRangeStart w:id="130"/>
      <w:commentRangeStart w:id="131"/>
      <w:del w:id="132" w:author="Liu, Luyu" w:date="2020-06-02T11:18:00Z">
        <w:r w:rsidDel="002B1E08">
          <w:rPr>
            <w:noProof/>
          </w:rPr>
          <w:drawing>
            <wp:inline distT="0" distB="0" distL="0" distR="0" wp14:anchorId="1BBC5EB4" wp14:editId="61911A5E">
              <wp:extent cx="59436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7575"/>
                      </a:xfrm>
                      <a:prstGeom prst="rect">
                        <a:avLst/>
                      </a:prstGeom>
                    </pic:spPr>
                  </pic:pic>
                </a:graphicData>
              </a:graphic>
            </wp:inline>
          </w:drawing>
        </w:r>
      </w:del>
      <w:commentRangeEnd w:id="130"/>
      <w:r>
        <w:rPr>
          <w:rStyle w:val="CommentReference"/>
        </w:rPr>
        <w:commentReference w:id="130"/>
      </w:r>
      <w:commentRangeEnd w:id="131"/>
      <w:r>
        <w:rPr>
          <w:rStyle w:val="CommentReference"/>
        </w:rPr>
        <w:commentReference w:id="131"/>
      </w:r>
    </w:p>
    <w:p w14:paraId="31627BFE" w14:textId="77777777" w:rsidR="00893093" w:rsidRDefault="00893093" w:rsidP="001B1223">
      <w:pPr>
        <w:spacing w:line="480" w:lineRule="auto"/>
        <w:jc w:val="both"/>
        <w:rPr>
          <w:ins w:id="133" w:author="Liu, Luyu" w:date="2020-06-01T23:58:00Z"/>
          <w:rFonts w:ascii="Times New Roman" w:hAnsi="Times New Roman" w:cs="Times New Roman"/>
          <w:sz w:val="24"/>
        </w:rPr>
        <w:pPrChange w:id="134" w:author="Liu, Luyu" w:date="2020-06-02T11:17:00Z">
          <w:pPr>
            <w:spacing w:line="480" w:lineRule="auto"/>
            <w:ind w:firstLine="720"/>
            <w:jc w:val="both"/>
          </w:pPr>
        </w:pPrChange>
      </w:pPr>
      <w:bookmarkStart w:id="135" w:name="_Ref40207857"/>
    </w:p>
    <w:p w14:paraId="28C2012A" w14:textId="2FE0A4B4" w:rsidR="00893093" w:rsidRDefault="00893093" w:rsidP="001B1223">
      <w:pPr>
        <w:spacing w:line="480" w:lineRule="auto"/>
        <w:jc w:val="center"/>
        <w:rPr>
          <w:ins w:id="136" w:author="Liu, Luyu" w:date="2020-06-01T23:58:00Z"/>
          <w:rFonts w:ascii="Times New Roman" w:hAnsi="Times New Roman" w:cs="Times New Roman"/>
          <w:sz w:val="24"/>
        </w:rPr>
        <w:pPrChange w:id="137" w:author="Liu, Luyu" w:date="2020-06-02T11:17:00Z">
          <w:pPr>
            <w:spacing w:line="480" w:lineRule="auto"/>
            <w:ind w:firstLine="720"/>
            <w:jc w:val="both"/>
          </w:pPr>
        </w:pPrChange>
      </w:pPr>
      <w:bookmarkStart w:id="138" w:name="_Ref41950168"/>
      <w:ins w:id="139" w:author="Liu, Luyu" w:date="2020-06-01T23:59:00Z">
        <w:r w:rsidRPr="00893093">
          <w:rPr>
            <w:rFonts w:ascii="Times New Roman" w:hAnsi="Times New Roman" w:cs="Times New Roman"/>
            <w:sz w:val="24"/>
            <w:rPrChange w:id="140" w:author="Liu, Luyu" w:date="2020-06-01T23:59:00Z">
              <w:rPr/>
            </w:rPrChange>
          </w:rPr>
          <w:lastRenderedPageBreak/>
          <w:t xml:space="preserve">Fig </w:t>
        </w:r>
        <w:r w:rsidRPr="00893093">
          <w:rPr>
            <w:rFonts w:ascii="Times New Roman" w:hAnsi="Times New Roman" w:cs="Times New Roman"/>
            <w:sz w:val="24"/>
            <w:rPrChange w:id="141" w:author="Liu, Luyu" w:date="2020-06-01T23:59:00Z">
              <w:rPr/>
            </w:rPrChange>
          </w:rPr>
          <w:fldChar w:fldCharType="begin"/>
        </w:r>
        <w:r w:rsidRPr="00893093">
          <w:rPr>
            <w:rFonts w:ascii="Times New Roman" w:hAnsi="Times New Roman" w:cs="Times New Roman"/>
            <w:sz w:val="24"/>
            <w:rPrChange w:id="142" w:author="Liu, Luyu" w:date="2020-06-01T23:59:00Z">
              <w:rPr/>
            </w:rPrChange>
          </w:rPr>
          <w:instrText xml:space="preserve"> SEQ Fig \* ARABIC </w:instrText>
        </w:r>
      </w:ins>
      <w:r w:rsidRPr="00893093">
        <w:rPr>
          <w:rFonts w:ascii="Times New Roman" w:hAnsi="Times New Roman" w:cs="Times New Roman"/>
          <w:sz w:val="24"/>
          <w:rPrChange w:id="143" w:author="Liu, Luyu" w:date="2020-06-01T23:59:00Z">
            <w:rPr/>
          </w:rPrChange>
        </w:rPr>
        <w:fldChar w:fldCharType="separate"/>
      </w:r>
      <w:ins w:id="144" w:author="Liu, Luyu" w:date="2020-06-02T00:04:00Z">
        <w:r w:rsidR="001F79A7">
          <w:rPr>
            <w:rFonts w:ascii="Times New Roman" w:hAnsi="Times New Roman" w:cs="Times New Roman"/>
            <w:noProof/>
            <w:sz w:val="24"/>
          </w:rPr>
          <w:t>2</w:t>
        </w:r>
      </w:ins>
      <w:ins w:id="145" w:author="Liu, Luyu" w:date="2020-06-01T23:59:00Z">
        <w:r w:rsidRPr="00893093">
          <w:rPr>
            <w:rFonts w:ascii="Times New Roman" w:hAnsi="Times New Roman" w:cs="Times New Roman"/>
            <w:sz w:val="24"/>
            <w:rPrChange w:id="146" w:author="Liu, Luyu" w:date="2020-06-01T23:59:00Z">
              <w:rPr/>
            </w:rPrChange>
          </w:rPr>
          <w:fldChar w:fldCharType="end"/>
        </w:r>
        <w:bookmarkEnd w:id="138"/>
        <w:r w:rsidR="008C68AA">
          <w:rPr>
            <w:rFonts w:ascii="Times New Roman" w:hAnsi="Times New Roman" w:cs="Times New Roman"/>
            <w:sz w:val="24"/>
          </w:rPr>
          <w:t>.</w:t>
        </w:r>
        <w:r w:rsidRPr="00893093">
          <w:rPr>
            <w:rFonts w:ascii="Times New Roman" w:hAnsi="Times New Roman" w:cs="Times New Roman"/>
            <w:sz w:val="24"/>
            <w:rPrChange w:id="147" w:author="Liu, Luyu" w:date="2020-06-01T23:59:00Z">
              <w:rPr/>
            </w:rPrChange>
          </w:rPr>
          <w:t xml:space="preserve"> The distribution of floor values across the United States (quantile classification).</w:t>
        </w:r>
      </w:ins>
    </w:p>
    <w:p w14:paraId="2BE6C451" w14:textId="0F6B7707" w:rsidR="00500CFC" w:rsidDel="00893093" w:rsidRDefault="00500CFC" w:rsidP="001B1223">
      <w:pPr>
        <w:spacing w:line="480" w:lineRule="auto"/>
        <w:jc w:val="both"/>
        <w:rPr>
          <w:del w:id="148" w:author="Liu, Luyu" w:date="2020-06-01T23:58:00Z"/>
          <w:rFonts w:ascii="Times New Roman" w:hAnsi="Times New Roman" w:cs="Times New Roman"/>
          <w:sz w:val="24"/>
        </w:rPr>
        <w:pPrChange w:id="149" w:author="Liu, Luyu" w:date="2020-06-02T11:17:00Z">
          <w:pPr>
            <w:spacing w:line="480" w:lineRule="auto"/>
            <w:jc w:val="center"/>
          </w:pPr>
        </w:pPrChange>
      </w:pPr>
      <w:del w:id="150" w:author="Liu, Luyu" w:date="2020-06-01T23:57:00Z">
        <w:r w:rsidRPr="002F0BE4" w:rsidDel="00893093">
          <w:rPr>
            <w:rFonts w:ascii="Times New Roman" w:hAnsi="Times New Roman" w:cs="Times New Roman"/>
            <w:sz w:val="24"/>
          </w:rPr>
          <w:delText xml:space="preserve">Figure </w:delText>
        </w:r>
        <w:r w:rsidRPr="002F0BE4" w:rsidDel="00893093">
          <w:rPr>
            <w:rFonts w:ascii="Times New Roman" w:hAnsi="Times New Roman" w:cs="Times New Roman"/>
            <w:sz w:val="24"/>
          </w:rPr>
          <w:fldChar w:fldCharType="begin"/>
        </w:r>
        <w:r w:rsidRPr="00893093" w:rsidDel="00893093">
          <w:rPr>
            <w:rFonts w:ascii="Times New Roman" w:hAnsi="Times New Roman" w:cs="Times New Roman"/>
            <w:sz w:val="24"/>
            <w:rPrChange w:id="151" w:author="Liu, Luyu" w:date="2020-06-01T23:58:00Z">
              <w:rPr>
                <w:rFonts w:ascii="Times New Roman" w:hAnsi="Times New Roman" w:cs="Times New Roman"/>
                <w:sz w:val="24"/>
              </w:rPr>
            </w:rPrChange>
          </w:rPr>
          <w:delInstrText xml:space="preserve"> SEQ Figure \* ARABIC </w:delInstrText>
        </w:r>
        <w:r w:rsidRPr="002F0BE4" w:rsidDel="00893093">
          <w:rPr>
            <w:rFonts w:ascii="Times New Roman" w:hAnsi="Times New Roman" w:cs="Times New Roman"/>
            <w:sz w:val="24"/>
          </w:rPr>
          <w:fldChar w:fldCharType="separate"/>
        </w:r>
        <w:r w:rsidRPr="00893093" w:rsidDel="00893093">
          <w:rPr>
            <w:rFonts w:ascii="Times New Roman" w:hAnsi="Times New Roman" w:cs="Times New Roman"/>
            <w:sz w:val="24"/>
            <w:rPrChange w:id="152" w:author="Liu, Luyu" w:date="2020-06-01T23:57:00Z">
              <w:rPr>
                <w:rFonts w:ascii="Times New Roman" w:hAnsi="Times New Roman" w:cs="Times New Roman"/>
                <w:noProof/>
                <w:sz w:val="24"/>
              </w:rPr>
            </w:rPrChange>
          </w:rPr>
          <w:delText>2</w:delText>
        </w:r>
        <w:r w:rsidRPr="002F0BE4" w:rsidDel="00893093">
          <w:rPr>
            <w:rFonts w:ascii="Times New Roman" w:hAnsi="Times New Roman" w:cs="Times New Roman"/>
            <w:sz w:val="24"/>
          </w:rPr>
          <w:fldChar w:fldCharType="end"/>
        </w:r>
        <w:bookmarkEnd w:id="135"/>
        <w:r w:rsidRPr="002F0BE4" w:rsidDel="00893093">
          <w:rPr>
            <w:rFonts w:ascii="Times New Roman" w:hAnsi="Times New Roman" w:cs="Times New Roman"/>
            <w:sz w:val="24"/>
          </w:rPr>
          <w:delText xml:space="preserve">: The distribution of </w:delText>
        </w:r>
        <w:r w:rsidDel="00893093">
          <w:rPr>
            <w:rFonts w:ascii="Times New Roman" w:hAnsi="Times New Roman" w:cs="Times New Roman"/>
            <w:sz w:val="24"/>
          </w:rPr>
          <w:delText>floor values</w:delText>
        </w:r>
        <w:r w:rsidRPr="002F0BE4" w:rsidDel="00893093">
          <w:rPr>
            <w:rFonts w:ascii="Times New Roman" w:hAnsi="Times New Roman" w:cs="Times New Roman"/>
            <w:sz w:val="24"/>
          </w:rPr>
          <w:delText xml:space="preserve"> across the United States</w:delText>
        </w:r>
        <w:r w:rsidDel="00893093">
          <w:rPr>
            <w:rFonts w:ascii="Times New Roman" w:hAnsi="Times New Roman" w:cs="Times New Roman"/>
            <w:sz w:val="24"/>
          </w:rPr>
          <w:delText xml:space="preserve"> (quantile classification)</w:delText>
        </w:r>
        <w:r w:rsidRPr="002F0BE4" w:rsidDel="00893093">
          <w:rPr>
            <w:rFonts w:ascii="Times New Roman" w:hAnsi="Times New Roman" w:cs="Times New Roman"/>
            <w:sz w:val="24"/>
          </w:rPr>
          <w:delText>.</w:delText>
        </w:r>
      </w:del>
    </w:p>
    <w:p w14:paraId="4F06249A" w14:textId="690BB49F" w:rsidR="00500CFC" w:rsidDel="00893093" w:rsidRDefault="00500CFC" w:rsidP="001B1223">
      <w:pPr>
        <w:keepNext/>
        <w:spacing w:line="480" w:lineRule="auto"/>
        <w:rPr>
          <w:del w:id="153" w:author="Liu, Luyu" w:date="2020-06-01T23:58:00Z"/>
          <w:rFonts w:ascii="Times New Roman" w:hAnsi="Times New Roman" w:cs="Times New Roman"/>
          <w:sz w:val="24"/>
        </w:rPr>
        <w:pPrChange w:id="154" w:author="Liu, Luyu" w:date="2020-06-02T11:17:00Z">
          <w:pPr>
            <w:spacing w:line="480" w:lineRule="auto"/>
            <w:ind w:firstLine="720"/>
            <w:jc w:val="both"/>
          </w:pPr>
        </w:pPrChange>
      </w:pPr>
    </w:p>
    <w:p w14:paraId="39B7053B" w14:textId="4C08AC0E" w:rsidR="00500CFC" w:rsidRPr="00867C60" w:rsidRDefault="00500CFC" w:rsidP="001B1223">
      <w:pPr>
        <w:spacing w:line="480" w:lineRule="auto"/>
        <w:jc w:val="both"/>
        <w:rPr>
          <w:rFonts w:ascii="Times New Roman" w:hAnsi="Times New Roman" w:cs="Times New Roman"/>
          <w:sz w:val="24"/>
        </w:rPr>
        <w:pPrChange w:id="155" w:author="Liu, Luyu" w:date="2020-06-02T11:17:00Z">
          <w:pPr>
            <w:spacing w:line="480" w:lineRule="auto"/>
            <w:ind w:firstLine="720"/>
            <w:jc w:val="both"/>
          </w:pPr>
        </w:pPrChange>
      </w:pPr>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r w:rsidRPr="007F764A">
        <w:rPr>
          <w:rFonts w:ascii="Times New Roman" w:hAnsi="Times New Roman" w:cs="Times New Roman"/>
          <w:sz w:val="24"/>
        </w:rPr>
      </w:r>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provides results from the regression analysis related the floor values across transit systems with socio-economic and awareness indicators in each community. Four indicators are significant (</w:t>
      </w:r>
      <w:r>
        <w:rPr>
          <w:rFonts w:ascii="Times New Roman" w:hAnsi="Times New Roman" w:cs="Times New Roman"/>
          <w:sz w:val="24"/>
        </w:rPr>
        <w:sym w:font="Symbol" w:char="F061"/>
      </w:r>
      <w:r>
        <w:rPr>
          <w:rFonts w:ascii="Times New Roman" w:hAnsi="Times New Roman" w:cs="Times New Roman"/>
          <w:sz w:val="24"/>
        </w:rPr>
        <w:t xml:space="preserve"> = 0.05). We did not include </w:t>
      </w:r>
      <w:r w:rsidRPr="00994F9A">
        <w:rPr>
          <w:rFonts w:ascii="Times New Roman" w:hAnsi="Times New Roman" w:cs="Times New Roman"/>
          <w:sz w:val="24"/>
        </w:rPr>
        <w:t>Hispanic population</w:t>
      </w:r>
      <w:r>
        <w:rPr>
          <w:rFonts w:ascii="Times New Roman" w:hAnsi="Times New Roman" w:cs="Times New Roman"/>
          <w:sz w:val="24"/>
        </w:rPr>
        <w:t xml:space="preserve"> ratio or median income in the final model because of </w:t>
      </w:r>
      <w:proofErr w:type="spellStart"/>
      <w:r>
        <w:rPr>
          <w:rFonts w:ascii="Times New Roman" w:hAnsi="Times New Roman" w:cs="Times New Roman"/>
          <w:sz w:val="24"/>
        </w:rPr>
        <w:t>multicollinearity</w:t>
      </w:r>
      <w:proofErr w:type="spellEnd"/>
      <w:r>
        <w:rPr>
          <w:rFonts w:ascii="Times New Roman" w:hAnsi="Times New Roman" w:cs="Times New Roman"/>
          <w:sz w:val="24"/>
        </w:rPr>
        <w:t xml:space="preserve"> with the r</w:t>
      </w:r>
      <w:r w:rsidRPr="00994F9A">
        <w:rPr>
          <w:rFonts w:ascii="Times New Roman" w:hAnsi="Times New Roman" w:cs="Times New Roman"/>
          <w:sz w:val="24"/>
        </w:rPr>
        <w:t>atio of people with non-physical occupation</w:t>
      </w:r>
      <w:r>
        <w:rPr>
          <w:rFonts w:ascii="Times New Roman" w:hAnsi="Times New Roman" w:cs="Times New Roman"/>
          <w:sz w:val="24"/>
        </w:rPr>
        <w:t xml:space="preserve">s. An F test shows the model is significant (p </w:t>
      </w:r>
      <w:ins w:id="156" w:author="Liu, Luyu" w:date="2020-06-02T10:15:00Z">
        <w:r w:rsidR="00717241">
          <w:rPr>
            <w:rFonts w:ascii="Times New Roman" w:hAnsi="Times New Roman" w:cs="Times New Roman"/>
            <w:sz w:val="24"/>
          </w:rPr>
          <w:t>&lt; 0.001</w:t>
        </w:r>
      </w:ins>
      <w:del w:id="157" w:author="Liu, Luyu" w:date="2020-06-02T10:15:00Z">
        <w:r w:rsidDel="00717241">
          <w:rPr>
            <w:rFonts w:ascii="Times New Roman" w:hAnsi="Times New Roman" w:cs="Times New Roman"/>
            <w:sz w:val="24"/>
          </w:rPr>
          <w:delText xml:space="preserve">= </w:delText>
        </w:r>
        <w:r w:rsidRPr="00867C60" w:rsidDel="00717241">
          <w:rPr>
            <w:rFonts w:ascii="Times New Roman" w:hAnsi="Times New Roman" w:cs="Times New Roman"/>
            <w:sz w:val="24"/>
          </w:rPr>
          <w:delText>1.41e-10</w:delText>
        </w:r>
      </w:del>
      <w:r>
        <w:rPr>
          <w:rFonts w:ascii="Times New Roman" w:hAnsi="Times New Roman" w:cs="Times New Roman"/>
          <w:sz w:val="24"/>
        </w:rPr>
        <w:t>)</w:t>
      </w:r>
      <w:r w:rsidRPr="00867C60">
        <w:rPr>
          <w:rFonts w:ascii="Times New Roman" w:hAnsi="Times New Roman" w:cs="Times New Roman"/>
          <w:sz w:val="24"/>
        </w:rPr>
        <w:t xml:space="preserve">. </w:t>
      </w:r>
      <w:r>
        <w:rPr>
          <w:rFonts w:ascii="Times New Roman" w:hAnsi="Times New Roman" w:cs="Times New Roman"/>
          <w:sz w:val="24"/>
        </w:rPr>
        <w:t xml:space="preserve">The R-squared value is 0.38. A residuals assessment shows that the residuals are normally distributed and there are no lingering </w:t>
      </w:r>
      <w:proofErr w:type="spellStart"/>
      <w:r w:rsidRPr="00FE2EBF">
        <w:rPr>
          <w:rFonts w:ascii="Times New Roman" w:hAnsi="Times New Roman" w:cs="Times New Roman"/>
          <w:sz w:val="24"/>
        </w:rPr>
        <w:t>multicollinearity</w:t>
      </w:r>
      <w:proofErr w:type="spellEnd"/>
      <w:r>
        <w:rPr>
          <w:rFonts w:ascii="Times New Roman" w:hAnsi="Times New Roman" w:cs="Times New Roman"/>
          <w:sz w:val="24"/>
        </w:rPr>
        <w:t xml:space="preserve"> effects.</w:t>
      </w:r>
    </w:p>
    <w:p w14:paraId="3D5087BE" w14:textId="77777777" w:rsidR="00500CFC" w:rsidRDefault="00500CFC" w:rsidP="001B1223">
      <w:pPr>
        <w:spacing w:line="480" w:lineRule="auto"/>
        <w:rPr>
          <w:rFonts w:ascii="Times New Roman" w:hAnsi="Times New Roman" w:cs="Times New Roman"/>
          <w:sz w:val="24"/>
        </w:rPr>
        <w:pPrChange w:id="158" w:author="Liu, Luyu" w:date="2020-06-02T11:17:00Z">
          <w:pPr>
            <w:spacing w:line="240" w:lineRule="auto"/>
          </w:pPr>
        </w:pPrChange>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500CFC" w:rsidRPr="00D22632" w14:paraId="290C210F" w14:textId="77777777" w:rsidTr="00497A43">
        <w:trPr>
          <w:trHeight w:val="233"/>
        </w:trPr>
        <w:tc>
          <w:tcPr>
            <w:tcW w:w="2154" w:type="dxa"/>
            <w:noWrap/>
            <w:hideMark/>
          </w:tcPr>
          <w:p w14:paraId="55745FA9" w14:textId="77777777" w:rsidR="00500CFC" w:rsidRPr="00397CDC" w:rsidRDefault="00500CFC" w:rsidP="002B1E08">
            <w:pPr>
              <w:spacing w:after="160"/>
              <w:rPr>
                <w:rFonts w:ascii="Times New Roman" w:hAnsi="Times New Roman" w:cs="Times New Roman"/>
                <w:sz w:val="24"/>
              </w:rPr>
              <w:pPrChange w:id="159" w:author="Liu, Luyu" w:date="2020-06-02T11:18:00Z">
                <w:pPr>
                  <w:spacing w:after="160"/>
                </w:pPr>
              </w:pPrChange>
            </w:pPr>
          </w:p>
        </w:tc>
        <w:tc>
          <w:tcPr>
            <w:tcW w:w="1351" w:type="dxa"/>
            <w:noWrap/>
            <w:hideMark/>
          </w:tcPr>
          <w:p w14:paraId="6C86B5DA" w14:textId="77777777" w:rsidR="00500CFC" w:rsidRPr="00397CDC" w:rsidRDefault="00500CFC" w:rsidP="002B1E08">
            <w:pPr>
              <w:spacing w:after="160"/>
              <w:rPr>
                <w:rFonts w:ascii="Times New Roman" w:hAnsi="Times New Roman" w:cs="Times New Roman"/>
                <w:sz w:val="24"/>
              </w:rPr>
              <w:pPrChange w:id="160" w:author="Liu, Luyu" w:date="2020-06-02T11:18:00Z">
                <w:pPr>
                  <w:spacing w:after="160"/>
                </w:pPr>
              </w:pPrChange>
            </w:pPr>
            <w:r w:rsidRPr="00397CDC">
              <w:rPr>
                <w:rFonts w:ascii="Times New Roman" w:hAnsi="Times New Roman" w:cs="Times New Roman"/>
                <w:sz w:val="24"/>
              </w:rPr>
              <w:t>Estimate coefficient</w:t>
            </w:r>
          </w:p>
        </w:tc>
        <w:tc>
          <w:tcPr>
            <w:tcW w:w="1170" w:type="dxa"/>
            <w:noWrap/>
            <w:hideMark/>
          </w:tcPr>
          <w:p w14:paraId="06FB55C6" w14:textId="77777777" w:rsidR="00500CFC" w:rsidRPr="00397CDC" w:rsidRDefault="00500CFC" w:rsidP="002B1E08">
            <w:pPr>
              <w:spacing w:after="160"/>
              <w:rPr>
                <w:rFonts w:ascii="Times New Roman" w:hAnsi="Times New Roman" w:cs="Times New Roman"/>
                <w:sz w:val="24"/>
              </w:rPr>
              <w:pPrChange w:id="161" w:author="Liu, Luyu" w:date="2020-06-02T11:18:00Z">
                <w:pPr>
                  <w:spacing w:after="160"/>
                </w:pPr>
              </w:pPrChange>
            </w:pPr>
            <w:r w:rsidRPr="00397CDC">
              <w:rPr>
                <w:rFonts w:ascii="Times New Roman" w:hAnsi="Times New Roman" w:cs="Times New Roman"/>
                <w:sz w:val="24"/>
              </w:rPr>
              <w:t>Standard Error</w:t>
            </w:r>
          </w:p>
        </w:tc>
        <w:tc>
          <w:tcPr>
            <w:tcW w:w="990" w:type="dxa"/>
            <w:noWrap/>
            <w:hideMark/>
          </w:tcPr>
          <w:p w14:paraId="73163DDB" w14:textId="77777777" w:rsidR="00500CFC" w:rsidRPr="00397CDC" w:rsidRDefault="00500CFC" w:rsidP="002B1E08">
            <w:pPr>
              <w:spacing w:after="160"/>
              <w:rPr>
                <w:rFonts w:ascii="Times New Roman" w:hAnsi="Times New Roman" w:cs="Times New Roman"/>
                <w:sz w:val="24"/>
              </w:rPr>
              <w:pPrChange w:id="162" w:author="Liu, Luyu" w:date="2020-06-02T11:18:00Z">
                <w:pPr>
                  <w:spacing w:after="160"/>
                </w:pPr>
              </w:pPrChange>
            </w:pPr>
            <w:r w:rsidRPr="00397CDC">
              <w:rPr>
                <w:rFonts w:ascii="Times New Roman" w:hAnsi="Times New Roman" w:cs="Times New Roman"/>
                <w:sz w:val="24"/>
              </w:rPr>
              <w:t>t value</w:t>
            </w:r>
          </w:p>
        </w:tc>
        <w:tc>
          <w:tcPr>
            <w:tcW w:w="1170" w:type="dxa"/>
            <w:noWrap/>
            <w:hideMark/>
          </w:tcPr>
          <w:p w14:paraId="374FEBDA" w14:textId="77777777" w:rsidR="00500CFC" w:rsidRPr="00397CDC" w:rsidRDefault="00500CFC" w:rsidP="002B1E08">
            <w:pPr>
              <w:spacing w:after="160"/>
              <w:rPr>
                <w:rFonts w:ascii="Times New Roman" w:hAnsi="Times New Roman" w:cs="Times New Roman"/>
                <w:sz w:val="24"/>
              </w:rPr>
              <w:pPrChange w:id="163" w:author="Liu, Luyu" w:date="2020-06-02T11:18:00Z">
                <w:pPr>
                  <w:spacing w:after="160"/>
                </w:pPr>
              </w:pPrChange>
            </w:pPr>
            <w:proofErr w:type="spellStart"/>
            <w:r w:rsidRPr="00397CDC">
              <w:rPr>
                <w:rFonts w:ascii="Times New Roman" w:hAnsi="Times New Roman" w:cs="Times New Roman"/>
                <w:sz w:val="24"/>
              </w:rPr>
              <w:t>Pr</w:t>
            </w:r>
            <w:proofErr w:type="spellEnd"/>
            <w:r w:rsidRPr="00397CDC">
              <w:rPr>
                <w:rFonts w:ascii="Times New Roman" w:hAnsi="Times New Roman" w:cs="Times New Roman"/>
                <w:sz w:val="24"/>
              </w:rPr>
              <w:t>(&gt;|t|)</w:t>
            </w:r>
          </w:p>
        </w:tc>
        <w:tc>
          <w:tcPr>
            <w:tcW w:w="1170" w:type="dxa"/>
          </w:tcPr>
          <w:p w14:paraId="1017D640" w14:textId="77777777" w:rsidR="00500CFC" w:rsidRPr="00397CDC" w:rsidRDefault="00500CFC" w:rsidP="002B1E08">
            <w:pPr>
              <w:spacing w:after="160"/>
              <w:rPr>
                <w:rFonts w:ascii="Times New Roman" w:hAnsi="Times New Roman" w:cs="Times New Roman"/>
                <w:sz w:val="24"/>
              </w:rPr>
              <w:pPrChange w:id="164" w:author="Liu, Luyu" w:date="2020-06-02T11:18:00Z">
                <w:pPr>
                  <w:spacing w:after="160"/>
                </w:pPr>
              </w:pPrChange>
            </w:pPr>
            <w:r w:rsidRPr="00397CDC">
              <w:rPr>
                <w:rFonts w:ascii="Times New Roman" w:hAnsi="Times New Roman" w:cs="Times New Roman"/>
                <w:sz w:val="24"/>
              </w:rPr>
              <w:t>Variance Inflation Factor</w:t>
            </w:r>
          </w:p>
        </w:tc>
        <w:tc>
          <w:tcPr>
            <w:tcW w:w="1345" w:type="dxa"/>
          </w:tcPr>
          <w:p w14:paraId="7D8316BC" w14:textId="77777777" w:rsidR="00500CFC" w:rsidRPr="00397CDC" w:rsidRDefault="00500CFC" w:rsidP="002B1E08">
            <w:pPr>
              <w:spacing w:after="160"/>
              <w:rPr>
                <w:rFonts w:ascii="Times New Roman" w:hAnsi="Times New Roman" w:cs="Times New Roman"/>
                <w:sz w:val="24"/>
              </w:rPr>
              <w:pPrChange w:id="165" w:author="Liu, Luyu" w:date="2020-06-02T11:18:00Z">
                <w:pPr>
                  <w:spacing w:after="160"/>
                </w:pPr>
              </w:pPrChange>
            </w:pPr>
            <w:r w:rsidRPr="00397CDC">
              <w:rPr>
                <w:rFonts w:ascii="Times New Roman" w:hAnsi="Times New Roman" w:cs="Times New Roman"/>
                <w:sz w:val="24"/>
              </w:rPr>
              <w:t>R-squared increment</w:t>
            </w:r>
          </w:p>
        </w:tc>
      </w:tr>
      <w:tr w:rsidR="00500CFC" w:rsidRPr="00D22632" w14:paraId="205138E5" w14:textId="77777777" w:rsidTr="00497A43">
        <w:trPr>
          <w:trHeight w:val="233"/>
        </w:trPr>
        <w:tc>
          <w:tcPr>
            <w:tcW w:w="2154" w:type="dxa"/>
            <w:noWrap/>
            <w:hideMark/>
          </w:tcPr>
          <w:p w14:paraId="515D128B" w14:textId="77777777" w:rsidR="00500CFC" w:rsidRPr="00397CDC" w:rsidRDefault="00500CFC" w:rsidP="002B1E08">
            <w:pPr>
              <w:spacing w:after="160"/>
              <w:rPr>
                <w:rFonts w:ascii="Times New Roman" w:hAnsi="Times New Roman" w:cs="Times New Roman"/>
                <w:sz w:val="24"/>
              </w:rPr>
              <w:pPrChange w:id="166" w:author="Liu, Luyu" w:date="2020-06-02T11:18:00Z">
                <w:pPr>
                  <w:spacing w:after="160"/>
                </w:pPr>
              </w:pPrChange>
            </w:pPr>
            <w:r w:rsidRPr="00397CDC">
              <w:rPr>
                <w:rFonts w:ascii="Times New Roman" w:hAnsi="Times New Roman" w:cs="Times New Roman"/>
                <w:sz w:val="24"/>
              </w:rPr>
              <w:t>Intercept</w:t>
            </w:r>
          </w:p>
        </w:tc>
        <w:tc>
          <w:tcPr>
            <w:tcW w:w="1351" w:type="dxa"/>
            <w:noWrap/>
            <w:hideMark/>
          </w:tcPr>
          <w:p w14:paraId="7A9D2D05" w14:textId="77777777" w:rsidR="00500CFC" w:rsidRPr="00397CDC" w:rsidRDefault="00500CFC" w:rsidP="002B1E08">
            <w:pPr>
              <w:spacing w:after="160"/>
              <w:rPr>
                <w:rFonts w:ascii="Times New Roman" w:hAnsi="Times New Roman" w:cs="Times New Roman"/>
                <w:sz w:val="24"/>
              </w:rPr>
              <w:pPrChange w:id="167" w:author="Liu, Luyu" w:date="2020-06-02T11:18:00Z">
                <w:pPr>
                  <w:spacing w:after="160"/>
                </w:pPr>
              </w:pPrChange>
            </w:pPr>
            <w:r w:rsidRPr="00397CDC">
              <w:rPr>
                <w:rFonts w:ascii="Times New Roman" w:hAnsi="Times New Roman" w:cs="Times New Roman"/>
                <w:sz w:val="24"/>
              </w:rPr>
              <w:t>-0.52997</w:t>
            </w:r>
          </w:p>
        </w:tc>
        <w:tc>
          <w:tcPr>
            <w:tcW w:w="1170" w:type="dxa"/>
            <w:noWrap/>
            <w:hideMark/>
          </w:tcPr>
          <w:p w14:paraId="7AD50070" w14:textId="77777777" w:rsidR="00500CFC" w:rsidRPr="00397CDC" w:rsidRDefault="00500CFC" w:rsidP="002B1E08">
            <w:pPr>
              <w:spacing w:after="160"/>
              <w:rPr>
                <w:rFonts w:ascii="Times New Roman" w:hAnsi="Times New Roman" w:cs="Times New Roman"/>
                <w:sz w:val="24"/>
              </w:rPr>
              <w:pPrChange w:id="168" w:author="Liu, Luyu" w:date="2020-06-02T11:18:00Z">
                <w:pPr>
                  <w:spacing w:after="160"/>
                </w:pPr>
              </w:pPrChange>
            </w:pPr>
            <w:r w:rsidRPr="00397CDC">
              <w:rPr>
                <w:rFonts w:ascii="Times New Roman" w:hAnsi="Times New Roman" w:cs="Times New Roman"/>
                <w:sz w:val="24"/>
              </w:rPr>
              <w:t>0.169042</w:t>
            </w:r>
          </w:p>
        </w:tc>
        <w:tc>
          <w:tcPr>
            <w:tcW w:w="990" w:type="dxa"/>
            <w:noWrap/>
            <w:hideMark/>
          </w:tcPr>
          <w:p w14:paraId="587ED0FB" w14:textId="77777777" w:rsidR="00500CFC" w:rsidRPr="00397CDC" w:rsidRDefault="00500CFC" w:rsidP="002B1E08">
            <w:pPr>
              <w:spacing w:after="160"/>
              <w:rPr>
                <w:rFonts w:ascii="Times New Roman" w:hAnsi="Times New Roman" w:cs="Times New Roman"/>
                <w:sz w:val="24"/>
              </w:rPr>
              <w:pPrChange w:id="169" w:author="Liu, Luyu" w:date="2020-06-02T11:18:00Z">
                <w:pPr>
                  <w:spacing w:after="160"/>
                </w:pPr>
              </w:pPrChange>
            </w:pPr>
            <w:r w:rsidRPr="00397CDC">
              <w:rPr>
                <w:rFonts w:ascii="Times New Roman" w:hAnsi="Times New Roman" w:cs="Times New Roman"/>
                <w:sz w:val="24"/>
              </w:rPr>
              <w:t>-3.135</w:t>
            </w:r>
          </w:p>
        </w:tc>
        <w:tc>
          <w:tcPr>
            <w:tcW w:w="1170" w:type="dxa"/>
            <w:noWrap/>
            <w:hideMark/>
          </w:tcPr>
          <w:p w14:paraId="1424169C" w14:textId="77777777" w:rsidR="00500CFC" w:rsidRPr="00397CDC" w:rsidRDefault="00500CFC" w:rsidP="002B1E08">
            <w:pPr>
              <w:spacing w:after="160"/>
              <w:rPr>
                <w:rFonts w:ascii="Times New Roman" w:hAnsi="Times New Roman" w:cs="Times New Roman"/>
                <w:sz w:val="24"/>
              </w:rPr>
              <w:pPrChange w:id="170" w:author="Liu, Luyu" w:date="2020-06-02T11:18:00Z">
                <w:pPr>
                  <w:spacing w:after="160"/>
                </w:pPr>
              </w:pPrChange>
            </w:pPr>
            <w:r w:rsidRPr="00397CDC">
              <w:rPr>
                <w:rFonts w:ascii="Times New Roman" w:hAnsi="Times New Roman" w:cs="Times New Roman"/>
                <w:sz w:val="24"/>
              </w:rPr>
              <w:t>0.00221</w:t>
            </w:r>
          </w:p>
        </w:tc>
        <w:tc>
          <w:tcPr>
            <w:tcW w:w="1170" w:type="dxa"/>
          </w:tcPr>
          <w:p w14:paraId="478427F4" w14:textId="77777777" w:rsidR="00500CFC" w:rsidRPr="00397CDC" w:rsidRDefault="00500CFC" w:rsidP="002B1E08">
            <w:pPr>
              <w:spacing w:after="160"/>
              <w:rPr>
                <w:rFonts w:ascii="Times New Roman" w:hAnsi="Times New Roman" w:cs="Times New Roman"/>
                <w:sz w:val="24"/>
              </w:rPr>
              <w:pPrChange w:id="171" w:author="Liu, Luyu" w:date="2020-06-02T11:18:00Z">
                <w:pPr>
                  <w:spacing w:after="160"/>
                </w:pPr>
              </w:pPrChange>
            </w:pPr>
            <w:r w:rsidRPr="00397CDC">
              <w:rPr>
                <w:rFonts w:ascii="Times New Roman" w:hAnsi="Times New Roman" w:cs="Times New Roman" w:hint="eastAsia"/>
                <w:sz w:val="24"/>
              </w:rPr>
              <w:t>-</w:t>
            </w:r>
          </w:p>
        </w:tc>
        <w:tc>
          <w:tcPr>
            <w:tcW w:w="1345" w:type="dxa"/>
          </w:tcPr>
          <w:p w14:paraId="33FD87D8" w14:textId="77777777" w:rsidR="00500CFC" w:rsidRPr="00397CDC" w:rsidRDefault="00500CFC" w:rsidP="002B1E08">
            <w:pPr>
              <w:spacing w:after="160"/>
              <w:rPr>
                <w:rFonts w:ascii="Times New Roman" w:hAnsi="Times New Roman" w:cs="Times New Roman"/>
                <w:sz w:val="24"/>
              </w:rPr>
              <w:pPrChange w:id="172" w:author="Liu, Luyu" w:date="2020-06-02T11:18:00Z">
                <w:pPr>
                  <w:spacing w:after="160"/>
                </w:pPr>
              </w:pPrChange>
            </w:pPr>
            <w:r w:rsidRPr="00397CDC">
              <w:rPr>
                <w:rFonts w:ascii="Times New Roman" w:hAnsi="Times New Roman" w:cs="Times New Roman" w:hint="eastAsia"/>
                <w:sz w:val="24"/>
              </w:rPr>
              <w:t>-</w:t>
            </w:r>
          </w:p>
        </w:tc>
      </w:tr>
      <w:tr w:rsidR="00500CFC" w:rsidRPr="00D22632" w14:paraId="0EFCBB07" w14:textId="77777777" w:rsidTr="00497A43">
        <w:trPr>
          <w:trHeight w:val="233"/>
        </w:trPr>
        <w:tc>
          <w:tcPr>
            <w:tcW w:w="2154" w:type="dxa"/>
            <w:noWrap/>
            <w:hideMark/>
          </w:tcPr>
          <w:p w14:paraId="67007158" w14:textId="77777777" w:rsidR="00500CFC" w:rsidRPr="00397CDC" w:rsidRDefault="00500CFC" w:rsidP="002B1E08">
            <w:pPr>
              <w:spacing w:after="160"/>
              <w:rPr>
                <w:rFonts w:ascii="Times New Roman" w:hAnsi="Times New Roman" w:cs="Times New Roman"/>
                <w:sz w:val="24"/>
              </w:rPr>
              <w:pPrChange w:id="173" w:author="Liu, Luyu" w:date="2020-06-02T11:18:00Z">
                <w:pPr>
                  <w:spacing w:after="160"/>
                </w:pPr>
              </w:pPrChange>
            </w:pPr>
            <w:r w:rsidRPr="00397CDC">
              <w:rPr>
                <w:rFonts w:ascii="Times New Roman" w:hAnsi="Times New Roman" w:cs="Times New Roman"/>
                <w:sz w:val="24"/>
              </w:rPr>
              <w:t>Ratio of people with non-physical occupation</w:t>
            </w:r>
          </w:p>
        </w:tc>
        <w:tc>
          <w:tcPr>
            <w:tcW w:w="1351" w:type="dxa"/>
            <w:noWrap/>
            <w:hideMark/>
          </w:tcPr>
          <w:p w14:paraId="17093A1A" w14:textId="77777777" w:rsidR="00500CFC" w:rsidRPr="00397CDC" w:rsidRDefault="00500CFC" w:rsidP="002B1E08">
            <w:pPr>
              <w:spacing w:after="160"/>
              <w:rPr>
                <w:rFonts w:ascii="Times New Roman" w:hAnsi="Times New Roman" w:cs="Times New Roman"/>
                <w:sz w:val="24"/>
              </w:rPr>
              <w:pPrChange w:id="174" w:author="Liu, Luyu" w:date="2020-06-02T11:18:00Z">
                <w:pPr>
                  <w:spacing w:after="160"/>
                </w:pPr>
              </w:pPrChange>
            </w:pPr>
            <w:r w:rsidRPr="00397CDC">
              <w:rPr>
                <w:rFonts w:ascii="Times New Roman" w:hAnsi="Times New Roman" w:cs="Times New Roman"/>
                <w:sz w:val="24"/>
              </w:rPr>
              <w:t>-0.4269</w:t>
            </w:r>
          </w:p>
        </w:tc>
        <w:tc>
          <w:tcPr>
            <w:tcW w:w="1170" w:type="dxa"/>
            <w:noWrap/>
            <w:hideMark/>
          </w:tcPr>
          <w:p w14:paraId="5806B7F5" w14:textId="77777777" w:rsidR="00500CFC" w:rsidRPr="00397CDC" w:rsidRDefault="00500CFC" w:rsidP="002B1E08">
            <w:pPr>
              <w:spacing w:after="160"/>
              <w:rPr>
                <w:rFonts w:ascii="Times New Roman" w:hAnsi="Times New Roman" w:cs="Times New Roman"/>
                <w:sz w:val="24"/>
              </w:rPr>
              <w:pPrChange w:id="175" w:author="Liu, Luyu" w:date="2020-06-02T11:18:00Z">
                <w:pPr>
                  <w:spacing w:after="160"/>
                </w:pPr>
              </w:pPrChange>
            </w:pPr>
            <w:r w:rsidRPr="00397CDC">
              <w:rPr>
                <w:rFonts w:ascii="Times New Roman" w:hAnsi="Times New Roman" w:cs="Times New Roman"/>
                <w:sz w:val="24"/>
              </w:rPr>
              <w:t>0.129248</w:t>
            </w:r>
          </w:p>
        </w:tc>
        <w:tc>
          <w:tcPr>
            <w:tcW w:w="990" w:type="dxa"/>
            <w:noWrap/>
            <w:hideMark/>
          </w:tcPr>
          <w:p w14:paraId="14CC1AE8" w14:textId="77777777" w:rsidR="00500CFC" w:rsidRPr="00397CDC" w:rsidRDefault="00500CFC" w:rsidP="002B1E08">
            <w:pPr>
              <w:spacing w:after="160"/>
              <w:rPr>
                <w:rFonts w:ascii="Times New Roman" w:hAnsi="Times New Roman" w:cs="Times New Roman"/>
                <w:sz w:val="24"/>
              </w:rPr>
              <w:pPrChange w:id="176" w:author="Liu, Luyu" w:date="2020-06-02T11:18:00Z">
                <w:pPr>
                  <w:spacing w:after="160"/>
                </w:pPr>
              </w:pPrChange>
            </w:pPr>
            <w:r w:rsidRPr="00397CDC">
              <w:rPr>
                <w:rFonts w:ascii="Times New Roman" w:hAnsi="Times New Roman" w:cs="Times New Roman"/>
                <w:sz w:val="24"/>
              </w:rPr>
              <w:t>-3.303</w:t>
            </w:r>
          </w:p>
        </w:tc>
        <w:tc>
          <w:tcPr>
            <w:tcW w:w="1170" w:type="dxa"/>
            <w:noWrap/>
            <w:hideMark/>
          </w:tcPr>
          <w:p w14:paraId="7530F525" w14:textId="77777777" w:rsidR="00500CFC" w:rsidRPr="00397CDC" w:rsidRDefault="00500CFC" w:rsidP="002B1E08">
            <w:pPr>
              <w:spacing w:after="160"/>
              <w:rPr>
                <w:rFonts w:ascii="Times New Roman" w:hAnsi="Times New Roman" w:cs="Times New Roman"/>
                <w:sz w:val="24"/>
              </w:rPr>
              <w:pPrChange w:id="177" w:author="Liu, Luyu" w:date="2020-06-02T11:18:00Z">
                <w:pPr>
                  <w:spacing w:after="160"/>
                </w:pPr>
              </w:pPrChange>
            </w:pPr>
            <w:r w:rsidRPr="00397CDC">
              <w:rPr>
                <w:rFonts w:ascii="Times New Roman" w:hAnsi="Times New Roman" w:cs="Times New Roman"/>
                <w:sz w:val="24"/>
              </w:rPr>
              <w:t>0.0013</w:t>
            </w:r>
          </w:p>
        </w:tc>
        <w:tc>
          <w:tcPr>
            <w:tcW w:w="1170" w:type="dxa"/>
          </w:tcPr>
          <w:p w14:paraId="7239757D" w14:textId="77777777" w:rsidR="00500CFC" w:rsidRPr="00397CDC" w:rsidRDefault="00500CFC" w:rsidP="002B1E08">
            <w:pPr>
              <w:spacing w:after="160"/>
              <w:rPr>
                <w:rFonts w:ascii="Times New Roman" w:hAnsi="Times New Roman" w:cs="Times New Roman"/>
                <w:sz w:val="24"/>
              </w:rPr>
              <w:pPrChange w:id="178" w:author="Liu, Luyu" w:date="2020-06-02T11:18:00Z">
                <w:pPr>
                  <w:spacing w:after="160"/>
                </w:pPr>
              </w:pPrChange>
            </w:pPr>
            <w:r w:rsidRPr="00397CDC">
              <w:rPr>
                <w:rFonts w:ascii="Times New Roman" w:hAnsi="Times New Roman" w:cs="Times New Roman"/>
                <w:sz w:val="24"/>
              </w:rPr>
              <w:t>1.21</w:t>
            </w:r>
          </w:p>
        </w:tc>
        <w:tc>
          <w:tcPr>
            <w:tcW w:w="1345" w:type="dxa"/>
          </w:tcPr>
          <w:p w14:paraId="215D2FBA" w14:textId="77777777" w:rsidR="00500CFC" w:rsidRPr="00397CDC" w:rsidRDefault="00500CFC" w:rsidP="002B1E08">
            <w:pPr>
              <w:spacing w:after="160"/>
              <w:rPr>
                <w:rFonts w:ascii="Times New Roman" w:hAnsi="Times New Roman" w:cs="Times New Roman"/>
                <w:sz w:val="24"/>
              </w:rPr>
              <w:pPrChange w:id="179" w:author="Liu, Luyu" w:date="2020-06-02T11:18:00Z">
                <w:pPr>
                  <w:spacing w:after="160"/>
                </w:pPr>
              </w:pPrChange>
            </w:pPr>
            <w:r w:rsidRPr="00397CDC">
              <w:rPr>
                <w:rFonts w:ascii="Times New Roman" w:hAnsi="Times New Roman" w:cs="Times New Roman"/>
                <w:sz w:val="24"/>
              </w:rPr>
              <w:t>0.063</w:t>
            </w:r>
          </w:p>
        </w:tc>
      </w:tr>
      <w:tr w:rsidR="00500CFC" w:rsidRPr="00D22632" w14:paraId="5AD0A95D" w14:textId="77777777" w:rsidTr="00497A43">
        <w:trPr>
          <w:trHeight w:val="233"/>
        </w:trPr>
        <w:tc>
          <w:tcPr>
            <w:tcW w:w="2154" w:type="dxa"/>
            <w:noWrap/>
            <w:hideMark/>
          </w:tcPr>
          <w:p w14:paraId="109FC7D3" w14:textId="77777777" w:rsidR="00500CFC" w:rsidRPr="00397CDC" w:rsidRDefault="00500CFC" w:rsidP="002B1E08">
            <w:pPr>
              <w:spacing w:after="160"/>
              <w:rPr>
                <w:rFonts w:ascii="Times New Roman" w:hAnsi="Times New Roman" w:cs="Times New Roman"/>
                <w:sz w:val="24"/>
              </w:rPr>
              <w:pPrChange w:id="180" w:author="Liu, Luyu" w:date="2020-06-02T11:18:00Z">
                <w:pPr>
                  <w:spacing w:after="160"/>
                </w:pPr>
              </w:pPrChange>
            </w:pPr>
            <w:r w:rsidRPr="00397CDC">
              <w:rPr>
                <w:rFonts w:ascii="Times New Roman" w:hAnsi="Times New Roman" w:cs="Times New Roman"/>
                <w:sz w:val="24"/>
              </w:rPr>
              <w:t>Ratio of African American population</w:t>
            </w:r>
          </w:p>
        </w:tc>
        <w:tc>
          <w:tcPr>
            <w:tcW w:w="1351" w:type="dxa"/>
            <w:noWrap/>
            <w:hideMark/>
          </w:tcPr>
          <w:p w14:paraId="5CC199AE" w14:textId="77777777" w:rsidR="00500CFC" w:rsidRPr="00397CDC" w:rsidRDefault="00500CFC" w:rsidP="002B1E08">
            <w:pPr>
              <w:spacing w:after="160"/>
              <w:rPr>
                <w:rFonts w:ascii="Times New Roman" w:hAnsi="Times New Roman" w:cs="Times New Roman"/>
                <w:sz w:val="24"/>
              </w:rPr>
              <w:pPrChange w:id="181" w:author="Liu, Luyu" w:date="2020-06-02T11:18:00Z">
                <w:pPr>
                  <w:spacing w:after="160"/>
                </w:pPr>
              </w:pPrChange>
            </w:pPr>
            <w:r w:rsidRPr="00397CDC">
              <w:rPr>
                <w:rFonts w:ascii="Times New Roman" w:hAnsi="Times New Roman" w:cs="Times New Roman"/>
                <w:sz w:val="24"/>
              </w:rPr>
              <w:t>0.412221</w:t>
            </w:r>
          </w:p>
        </w:tc>
        <w:tc>
          <w:tcPr>
            <w:tcW w:w="1170" w:type="dxa"/>
            <w:noWrap/>
            <w:hideMark/>
          </w:tcPr>
          <w:p w14:paraId="0A31929D" w14:textId="77777777" w:rsidR="00500CFC" w:rsidRPr="00397CDC" w:rsidRDefault="00500CFC" w:rsidP="002B1E08">
            <w:pPr>
              <w:spacing w:after="160"/>
              <w:rPr>
                <w:rFonts w:ascii="Times New Roman" w:hAnsi="Times New Roman" w:cs="Times New Roman"/>
                <w:sz w:val="24"/>
              </w:rPr>
              <w:pPrChange w:id="182" w:author="Liu, Luyu" w:date="2020-06-02T11:18:00Z">
                <w:pPr>
                  <w:spacing w:after="160"/>
                </w:pPr>
              </w:pPrChange>
            </w:pPr>
            <w:r w:rsidRPr="00397CDC">
              <w:rPr>
                <w:rFonts w:ascii="Times New Roman" w:hAnsi="Times New Roman" w:cs="Times New Roman"/>
                <w:sz w:val="24"/>
              </w:rPr>
              <w:t>0.075941</w:t>
            </w:r>
          </w:p>
        </w:tc>
        <w:tc>
          <w:tcPr>
            <w:tcW w:w="990" w:type="dxa"/>
            <w:noWrap/>
            <w:hideMark/>
          </w:tcPr>
          <w:p w14:paraId="2AD241D1" w14:textId="77777777" w:rsidR="00500CFC" w:rsidRPr="00397CDC" w:rsidRDefault="00500CFC" w:rsidP="002B1E08">
            <w:pPr>
              <w:spacing w:after="160"/>
              <w:rPr>
                <w:rFonts w:ascii="Times New Roman" w:hAnsi="Times New Roman" w:cs="Times New Roman"/>
                <w:sz w:val="24"/>
              </w:rPr>
              <w:pPrChange w:id="183" w:author="Liu, Luyu" w:date="2020-06-02T11:18:00Z">
                <w:pPr>
                  <w:spacing w:after="160"/>
                </w:pPr>
              </w:pPrChange>
            </w:pPr>
            <w:r w:rsidRPr="00397CDC">
              <w:rPr>
                <w:rFonts w:ascii="Times New Roman" w:hAnsi="Times New Roman" w:cs="Times New Roman"/>
                <w:sz w:val="24"/>
              </w:rPr>
              <w:t>5.428</w:t>
            </w:r>
          </w:p>
        </w:tc>
        <w:tc>
          <w:tcPr>
            <w:tcW w:w="1170" w:type="dxa"/>
            <w:noWrap/>
            <w:hideMark/>
          </w:tcPr>
          <w:p w14:paraId="5F33ABEA" w14:textId="77777777" w:rsidR="00500CFC" w:rsidRPr="00397CDC" w:rsidRDefault="00500CFC" w:rsidP="002B1E08">
            <w:pPr>
              <w:spacing w:after="160"/>
              <w:rPr>
                <w:rFonts w:ascii="Times New Roman" w:hAnsi="Times New Roman" w:cs="Times New Roman"/>
                <w:sz w:val="24"/>
              </w:rPr>
              <w:pPrChange w:id="184" w:author="Liu, Luyu" w:date="2020-06-02T11:18:00Z">
                <w:pPr>
                  <w:spacing w:after="160"/>
                </w:pPr>
              </w:pPrChange>
            </w:pPr>
            <w:r w:rsidRPr="00397CDC">
              <w:rPr>
                <w:rFonts w:ascii="Times New Roman" w:hAnsi="Times New Roman" w:cs="Times New Roman"/>
                <w:sz w:val="24"/>
              </w:rPr>
              <w:t>3.53E-07</w:t>
            </w:r>
          </w:p>
        </w:tc>
        <w:tc>
          <w:tcPr>
            <w:tcW w:w="1170" w:type="dxa"/>
          </w:tcPr>
          <w:p w14:paraId="5C572AAA" w14:textId="77777777" w:rsidR="00500CFC" w:rsidRPr="00397CDC" w:rsidRDefault="00500CFC" w:rsidP="002B1E08">
            <w:pPr>
              <w:spacing w:after="160"/>
              <w:rPr>
                <w:rFonts w:ascii="Times New Roman" w:hAnsi="Times New Roman" w:cs="Times New Roman"/>
                <w:sz w:val="24"/>
              </w:rPr>
              <w:pPrChange w:id="185" w:author="Liu, Luyu" w:date="2020-06-02T11:18:00Z">
                <w:pPr>
                  <w:spacing w:after="160"/>
                </w:pPr>
              </w:pPrChange>
            </w:pPr>
            <w:r w:rsidRPr="00397CDC">
              <w:rPr>
                <w:rFonts w:ascii="Times New Roman" w:hAnsi="Times New Roman" w:cs="Times New Roman"/>
                <w:sz w:val="24"/>
              </w:rPr>
              <w:t>1.08</w:t>
            </w:r>
          </w:p>
        </w:tc>
        <w:tc>
          <w:tcPr>
            <w:tcW w:w="1345" w:type="dxa"/>
          </w:tcPr>
          <w:p w14:paraId="170CA2DD" w14:textId="77777777" w:rsidR="00500CFC" w:rsidRPr="00397CDC" w:rsidRDefault="00500CFC" w:rsidP="002B1E08">
            <w:pPr>
              <w:spacing w:after="160"/>
              <w:rPr>
                <w:rFonts w:ascii="Times New Roman" w:hAnsi="Times New Roman" w:cs="Times New Roman"/>
                <w:sz w:val="24"/>
              </w:rPr>
              <w:pPrChange w:id="186" w:author="Liu, Luyu" w:date="2020-06-02T11:18:00Z">
                <w:pPr>
                  <w:spacing w:after="160"/>
                </w:pPr>
              </w:pPrChange>
            </w:pPr>
            <w:r w:rsidRPr="00397CDC">
              <w:rPr>
                <w:rFonts w:ascii="Times New Roman" w:hAnsi="Times New Roman" w:cs="Times New Roman"/>
                <w:sz w:val="24"/>
              </w:rPr>
              <w:t>0.17</w:t>
            </w:r>
          </w:p>
        </w:tc>
      </w:tr>
      <w:tr w:rsidR="00500CFC" w:rsidRPr="00D22632" w14:paraId="67ADE8BB" w14:textId="77777777" w:rsidTr="00497A43">
        <w:trPr>
          <w:trHeight w:val="233"/>
        </w:trPr>
        <w:tc>
          <w:tcPr>
            <w:tcW w:w="2154" w:type="dxa"/>
            <w:noWrap/>
            <w:hideMark/>
          </w:tcPr>
          <w:p w14:paraId="11FE2DA7" w14:textId="77777777" w:rsidR="00500CFC" w:rsidRPr="00397CDC" w:rsidRDefault="00500CFC" w:rsidP="002B1E08">
            <w:pPr>
              <w:spacing w:after="160"/>
              <w:rPr>
                <w:rFonts w:ascii="Times New Roman" w:hAnsi="Times New Roman" w:cs="Times New Roman"/>
                <w:sz w:val="24"/>
              </w:rPr>
              <w:pPrChange w:id="187" w:author="Liu, Luyu" w:date="2020-06-02T11:18:00Z">
                <w:pPr>
                  <w:spacing w:after="160"/>
                </w:pPr>
              </w:pPrChange>
            </w:pPr>
            <w:r w:rsidRPr="00397CDC">
              <w:rPr>
                <w:rFonts w:ascii="Times New Roman" w:hAnsi="Times New Roman" w:cs="Times New Roman"/>
                <w:sz w:val="24"/>
              </w:rPr>
              <w:t>Ratio of population over 45 years old</w:t>
            </w:r>
          </w:p>
        </w:tc>
        <w:tc>
          <w:tcPr>
            <w:tcW w:w="1351" w:type="dxa"/>
            <w:noWrap/>
            <w:hideMark/>
          </w:tcPr>
          <w:p w14:paraId="5F2A237A" w14:textId="77777777" w:rsidR="00500CFC" w:rsidRPr="00397CDC" w:rsidRDefault="00500CFC" w:rsidP="002B1E08">
            <w:pPr>
              <w:spacing w:after="160"/>
              <w:rPr>
                <w:rFonts w:ascii="Times New Roman" w:hAnsi="Times New Roman" w:cs="Times New Roman"/>
                <w:sz w:val="24"/>
              </w:rPr>
              <w:pPrChange w:id="188" w:author="Liu, Luyu" w:date="2020-06-02T11:18:00Z">
                <w:pPr>
                  <w:spacing w:after="160"/>
                </w:pPr>
              </w:pPrChange>
            </w:pPr>
            <w:r w:rsidRPr="00397CDC">
              <w:rPr>
                <w:rFonts w:ascii="Times New Roman" w:hAnsi="Times New Roman" w:cs="Times New Roman"/>
                <w:sz w:val="24"/>
              </w:rPr>
              <w:t>0.856343</w:t>
            </w:r>
          </w:p>
        </w:tc>
        <w:tc>
          <w:tcPr>
            <w:tcW w:w="1170" w:type="dxa"/>
            <w:noWrap/>
            <w:hideMark/>
          </w:tcPr>
          <w:p w14:paraId="6E9FE7EB" w14:textId="77777777" w:rsidR="00500CFC" w:rsidRPr="00397CDC" w:rsidRDefault="00500CFC" w:rsidP="002B1E08">
            <w:pPr>
              <w:spacing w:after="160"/>
              <w:rPr>
                <w:rFonts w:ascii="Times New Roman" w:hAnsi="Times New Roman" w:cs="Times New Roman"/>
                <w:sz w:val="24"/>
              </w:rPr>
              <w:pPrChange w:id="189" w:author="Liu, Luyu" w:date="2020-06-02T11:18:00Z">
                <w:pPr>
                  <w:spacing w:after="160"/>
                </w:pPr>
              </w:pPrChange>
            </w:pPr>
            <w:r w:rsidRPr="00397CDC">
              <w:rPr>
                <w:rFonts w:ascii="Times New Roman" w:hAnsi="Times New Roman" w:cs="Times New Roman"/>
                <w:sz w:val="24"/>
              </w:rPr>
              <w:t>0.264103</w:t>
            </w:r>
          </w:p>
        </w:tc>
        <w:tc>
          <w:tcPr>
            <w:tcW w:w="990" w:type="dxa"/>
            <w:noWrap/>
            <w:hideMark/>
          </w:tcPr>
          <w:p w14:paraId="07911218" w14:textId="77777777" w:rsidR="00500CFC" w:rsidRPr="00397CDC" w:rsidRDefault="00500CFC" w:rsidP="002B1E08">
            <w:pPr>
              <w:spacing w:after="160"/>
              <w:rPr>
                <w:rFonts w:ascii="Times New Roman" w:hAnsi="Times New Roman" w:cs="Times New Roman"/>
                <w:sz w:val="24"/>
              </w:rPr>
              <w:pPrChange w:id="190" w:author="Liu, Luyu" w:date="2020-06-02T11:18:00Z">
                <w:pPr>
                  <w:spacing w:after="160"/>
                </w:pPr>
              </w:pPrChange>
            </w:pPr>
            <w:r w:rsidRPr="00397CDC">
              <w:rPr>
                <w:rFonts w:ascii="Times New Roman" w:hAnsi="Times New Roman" w:cs="Times New Roman"/>
                <w:sz w:val="24"/>
              </w:rPr>
              <w:t>3.242</w:t>
            </w:r>
          </w:p>
        </w:tc>
        <w:tc>
          <w:tcPr>
            <w:tcW w:w="1170" w:type="dxa"/>
            <w:noWrap/>
            <w:hideMark/>
          </w:tcPr>
          <w:p w14:paraId="636FCF99" w14:textId="77777777" w:rsidR="00500CFC" w:rsidRPr="00397CDC" w:rsidRDefault="00500CFC" w:rsidP="002B1E08">
            <w:pPr>
              <w:spacing w:after="160"/>
              <w:rPr>
                <w:rFonts w:ascii="Times New Roman" w:hAnsi="Times New Roman" w:cs="Times New Roman"/>
                <w:sz w:val="24"/>
              </w:rPr>
              <w:pPrChange w:id="191" w:author="Liu, Luyu" w:date="2020-06-02T11:18:00Z">
                <w:pPr>
                  <w:spacing w:after="160"/>
                </w:pPr>
              </w:pPrChange>
            </w:pPr>
            <w:r w:rsidRPr="00397CDC">
              <w:rPr>
                <w:rFonts w:ascii="Times New Roman" w:hAnsi="Times New Roman" w:cs="Times New Roman"/>
                <w:sz w:val="24"/>
              </w:rPr>
              <w:t>0.00158</w:t>
            </w:r>
          </w:p>
        </w:tc>
        <w:tc>
          <w:tcPr>
            <w:tcW w:w="1170" w:type="dxa"/>
          </w:tcPr>
          <w:p w14:paraId="537C1937" w14:textId="77777777" w:rsidR="00500CFC" w:rsidRPr="00397CDC" w:rsidRDefault="00500CFC" w:rsidP="002B1E08">
            <w:pPr>
              <w:spacing w:after="160"/>
              <w:rPr>
                <w:rFonts w:ascii="Times New Roman" w:hAnsi="Times New Roman" w:cs="Times New Roman"/>
                <w:sz w:val="24"/>
              </w:rPr>
              <w:pPrChange w:id="192" w:author="Liu, Luyu" w:date="2020-06-02T11:18:00Z">
                <w:pPr>
                  <w:spacing w:after="160"/>
                </w:pPr>
              </w:pPrChange>
            </w:pPr>
            <w:r w:rsidRPr="00397CDC">
              <w:rPr>
                <w:rFonts w:ascii="Times New Roman" w:hAnsi="Times New Roman" w:cs="Times New Roman"/>
                <w:sz w:val="24"/>
              </w:rPr>
              <w:t>1.05</w:t>
            </w:r>
          </w:p>
        </w:tc>
        <w:tc>
          <w:tcPr>
            <w:tcW w:w="1345" w:type="dxa"/>
          </w:tcPr>
          <w:p w14:paraId="5AE03DC1" w14:textId="77777777" w:rsidR="00500CFC" w:rsidRPr="00397CDC" w:rsidRDefault="00500CFC" w:rsidP="002B1E08">
            <w:pPr>
              <w:spacing w:after="160"/>
              <w:rPr>
                <w:rFonts w:ascii="Times New Roman" w:hAnsi="Times New Roman" w:cs="Times New Roman"/>
                <w:sz w:val="24"/>
              </w:rPr>
              <w:pPrChange w:id="193" w:author="Liu, Luyu" w:date="2020-06-02T11:18:00Z">
                <w:pPr>
                  <w:spacing w:after="160"/>
                </w:pPr>
              </w:pPrChange>
            </w:pPr>
            <w:r w:rsidRPr="00397CDC">
              <w:rPr>
                <w:rFonts w:ascii="Times New Roman" w:hAnsi="Times New Roman" w:cs="Times New Roman"/>
                <w:sz w:val="24"/>
              </w:rPr>
              <w:t>0.061</w:t>
            </w:r>
          </w:p>
        </w:tc>
      </w:tr>
      <w:tr w:rsidR="00500CFC" w:rsidRPr="00D22632" w14:paraId="236521E6" w14:textId="77777777" w:rsidTr="00497A43">
        <w:trPr>
          <w:trHeight w:val="233"/>
        </w:trPr>
        <w:tc>
          <w:tcPr>
            <w:tcW w:w="2154" w:type="dxa"/>
            <w:noWrap/>
          </w:tcPr>
          <w:p w14:paraId="15C6430D" w14:textId="77777777" w:rsidR="00500CFC" w:rsidRPr="00397CDC" w:rsidRDefault="00500CFC" w:rsidP="002B1E08">
            <w:pPr>
              <w:spacing w:after="160"/>
              <w:rPr>
                <w:rFonts w:ascii="Times New Roman" w:hAnsi="Times New Roman" w:cs="Times New Roman"/>
                <w:sz w:val="24"/>
              </w:rPr>
              <w:pPrChange w:id="194" w:author="Liu, Luyu" w:date="2020-06-02T11:18:00Z">
                <w:pPr>
                  <w:spacing w:after="160"/>
                </w:pPr>
              </w:pPrChange>
            </w:pPr>
            <w:r w:rsidRPr="00397CDC">
              <w:rPr>
                <w:rFonts w:ascii="Times New Roman" w:hAnsi="Times New Roman" w:cs="Times New Roman"/>
                <w:sz w:val="24"/>
              </w:rPr>
              <w:t>Google search trend index</w:t>
            </w:r>
          </w:p>
        </w:tc>
        <w:tc>
          <w:tcPr>
            <w:tcW w:w="1351" w:type="dxa"/>
            <w:noWrap/>
          </w:tcPr>
          <w:p w14:paraId="7206F986" w14:textId="77777777" w:rsidR="00500CFC" w:rsidRPr="00397CDC" w:rsidRDefault="00500CFC" w:rsidP="002B1E08">
            <w:pPr>
              <w:spacing w:after="160"/>
              <w:rPr>
                <w:rFonts w:ascii="Times New Roman" w:hAnsi="Times New Roman" w:cs="Times New Roman"/>
                <w:sz w:val="24"/>
              </w:rPr>
              <w:pPrChange w:id="195" w:author="Liu, Luyu" w:date="2020-06-02T11:18:00Z">
                <w:pPr>
                  <w:spacing w:after="160"/>
                </w:pPr>
              </w:pPrChange>
            </w:pPr>
            <w:r w:rsidRPr="00397CDC">
              <w:rPr>
                <w:rFonts w:ascii="Times New Roman" w:hAnsi="Times New Roman" w:cs="Times New Roman"/>
                <w:sz w:val="24"/>
              </w:rPr>
              <w:t>-0.00502</w:t>
            </w:r>
          </w:p>
        </w:tc>
        <w:tc>
          <w:tcPr>
            <w:tcW w:w="1170" w:type="dxa"/>
            <w:noWrap/>
          </w:tcPr>
          <w:p w14:paraId="109F858A" w14:textId="77777777" w:rsidR="00500CFC" w:rsidRPr="00397CDC" w:rsidRDefault="00500CFC" w:rsidP="002B1E08">
            <w:pPr>
              <w:spacing w:after="160"/>
              <w:rPr>
                <w:rFonts w:ascii="Times New Roman" w:hAnsi="Times New Roman" w:cs="Times New Roman"/>
                <w:sz w:val="24"/>
              </w:rPr>
              <w:pPrChange w:id="196" w:author="Liu, Luyu" w:date="2020-06-02T11:18:00Z">
                <w:pPr>
                  <w:spacing w:after="160"/>
                </w:pPr>
              </w:pPrChange>
            </w:pPr>
            <w:r w:rsidRPr="00397CDC">
              <w:rPr>
                <w:rFonts w:ascii="Times New Roman" w:hAnsi="Times New Roman" w:cs="Times New Roman"/>
                <w:sz w:val="24"/>
              </w:rPr>
              <w:t>0.00197</w:t>
            </w:r>
          </w:p>
        </w:tc>
        <w:tc>
          <w:tcPr>
            <w:tcW w:w="990" w:type="dxa"/>
            <w:noWrap/>
          </w:tcPr>
          <w:p w14:paraId="52D2BC59" w14:textId="77777777" w:rsidR="00500CFC" w:rsidRPr="00397CDC" w:rsidRDefault="00500CFC" w:rsidP="002B1E08">
            <w:pPr>
              <w:spacing w:after="160"/>
              <w:rPr>
                <w:rFonts w:ascii="Times New Roman" w:hAnsi="Times New Roman" w:cs="Times New Roman"/>
                <w:sz w:val="24"/>
              </w:rPr>
              <w:pPrChange w:id="197" w:author="Liu, Luyu" w:date="2020-06-02T11:18:00Z">
                <w:pPr>
                  <w:spacing w:after="160"/>
                </w:pPr>
              </w:pPrChange>
            </w:pPr>
            <w:r w:rsidRPr="00397CDC">
              <w:rPr>
                <w:rFonts w:ascii="Times New Roman" w:hAnsi="Times New Roman" w:cs="Times New Roman"/>
                <w:sz w:val="24"/>
              </w:rPr>
              <w:t>-2.55</w:t>
            </w:r>
          </w:p>
        </w:tc>
        <w:tc>
          <w:tcPr>
            <w:tcW w:w="1170" w:type="dxa"/>
            <w:noWrap/>
          </w:tcPr>
          <w:p w14:paraId="79908B87" w14:textId="77777777" w:rsidR="00500CFC" w:rsidRPr="00397CDC" w:rsidRDefault="00500CFC" w:rsidP="002B1E08">
            <w:pPr>
              <w:spacing w:after="160"/>
              <w:rPr>
                <w:rFonts w:ascii="Times New Roman" w:hAnsi="Times New Roman" w:cs="Times New Roman"/>
                <w:sz w:val="24"/>
              </w:rPr>
              <w:pPrChange w:id="198" w:author="Liu, Luyu" w:date="2020-06-02T11:18:00Z">
                <w:pPr>
                  <w:spacing w:after="160"/>
                </w:pPr>
              </w:pPrChange>
            </w:pPr>
            <w:r w:rsidRPr="00397CDC">
              <w:rPr>
                <w:rFonts w:ascii="Times New Roman" w:hAnsi="Times New Roman" w:cs="Times New Roman"/>
                <w:sz w:val="24"/>
              </w:rPr>
              <w:t>0.01217</w:t>
            </w:r>
          </w:p>
        </w:tc>
        <w:tc>
          <w:tcPr>
            <w:tcW w:w="1170" w:type="dxa"/>
          </w:tcPr>
          <w:p w14:paraId="3945BB25" w14:textId="77777777" w:rsidR="00500CFC" w:rsidRPr="00397CDC" w:rsidRDefault="00500CFC" w:rsidP="002B1E08">
            <w:pPr>
              <w:spacing w:after="160"/>
              <w:rPr>
                <w:rFonts w:ascii="Times New Roman" w:hAnsi="Times New Roman" w:cs="Times New Roman"/>
                <w:sz w:val="24"/>
              </w:rPr>
              <w:pPrChange w:id="199" w:author="Liu, Luyu" w:date="2020-06-02T11:18:00Z">
                <w:pPr>
                  <w:spacing w:after="160"/>
                </w:pPr>
              </w:pPrChange>
            </w:pPr>
            <w:r w:rsidRPr="00397CDC">
              <w:rPr>
                <w:rFonts w:ascii="Times New Roman" w:hAnsi="Times New Roman" w:cs="Times New Roman"/>
                <w:sz w:val="24"/>
              </w:rPr>
              <w:t>1.21</w:t>
            </w:r>
          </w:p>
        </w:tc>
        <w:tc>
          <w:tcPr>
            <w:tcW w:w="1345" w:type="dxa"/>
          </w:tcPr>
          <w:p w14:paraId="43295315" w14:textId="77777777" w:rsidR="00500CFC" w:rsidRPr="00397CDC" w:rsidRDefault="00500CFC" w:rsidP="002B1E08">
            <w:pPr>
              <w:spacing w:after="160"/>
              <w:rPr>
                <w:rFonts w:ascii="Times New Roman" w:hAnsi="Times New Roman" w:cs="Times New Roman"/>
                <w:sz w:val="24"/>
              </w:rPr>
              <w:pPrChange w:id="200" w:author="Liu, Luyu" w:date="2020-06-02T11:18:00Z">
                <w:pPr>
                  <w:spacing w:after="160"/>
                </w:pPr>
              </w:pPrChange>
            </w:pPr>
            <w:r w:rsidRPr="00397CDC">
              <w:rPr>
                <w:rFonts w:ascii="Times New Roman" w:hAnsi="Times New Roman" w:cs="Times New Roman"/>
                <w:sz w:val="24"/>
              </w:rPr>
              <w:t>0.037</w:t>
            </w:r>
          </w:p>
        </w:tc>
      </w:tr>
    </w:tbl>
    <w:p w14:paraId="79D24327" w14:textId="77777777" w:rsidR="00500CFC" w:rsidRDefault="00500CFC" w:rsidP="001B1223">
      <w:pPr>
        <w:spacing w:line="480" w:lineRule="auto"/>
        <w:jc w:val="center"/>
        <w:rPr>
          <w:rFonts w:ascii="Times New Roman" w:hAnsi="Times New Roman" w:cs="Times New Roman"/>
          <w:sz w:val="24"/>
        </w:rPr>
        <w:pPrChange w:id="201" w:author="Liu, Luyu" w:date="2020-06-02T11:17:00Z">
          <w:pPr>
            <w:spacing w:line="480" w:lineRule="auto"/>
            <w:jc w:val="center"/>
          </w:pPr>
        </w:pPrChange>
      </w:pPr>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r w:rsidRPr="00924837">
        <w:rPr>
          <w:rFonts w:ascii="Times New Roman" w:hAnsi="Times New Roman" w:cs="Times New Roman"/>
          <w:sz w:val="24"/>
        </w:rPr>
        <w:t xml:space="preserve">: </w:t>
      </w:r>
      <w:r>
        <w:rPr>
          <w:rFonts w:ascii="Times New Roman" w:hAnsi="Times New Roman" w:cs="Times New Roman"/>
          <w:sz w:val="24"/>
        </w:rPr>
        <w:t>R</w:t>
      </w:r>
      <w:r w:rsidRPr="00924837">
        <w:rPr>
          <w:rFonts w:ascii="Times New Roman" w:hAnsi="Times New Roman" w:cs="Times New Roman"/>
          <w:sz w:val="24"/>
        </w:rPr>
        <w:t>esults</w:t>
      </w:r>
      <w:r>
        <w:rPr>
          <w:rFonts w:ascii="Times New Roman" w:hAnsi="Times New Roman" w:cs="Times New Roman"/>
          <w:sz w:val="24"/>
        </w:rPr>
        <w:t xml:space="preserve"> from regression analysis of floor values with socio-economic and awareness indicators </w:t>
      </w:r>
    </w:p>
    <w:p w14:paraId="12671DC4" w14:textId="77777777" w:rsidR="00500CFC" w:rsidRDefault="00500CFC" w:rsidP="001B1223">
      <w:pPr>
        <w:spacing w:line="480" w:lineRule="auto"/>
        <w:ind w:firstLine="720"/>
        <w:rPr>
          <w:rFonts w:ascii="Times New Roman" w:hAnsi="Times New Roman" w:cs="Times New Roman"/>
          <w:sz w:val="24"/>
        </w:rPr>
        <w:pPrChange w:id="202" w:author="Liu, Luyu" w:date="2020-06-02T11:17:00Z">
          <w:pPr>
            <w:spacing w:line="480" w:lineRule="auto"/>
            <w:ind w:firstLine="720"/>
          </w:pPr>
        </w:pPrChange>
      </w:pPr>
    </w:p>
    <w:p w14:paraId="18ED9F94" w14:textId="77777777" w:rsidR="00500CFC" w:rsidRPr="009457DC" w:rsidRDefault="00500CFC" w:rsidP="001B1223">
      <w:pPr>
        <w:pStyle w:val="ListParagraph"/>
        <w:numPr>
          <w:ilvl w:val="2"/>
          <w:numId w:val="2"/>
        </w:numPr>
        <w:spacing w:line="480" w:lineRule="auto"/>
        <w:jc w:val="both"/>
        <w:rPr>
          <w:rFonts w:ascii="Times New Roman" w:hAnsi="Times New Roman" w:cs="Times New Roman"/>
          <w:sz w:val="24"/>
        </w:rPr>
        <w:pPrChange w:id="203" w:author="Liu, Luyu" w:date="2020-06-02T11:17:00Z">
          <w:pPr>
            <w:pStyle w:val="ListParagraph"/>
            <w:numPr>
              <w:ilvl w:val="2"/>
              <w:numId w:val="2"/>
            </w:numPr>
            <w:spacing w:line="480" w:lineRule="auto"/>
            <w:ind w:hanging="720"/>
            <w:jc w:val="both"/>
          </w:pPr>
        </w:pPrChange>
      </w:pPr>
      <w:r w:rsidRPr="009457DC">
        <w:rPr>
          <w:rFonts w:ascii="Times New Roman" w:hAnsi="Times New Roman" w:cs="Times New Roman"/>
          <w:sz w:val="24"/>
        </w:rPr>
        <w:t>Population with non-physical occupations</w:t>
      </w:r>
    </w:p>
    <w:p w14:paraId="6F0FAD28" w14:textId="77777777" w:rsidR="00500CFC" w:rsidRDefault="00500CFC" w:rsidP="001B1223">
      <w:pPr>
        <w:spacing w:line="480" w:lineRule="auto"/>
        <w:jc w:val="both"/>
        <w:rPr>
          <w:rFonts w:ascii="Times New Roman" w:hAnsi="Times New Roman" w:cs="Times New Roman"/>
          <w:sz w:val="24"/>
        </w:rPr>
        <w:pPrChange w:id="204" w:author="Liu, Luyu" w:date="2020-06-02T11:17:00Z">
          <w:pPr>
            <w:spacing w:line="480" w:lineRule="auto"/>
            <w:jc w:val="both"/>
          </w:pPr>
        </w:pPrChange>
      </w:pPr>
      <w:r>
        <w:rPr>
          <w:rFonts w:ascii="Times New Roman" w:hAnsi="Times New Roman" w:cs="Times New Roman"/>
          <w:sz w:val="24"/>
        </w:rPr>
        <w:lastRenderedPageBreak/>
        <w:t>The results confirm the hypothesis that greater decreases in transit demand are associated with a higher percentage of people with non-physical occupations. People who can work at home avoid public transit; people who cannot work at home and rely on public transit continue to use it.</w:t>
      </w:r>
    </w:p>
    <w:p w14:paraId="4772C0CE" w14:textId="5C2C4AAC" w:rsidR="00500CFC" w:rsidRDefault="00500CFC" w:rsidP="001B1223">
      <w:pPr>
        <w:spacing w:line="480" w:lineRule="auto"/>
        <w:ind w:firstLine="720"/>
        <w:jc w:val="both"/>
        <w:rPr>
          <w:rFonts w:ascii="Times New Roman" w:hAnsi="Times New Roman" w:cs="Times New Roman"/>
          <w:sz w:val="24"/>
        </w:rPr>
        <w:pPrChange w:id="205" w:author="Liu, Luyu" w:date="2020-06-02T11:17:00Z">
          <w:pPr>
            <w:spacing w:line="480" w:lineRule="auto"/>
            <w:ind w:firstLine="720"/>
            <w:jc w:val="both"/>
          </w:pPr>
        </w:pPrChange>
      </w:pPr>
      <w:r>
        <w:rPr>
          <w:rFonts w:ascii="Times New Roman" w:hAnsi="Times New Roman" w:cs="Times New Roman"/>
          <w:sz w:val="24"/>
        </w:rPr>
        <w:t xml:space="preserve">Although we did not include the Hispanic population indicator due to </w:t>
      </w:r>
      <w:proofErr w:type="spellStart"/>
      <w:r>
        <w:rPr>
          <w:rFonts w:ascii="Times New Roman" w:hAnsi="Times New Roman" w:cs="Times New Roman"/>
          <w:sz w:val="24"/>
        </w:rPr>
        <w:t>multicollinearity</w:t>
      </w:r>
      <w:proofErr w:type="spellEnd"/>
      <w:r>
        <w:rPr>
          <w:rFonts w:ascii="Times New Roman" w:hAnsi="Times New Roman" w:cs="Times New Roman"/>
          <w:sz w:val="24"/>
        </w:rPr>
        <w:t xml:space="preserve">, a very significant negative correlation between Hispanic population and population with non-physical occupations suggests vulnerability of Hispanic populations during this health crisis: if a city has a higher Hispanic population, it is likely for the city to have a higher floor value, which means more people use transit during the pandemic (presumably for work). This is also consistent with the occupation statistics: according to the labor force characteristics survey made by the US Bureau of Labor Statistics, the Hispanic population has the lowest percent (22%) of management, professional, and related occupations compared with White (41%), African American (31%), and Asian people (54%) in 2018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[36]</w:t>
      </w:r>
      <w:r>
        <w:rPr>
          <w:rFonts w:ascii="Times New Roman" w:hAnsi="Times New Roman" w:cs="Times New Roman"/>
          <w:sz w:val="24"/>
        </w:rPr>
        <w:fldChar w:fldCharType="end"/>
      </w:r>
      <w:r>
        <w:rPr>
          <w:rFonts w:ascii="Times New Roman" w:hAnsi="Times New Roman" w:cs="Times New Roman"/>
          <w:sz w:val="24"/>
        </w:rPr>
        <w:t xml:space="preserve">. </w:t>
      </w:r>
    </w:p>
    <w:p w14:paraId="185B809F" w14:textId="47D45B81" w:rsidR="00500CFC" w:rsidRDefault="00500CFC" w:rsidP="001B1223">
      <w:pPr>
        <w:spacing w:line="480" w:lineRule="auto"/>
        <w:jc w:val="both"/>
        <w:rPr>
          <w:rFonts w:ascii="Times New Roman" w:hAnsi="Times New Roman" w:cs="Times New Roman"/>
          <w:sz w:val="24"/>
        </w:rPr>
        <w:pPrChange w:id="206" w:author="Liu, Luyu" w:date="2020-06-02T11:17:00Z">
          <w:pPr>
            <w:spacing w:line="480" w:lineRule="auto"/>
            <w:jc w:val="both"/>
          </w:pPr>
        </w:pPrChange>
      </w:pPr>
      <w:r>
        <w:rPr>
          <w:rFonts w:ascii="Times New Roman" w:hAnsi="Times New Roman" w:cs="Times New Roman"/>
          <w:sz w:val="24"/>
        </w:rPr>
        <w:tab/>
        <w:t>These results are also supported by user surveys conducted by Transit app in April 2020</w:t>
      </w:r>
      <w:r>
        <w:rPr>
          <w:rFonts w:ascii="Times New Roman" w:hAnsi="Times New Roman" w:cs="Times New Roman" w:hint="eastAsia"/>
          <w:sz w:val="24"/>
        </w:rPr>
        <w:t xml:space="preserve">. </w:t>
      </w:r>
      <w:r>
        <w:rPr>
          <w:rFonts w:ascii="Times New Roman" w:hAnsi="Times New Roman" w:cs="Times New Roman"/>
          <w:sz w:val="24"/>
        </w:rPr>
        <w:t xml:space="preserve">According to the survey results, 92% of all the surveyed users reported that they still use public transit to commute to work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w:t>
      </w:r>
      <w:commentRangeStart w:id="207"/>
      <w:r>
        <w:rPr>
          <w:rFonts w:ascii="Times New Roman" w:hAnsi="Times New Roman" w:cs="Times New Roman"/>
          <w:sz w:val="24"/>
        </w:rPr>
        <w:t>Meanwhile, the top-four occupation categories that are most likely to still using transit are production; installation, maintenance and repair; food preparation and serving related; and protective service.</w:t>
      </w:r>
      <w:commentRangeEnd w:id="207"/>
      <w:r>
        <w:rPr>
          <w:rStyle w:val="CommentReference"/>
        </w:rPr>
        <w:commentReference w:id="207"/>
      </w:r>
      <w:r>
        <w:rPr>
          <w:rFonts w:ascii="Times New Roman" w:hAnsi="Times New Roman" w:cs="Times New Roman"/>
          <w:sz w:val="24"/>
        </w:rPr>
        <w:t xml:space="preserve"> Although the categorizations of the survey and the ACS data are different, this is generally consistent with the non-physical occupation categories we derived from that data. </w:t>
      </w:r>
    </w:p>
    <w:p w14:paraId="096208D1" w14:textId="0E33D442" w:rsidR="00500CFC" w:rsidRDefault="00500CFC" w:rsidP="001B1223">
      <w:pPr>
        <w:spacing w:line="480" w:lineRule="auto"/>
        <w:ind w:firstLine="720"/>
        <w:jc w:val="both"/>
        <w:rPr>
          <w:rFonts w:ascii="Times New Roman" w:hAnsi="Times New Roman" w:cs="Times New Roman"/>
          <w:sz w:val="24"/>
        </w:rPr>
        <w:pPrChange w:id="208" w:author="Liu, Luyu" w:date="2020-06-02T11:17:00Z">
          <w:pPr>
            <w:spacing w:line="480" w:lineRule="auto"/>
            <w:ind w:firstLine="720"/>
            <w:jc w:val="both"/>
          </w:pPr>
        </w:pPrChange>
      </w:pPr>
      <w:r>
        <w:rPr>
          <w:rFonts w:ascii="Times New Roman" w:hAnsi="Times New Roman" w:cs="Times New Roman"/>
          <w:sz w:val="24"/>
        </w:rPr>
        <w:t xml:space="preserve">The Transit survey also indicates that Spanish speakers are more likely to continue using the Transit app for trip planning purposes: English-language users dropped 71% from early February while Spanish-language users dropped by 50% over the same time period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 xml:space="preserve">. The income correlation is also confirmed by the survey results: compared with the survey results </w:t>
      </w:r>
      <w:r>
        <w:rPr>
          <w:rFonts w:ascii="Times New Roman" w:hAnsi="Times New Roman" w:cs="Times New Roman"/>
          <w:sz w:val="24"/>
        </w:rPr>
        <w:lastRenderedPageBreak/>
        <w:t xml:space="preserve">conducted by American Public Transportation Association (APTA) in 2017, active users skew towards lower income brackets during the pandemic, especially for those whose annual income is less than $15000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 The survey results provide first-hand evidence and reaffirm the correlation results about the vulnerability of Hispanic population and low-income population.</w:t>
      </w:r>
    </w:p>
    <w:p w14:paraId="10F8DE1F" w14:textId="77777777" w:rsidR="00500CFC" w:rsidRDefault="00500CFC" w:rsidP="001B1223">
      <w:pPr>
        <w:spacing w:line="480" w:lineRule="auto"/>
        <w:rPr>
          <w:rFonts w:ascii="Times New Roman" w:hAnsi="Times New Roman" w:cs="Times New Roman"/>
          <w:sz w:val="24"/>
        </w:rPr>
        <w:pPrChange w:id="209" w:author="Liu, Luyu" w:date="2020-06-02T11:17:00Z">
          <w:pPr>
            <w:spacing w:line="480" w:lineRule="auto"/>
          </w:pPr>
        </w:pPrChange>
      </w:pPr>
    </w:p>
    <w:p w14:paraId="366DF479" w14:textId="77777777" w:rsidR="00500CFC" w:rsidRDefault="00500CFC" w:rsidP="001B1223">
      <w:pPr>
        <w:pStyle w:val="ListParagraph"/>
        <w:numPr>
          <w:ilvl w:val="2"/>
          <w:numId w:val="2"/>
        </w:numPr>
        <w:spacing w:line="480" w:lineRule="auto"/>
        <w:jc w:val="both"/>
        <w:rPr>
          <w:rFonts w:ascii="Times New Roman" w:hAnsi="Times New Roman" w:cs="Times New Roman"/>
          <w:sz w:val="24"/>
        </w:rPr>
        <w:pPrChange w:id="210" w:author="Liu, Luyu" w:date="2020-06-02T11:17:00Z">
          <w:pPr>
            <w:pStyle w:val="ListParagraph"/>
            <w:numPr>
              <w:ilvl w:val="2"/>
              <w:numId w:val="2"/>
            </w:numPr>
            <w:spacing w:line="480" w:lineRule="auto"/>
            <w:ind w:hanging="720"/>
            <w:jc w:val="both"/>
          </w:pPr>
        </w:pPrChange>
      </w:pPr>
      <w:r w:rsidRPr="009457DC">
        <w:rPr>
          <w:rFonts w:ascii="Times New Roman" w:hAnsi="Times New Roman" w:cs="Times New Roman"/>
          <w:sz w:val="24"/>
        </w:rPr>
        <w:t>Age</w:t>
      </w:r>
    </w:p>
    <w:p w14:paraId="33489C0D" w14:textId="090FF9EC" w:rsidR="00500CFC" w:rsidRDefault="00500CFC" w:rsidP="001B1223">
      <w:pPr>
        <w:spacing w:line="480" w:lineRule="auto"/>
        <w:jc w:val="both"/>
        <w:rPr>
          <w:rFonts w:ascii="Times New Roman" w:hAnsi="Times New Roman" w:cs="Times New Roman"/>
          <w:sz w:val="24"/>
        </w:rPr>
        <w:pPrChange w:id="211" w:author="Liu, Luyu" w:date="2020-06-02T11:17:00Z">
          <w:pPr>
            <w:spacing w:line="480" w:lineRule="auto"/>
            <w:jc w:val="both"/>
          </w:pPr>
        </w:pPrChange>
      </w:pPr>
      <w:r>
        <w:rPr>
          <w:rFonts w:ascii="Times New Roman" w:hAnsi="Times New Roman" w:cs="Times New Roman"/>
          <w:sz w:val="24"/>
        </w:rPr>
        <w:t xml:space="preserve">The ratio of the population over 45 years old is associated with higher floor values; older people in a community mean higher levels of continued transit use during the pandemic. </w:t>
      </w:r>
      <w:r>
        <w:rPr>
          <w:rFonts w:ascii="Times New Roman" w:hAnsi="Times New Roman" w:cs="Times New Roman" w:hint="eastAsia"/>
          <w:sz w:val="24"/>
        </w:rPr>
        <w:t>This</w:t>
      </w:r>
      <w:r>
        <w:rPr>
          <w:rFonts w:ascii="Times New Roman" w:hAnsi="Times New Roman" w:cs="Times New Roman"/>
          <w:sz w:val="24"/>
        </w:rPr>
        <w:t xml:space="preserve"> result is also supported by the Transit user survey. By comparing the users’ age composition in surveys conducted in September 2019 and April 2020, Transit found a drop in young people under 18 and between 25 to 44 years old; meanwhile, the relative ratio of people between 45 to 64 years old doubled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w:t>
      </w:r>
    </w:p>
    <w:p w14:paraId="03976D40" w14:textId="77777777" w:rsidR="00500CFC" w:rsidRDefault="00500CFC" w:rsidP="001B1223">
      <w:pPr>
        <w:spacing w:line="480" w:lineRule="auto"/>
        <w:rPr>
          <w:rFonts w:ascii="Times New Roman" w:hAnsi="Times New Roman" w:cs="Times New Roman"/>
          <w:sz w:val="24"/>
        </w:rPr>
        <w:pPrChange w:id="212" w:author="Liu, Luyu" w:date="2020-06-02T11:17:00Z">
          <w:pPr>
            <w:spacing w:line="480" w:lineRule="auto"/>
          </w:pPr>
        </w:pPrChange>
      </w:pPr>
    </w:p>
    <w:p w14:paraId="6346F183" w14:textId="77777777" w:rsidR="00500CFC" w:rsidRPr="009457DC" w:rsidRDefault="00500CFC" w:rsidP="001B1223">
      <w:pPr>
        <w:pStyle w:val="ListParagraph"/>
        <w:numPr>
          <w:ilvl w:val="2"/>
          <w:numId w:val="2"/>
        </w:numPr>
        <w:spacing w:line="480" w:lineRule="auto"/>
        <w:jc w:val="both"/>
        <w:rPr>
          <w:rFonts w:ascii="Times New Roman" w:hAnsi="Times New Roman" w:cs="Times New Roman"/>
          <w:sz w:val="24"/>
        </w:rPr>
        <w:pPrChange w:id="213" w:author="Liu, Luyu" w:date="2020-06-02T11:17:00Z">
          <w:pPr>
            <w:pStyle w:val="ListParagraph"/>
            <w:numPr>
              <w:ilvl w:val="2"/>
              <w:numId w:val="2"/>
            </w:numPr>
            <w:spacing w:line="480" w:lineRule="auto"/>
            <w:ind w:hanging="720"/>
            <w:jc w:val="both"/>
          </w:pPr>
        </w:pPrChange>
      </w:pPr>
      <w:r w:rsidRPr="009457DC">
        <w:rPr>
          <w:rFonts w:ascii="Times New Roman" w:hAnsi="Times New Roman" w:cs="Times New Roman"/>
          <w:sz w:val="24"/>
        </w:rPr>
        <w:t>African American</w:t>
      </w:r>
    </w:p>
    <w:p w14:paraId="33AC1073" w14:textId="67F3EF71" w:rsidR="00500CFC" w:rsidRDefault="00500CFC" w:rsidP="001B1223">
      <w:pPr>
        <w:spacing w:line="480" w:lineRule="auto"/>
        <w:jc w:val="both"/>
        <w:rPr>
          <w:rFonts w:ascii="Times New Roman" w:hAnsi="Times New Roman" w:cs="Times New Roman"/>
          <w:sz w:val="24"/>
        </w:rPr>
        <w:pPrChange w:id="214" w:author="Liu, Luyu" w:date="2020-06-02T11:17:00Z">
          <w:pPr>
            <w:spacing w:line="480" w:lineRule="auto"/>
            <w:jc w:val="both"/>
          </w:pPr>
        </w:pPrChange>
      </w:pPr>
      <w:r>
        <w:rPr>
          <w:rFonts w:ascii="Times New Roman" w:hAnsi="Times New Roman" w:cs="Times New Roman"/>
          <w:sz w:val="24"/>
        </w:rPr>
        <w:t xml:space="preserve">The regression analyses also </w:t>
      </w:r>
      <w:r>
        <w:rPr>
          <w:rFonts w:ascii="Times New Roman" w:hAnsi="Times New Roman" w:cs="Times New Roman" w:hint="eastAsia"/>
          <w:sz w:val="24"/>
        </w:rPr>
        <w:t>suggest</w:t>
      </w:r>
      <w:r>
        <w:rPr>
          <w:rFonts w:ascii="Times New Roman" w:hAnsi="Times New Roman" w:cs="Times New Roman"/>
          <w:sz w:val="24"/>
        </w:rPr>
        <w:t xml:space="preserve"> the dependence of African Americans on public transit, even during a pandemic. </w:t>
      </w:r>
      <w:r w:rsidRPr="003522AB">
        <w:rPr>
          <w:rFonts w:ascii="Times New Roman" w:hAnsi="Times New Roman" w:cs="Times New Roman"/>
          <w:sz w:val="24"/>
        </w:rPr>
        <w:t xml:space="preserve">It </w:t>
      </w:r>
      <w:r>
        <w:rPr>
          <w:rFonts w:ascii="Times New Roman" w:hAnsi="Times New Roman" w:cs="Times New Roman"/>
          <w:sz w:val="24"/>
        </w:rPr>
        <w:t xml:space="preserve">is </w:t>
      </w:r>
      <w:r w:rsidRPr="003522AB">
        <w:rPr>
          <w:rFonts w:ascii="Times New Roman" w:hAnsi="Times New Roman" w:cs="Times New Roman"/>
          <w:sz w:val="24"/>
        </w:rPr>
        <w:t xml:space="preserve">the most </w:t>
      </w:r>
      <w:r>
        <w:rPr>
          <w:rFonts w:ascii="Times New Roman" w:hAnsi="Times New Roman" w:cs="Times New Roman"/>
          <w:sz w:val="24"/>
        </w:rPr>
        <w:t xml:space="preserve">influential </w:t>
      </w:r>
      <w:r w:rsidRPr="003522AB">
        <w:rPr>
          <w:rFonts w:ascii="Times New Roman" w:hAnsi="Times New Roman" w:cs="Times New Roman"/>
          <w:sz w:val="24"/>
        </w:rPr>
        <w:t>among</w:t>
      </w:r>
      <w:r>
        <w:rPr>
          <w:rFonts w:ascii="Times New Roman" w:hAnsi="Times New Roman" w:cs="Times New Roman"/>
          <w:sz w:val="24"/>
        </w:rPr>
        <w:t xml:space="preserve"> the </w:t>
      </w:r>
      <w:r w:rsidRPr="003522AB">
        <w:rPr>
          <w:rFonts w:ascii="Times New Roman" w:hAnsi="Times New Roman" w:cs="Times New Roman"/>
          <w:sz w:val="24"/>
        </w:rPr>
        <w:t xml:space="preserve">factors in </w:t>
      </w:r>
      <w:r w:rsidRPr="003522AB">
        <w:rPr>
          <w:rFonts w:ascii="Times New Roman" w:hAnsi="Times New Roman" w:cs="Times New Roman"/>
          <w:sz w:val="24"/>
        </w:rPr>
        <w:fldChar w:fldCharType="begin"/>
      </w:r>
      <w:r w:rsidRPr="003522AB">
        <w:rPr>
          <w:rFonts w:ascii="Times New Roman" w:hAnsi="Times New Roman" w:cs="Times New Roman"/>
          <w:sz w:val="24"/>
        </w:rPr>
        <w:instrText xml:space="preserve"> REF _Ref38480053 \h </w:instrText>
      </w:r>
      <w:r>
        <w:rPr>
          <w:rFonts w:ascii="Times New Roman" w:hAnsi="Times New Roman" w:cs="Times New Roman"/>
          <w:sz w:val="24"/>
        </w:rPr>
        <w:instrText xml:space="preserve"> \* MERGEFORMAT </w:instrText>
      </w:r>
      <w:r w:rsidRPr="003522AB">
        <w:rPr>
          <w:rFonts w:ascii="Times New Roman" w:hAnsi="Times New Roman" w:cs="Times New Roman"/>
          <w:sz w:val="24"/>
        </w:rPr>
      </w:r>
      <w:r w:rsidRPr="003522AB">
        <w:rPr>
          <w:rFonts w:ascii="Times New Roman" w:hAnsi="Times New Roman" w:cs="Times New Roman"/>
          <w:sz w:val="24"/>
        </w:rPr>
        <w:fldChar w:fldCharType="separate"/>
      </w:r>
      <w:r w:rsidRPr="003522AB">
        <w:rPr>
          <w:rFonts w:ascii="Times New Roman" w:hAnsi="Times New Roman" w:cs="Times New Roman"/>
          <w:sz w:val="24"/>
        </w:rPr>
        <w:t xml:space="preserve">Table </w:t>
      </w:r>
      <w:r w:rsidRPr="003522AB">
        <w:rPr>
          <w:rFonts w:ascii="Times New Roman" w:hAnsi="Times New Roman" w:cs="Times New Roman"/>
          <w:noProof/>
          <w:sz w:val="24"/>
        </w:rPr>
        <w:t>1</w:t>
      </w:r>
      <w:r w:rsidRPr="003522AB">
        <w:rPr>
          <w:rFonts w:ascii="Times New Roman" w:hAnsi="Times New Roman" w:cs="Times New Roman"/>
          <w:sz w:val="24"/>
        </w:rPr>
        <w:fldChar w:fldCharType="end"/>
      </w:r>
      <w:r>
        <w:rPr>
          <w:rFonts w:ascii="Times New Roman" w:hAnsi="Times New Roman" w:cs="Times New Roman"/>
          <w:sz w:val="24"/>
        </w:rPr>
        <w:t xml:space="preserve"> based on model fit (R-squared)</w:t>
      </w:r>
      <w:r w:rsidRPr="003522AB">
        <w:rPr>
          <w:rFonts w:ascii="Times New Roman" w:hAnsi="Times New Roman" w:cs="Times New Roman"/>
          <w:sz w:val="24"/>
        </w:rPr>
        <w:t xml:space="preserve">. </w:t>
      </w:r>
      <w:r>
        <w:rPr>
          <w:rFonts w:ascii="Times New Roman" w:hAnsi="Times New Roman" w:cs="Times New Roman"/>
          <w:sz w:val="24"/>
        </w:rPr>
        <w:t xml:space="preserve">There is a strong positive correlation between the ratio of African Americans in the population and the floor value. These results are also consistent with the results of the user survey. During the pandemic, African American people have the greatest share (&gt;35%) of riders compared with other races in the US, while Caucasian were the majority (&gt;40%) of the rider before the pandemic based on the 2017 APTA survey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The disproportionately small decrease of the </w:t>
      </w:r>
      <w:r>
        <w:rPr>
          <w:rFonts w:ascii="Times New Roman" w:hAnsi="Times New Roman" w:cs="Times New Roman"/>
          <w:sz w:val="24"/>
        </w:rPr>
        <w:lastRenderedPageBreak/>
        <w:t>African American population’s transit demand supports the conclusion that cities with more African Americans are more likely to have a higher floor value.</w:t>
      </w:r>
    </w:p>
    <w:p w14:paraId="6AFFC7CB" w14:textId="4518E87F" w:rsidR="00500CFC" w:rsidRDefault="00500CFC" w:rsidP="001B1223">
      <w:pPr>
        <w:spacing w:line="480" w:lineRule="auto"/>
        <w:jc w:val="both"/>
        <w:rPr>
          <w:rFonts w:ascii="Times New Roman" w:hAnsi="Times New Roman" w:cs="Times New Roman"/>
          <w:sz w:val="24"/>
        </w:rPr>
        <w:pPrChange w:id="215" w:author="Liu, Luyu" w:date="2020-06-02T11:17:00Z">
          <w:pPr>
            <w:spacing w:line="480" w:lineRule="auto"/>
            <w:jc w:val="both"/>
          </w:pPr>
        </w:pPrChange>
      </w:pPr>
      <w:r>
        <w:rPr>
          <w:rFonts w:ascii="Times New Roman" w:hAnsi="Times New Roman" w:cs="Times New Roman"/>
          <w:sz w:val="24"/>
        </w:rPr>
        <w:tab/>
        <w:t xml:space="preserve">Higher floor values are also highly correlated with larger ratios of females in the population; however, we also do not include it due to </w:t>
      </w:r>
      <w:proofErr w:type="spellStart"/>
      <w:r>
        <w:rPr>
          <w:rFonts w:ascii="Times New Roman" w:hAnsi="Times New Roman" w:cs="Times New Roman"/>
          <w:sz w:val="24"/>
        </w:rPr>
        <w:t>multicollinearity</w:t>
      </w:r>
      <w:proofErr w:type="spellEnd"/>
      <w:r>
        <w:rPr>
          <w:rFonts w:ascii="Times New Roman" w:hAnsi="Times New Roman" w:cs="Times New Roman"/>
          <w:sz w:val="24"/>
        </w:rPr>
        <w:t xml:space="preserve"> with the ratio of African Americans in the population. A higher ratio of females in the population is also correlated with lower income and a lower ratio of people with non-physical occupations. The Transit user survey supports these results in a dramatic manner. Among all the US users surveyed,</w:t>
      </w:r>
      <w:r w:rsidRPr="00E85AA9">
        <w:rPr>
          <w:rFonts w:ascii="Times New Roman" w:hAnsi="Times New Roman" w:cs="Times New Roman"/>
          <w:sz w:val="24"/>
        </w:rPr>
        <w:t xml:space="preserve"> </w:t>
      </w:r>
      <w:r>
        <w:rPr>
          <w:rFonts w:ascii="Times New Roman" w:hAnsi="Times New Roman" w:cs="Times New Roman"/>
          <w:sz w:val="24"/>
        </w:rPr>
        <w:t xml:space="preserve">the male and female proportions were roughly equal before the </w:t>
      </w:r>
      <w:r w:rsidRPr="00E85AA9">
        <w:rPr>
          <w:rFonts w:ascii="Times New Roman" w:hAnsi="Times New Roman" w:cs="Times New Roman"/>
          <w:sz w:val="24"/>
        </w:rPr>
        <w:t>COVID-19 pandemic</w:t>
      </w:r>
      <w:r>
        <w:rPr>
          <w:rFonts w:ascii="Times New Roman" w:hAnsi="Times New Roman" w:cs="Times New Roman"/>
          <w:sz w:val="24"/>
        </w:rPr>
        <w:t xml:space="preserve">; during the pandemic, 56% are females while only 40% are males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For some cities such as Philadelphia, more than 68% of riders are women. </w:t>
      </w:r>
      <w:commentRangeStart w:id="216"/>
      <w:r>
        <w:rPr>
          <w:rFonts w:ascii="Times New Roman" w:hAnsi="Times New Roman" w:cs="Times New Roman"/>
          <w:sz w:val="24"/>
        </w:rPr>
        <w:t xml:space="preserve">Meanwhile, Transit app users of color are also more likely to be females during the pandemic; more than 70% of the African-American riders during the pandemic are female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w:t>
      </w:r>
      <w:commentRangeEnd w:id="216"/>
      <w:r>
        <w:rPr>
          <w:rStyle w:val="CommentReference"/>
        </w:rPr>
        <w:commentReference w:id="216"/>
      </w:r>
    </w:p>
    <w:p w14:paraId="71A0A38A" w14:textId="77777777" w:rsidR="00500CFC" w:rsidRDefault="00500CFC" w:rsidP="001B1223">
      <w:pPr>
        <w:spacing w:line="480" w:lineRule="auto"/>
        <w:rPr>
          <w:rFonts w:ascii="Times New Roman" w:hAnsi="Times New Roman" w:cs="Times New Roman"/>
          <w:sz w:val="24"/>
        </w:rPr>
        <w:pPrChange w:id="217" w:author="Liu, Luyu" w:date="2020-06-02T11:17:00Z">
          <w:pPr>
            <w:spacing w:line="480" w:lineRule="auto"/>
          </w:pPr>
        </w:pPrChange>
      </w:pPr>
    </w:p>
    <w:p w14:paraId="3AAEDB72" w14:textId="77777777" w:rsidR="00500CFC" w:rsidRDefault="00500CFC" w:rsidP="001B1223">
      <w:pPr>
        <w:pStyle w:val="ListParagraph"/>
        <w:numPr>
          <w:ilvl w:val="2"/>
          <w:numId w:val="2"/>
        </w:numPr>
        <w:spacing w:line="480" w:lineRule="auto"/>
        <w:jc w:val="both"/>
        <w:rPr>
          <w:rFonts w:ascii="Times New Roman" w:hAnsi="Times New Roman" w:cs="Times New Roman"/>
          <w:sz w:val="24"/>
        </w:rPr>
        <w:pPrChange w:id="218" w:author="Liu, Luyu" w:date="2020-06-02T11:17:00Z">
          <w:pPr>
            <w:pStyle w:val="ListParagraph"/>
            <w:numPr>
              <w:ilvl w:val="2"/>
              <w:numId w:val="2"/>
            </w:numPr>
            <w:spacing w:line="480" w:lineRule="auto"/>
            <w:ind w:hanging="720"/>
            <w:jc w:val="both"/>
          </w:pPr>
        </w:pPrChange>
      </w:pPr>
      <w:r w:rsidRPr="009457DC">
        <w:rPr>
          <w:rFonts w:ascii="Times New Roman" w:hAnsi="Times New Roman" w:cs="Times New Roman"/>
          <w:sz w:val="24"/>
        </w:rPr>
        <w:t>Awareness</w:t>
      </w:r>
    </w:p>
    <w:p w14:paraId="6125770F" w14:textId="77777777" w:rsidR="00500CFC" w:rsidRDefault="00500CFC" w:rsidP="001B1223">
      <w:pPr>
        <w:spacing w:line="480" w:lineRule="auto"/>
        <w:jc w:val="both"/>
        <w:rPr>
          <w:rFonts w:ascii="Times New Roman" w:hAnsi="Times New Roman" w:cs="Times New Roman"/>
          <w:sz w:val="24"/>
        </w:rPr>
        <w:pPrChange w:id="219" w:author="Liu, Luyu" w:date="2020-06-02T11:17:00Z">
          <w:pPr>
            <w:spacing w:line="480" w:lineRule="auto"/>
            <w:jc w:val="both"/>
          </w:pPr>
        </w:pPrChange>
      </w:pPr>
      <w:r>
        <w:rPr>
          <w:rFonts w:ascii="Times New Roman" w:hAnsi="Times New Roman" w:cs="Times New Roman"/>
          <w:sz w:val="24"/>
        </w:rPr>
        <w:t xml:space="preserve">The Google search trend index for COVID-19 is significantly associated with the floor value; cities with a higher search index tend to have a lower floor value, as a higher search index means COVID-19 has a higher ratio among all Google searches in that region. This indicates the effects of people’s awareness and concern: with more people perhaps following the stay-at-home order, more will avoid unessential public transit trips. However, in </w:t>
      </w:r>
      <w:r>
        <w:rPr>
          <w:rFonts w:ascii="Times New Roman" w:hAnsi="Times New Roman" w:cs="Times New Roman"/>
          <w:sz w:val="24"/>
        </w:rPr>
        <w:fldChar w:fldCharType="begin"/>
      </w:r>
      <w:r>
        <w:rPr>
          <w:rFonts w:ascii="Times New Roman" w:hAnsi="Times New Roman" w:cs="Times New Roman"/>
          <w:sz w:val="24"/>
        </w:rPr>
        <w:instrText xml:space="preserve"> REF _Ref38480053 \h  \* MERGEFORMAT </w:instrText>
      </w:r>
      <w:r>
        <w:rPr>
          <w:rFonts w:ascii="Times New Roman" w:hAnsi="Times New Roman" w:cs="Times New Roman"/>
          <w:sz w:val="24"/>
        </w:rPr>
      </w:r>
      <w:r>
        <w:rPr>
          <w:rFonts w:ascii="Times New Roman" w:hAnsi="Times New Roman" w:cs="Times New Roman"/>
          <w:sz w:val="24"/>
        </w:rPr>
        <w:fldChar w:fldCharType="separate"/>
      </w:r>
      <w:r w:rsidRPr="00924837">
        <w:rPr>
          <w:rFonts w:ascii="Times New Roman" w:hAnsi="Times New Roman" w:cs="Times New Roman"/>
          <w:sz w:val="24"/>
        </w:rPr>
        <w:t xml:space="preserve">Table </w:t>
      </w:r>
      <w:r>
        <w:rPr>
          <w:rFonts w:ascii="Times New Roman" w:hAnsi="Times New Roman" w:cs="Times New Roman"/>
          <w:noProof/>
          <w:sz w:val="24"/>
        </w:rPr>
        <w:t>1</w:t>
      </w:r>
      <w:r>
        <w:rPr>
          <w:rFonts w:ascii="Times New Roman" w:hAnsi="Times New Roman" w:cs="Times New Roman"/>
          <w:sz w:val="24"/>
        </w:rPr>
        <w:fldChar w:fldCharType="end"/>
      </w:r>
      <w:r>
        <w:rPr>
          <w:rFonts w:ascii="Times New Roman" w:hAnsi="Times New Roman" w:cs="Times New Roman"/>
          <w:sz w:val="24"/>
        </w:rPr>
        <w:t xml:space="preserve">, Google search trend index is not highly influential: it has the lowest R-squared increase. It shows that people’s race, job, and age composition outweigh the awareness or preference when it comes to whether people will stay at home. </w:t>
      </w:r>
    </w:p>
    <w:p w14:paraId="755561B3" w14:textId="77777777" w:rsidR="00500CFC" w:rsidRPr="009457DC" w:rsidRDefault="00500CFC" w:rsidP="001B1223">
      <w:pPr>
        <w:spacing w:line="480" w:lineRule="auto"/>
        <w:rPr>
          <w:rFonts w:ascii="Times New Roman" w:hAnsi="Times New Roman" w:cs="Times New Roman"/>
          <w:b/>
          <w:sz w:val="24"/>
        </w:rPr>
        <w:pPrChange w:id="220" w:author="Liu, Luyu" w:date="2020-06-02T11:17:00Z">
          <w:pPr>
            <w:spacing w:line="480" w:lineRule="auto"/>
          </w:pPr>
        </w:pPrChange>
      </w:pPr>
    </w:p>
    <w:p w14:paraId="6791F567" w14:textId="77777777" w:rsidR="00500CFC" w:rsidRPr="009457DC" w:rsidRDefault="00500CFC" w:rsidP="001B1223">
      <w:pPr>
        <w:pStyle w:val="ListParagraph"/>
        <w:numPr>
          <w:ilvl w:val="2"/>
          <w:numId w:val="2"/>
        </w:numPr>
        <w:spacing w:line="480" w:lineRule="auto"/>
        <w:jc w:val="both"/>
        <w:rPr>
          <w:rFonts w:ascii="Times New Roman" w:hAnsi="Times New Roman" w:cs="Times New Roman"/>
          <w:sz w:val="24"/>
        </w:rPr>
        <w:pPrChange w:id="221" w:author="Liu, Luyu" w:date="2020-06-02T11:17:00Z">
          <w:pPr>
            <w:pStyle w:val="ListParagraph"/>
            <w:numPr>
              <w:ilvl w:val="2"/>
              <w:numId w:val="2"/>
            </w:numPr>
            <w:spacing w:line="480" w:lineRule="auto"/>
            <w:ind w:hanging="720"/>
            <w:jc w:val="both"/>
          </w:pPr>
        </w:pPrChange>
      </w:pPr>
      <w:r w:rsidRPr="00423D84">
        <w:rPr>
          <w:rFonts w:ascii="Times New Roman" w:hAnsi="Times New Roman" w:cs="Times New Roman"/>
          <w:sz w:val="24"/>
        </w:rPr>
        <w:lastRenderedPageBreak/>
        <w:t>Transit dependency</w:t>
      </w:r>
    </w:p>
    <w:p w14:paraId="6580677A" w14:textId="62A6ED99" w:rsidR="00500CFC" w:rsidRDefault="00500CFC" w:rsidP="001B1223">
      <w:pPr>
        <w:spacing w:line="480" w:lineRule="auto"/>
        <w:jc w:val="both"/>
        <w:rPr>
          <w:rFonts w:ascii="Times New Roman" w:hAnsi="Times New Roman" w:cs="Times New Roman"/>
          <w:b/>
          <w:sz w:val="24"/>
        </w:rPr>
        <w:pPrChange w:id="222" w:author="Liu, Luyu" w:date="2020-06-02T11:17:00Z">
          <w:pPr>
            <w:spacing w:line="480" w:lineRule="auto"/>
            <w:jc w:val="both"/>
          </w:pPr>
        </w:pPrChange>
      </w:pPr>
      <w:r>
        <w:rPr>
          <w:rFonts w:ascii="Times New Roman" w:hAnsi="Times New Roman" w:cs="Times New Roman"/>
          <w:sz w:val="24"/>
        </w:rPr>
        <w:t xml:space="preserve">The Transit </w:t>
      </w:r>
      <w:r>
        <w:rPr>
          <w:rFonts w:ascii="Times New Roman" w:hAnsi="Times New Roman" w:cs="Times New Roman" w:hint="eastAsia"/>
          <w:sz w:val="24"/>
        </w:rPr>
        <w:t>user</w:t>
      </w:r>
      <w:r>
        <w:rPr>
          <w:rFonts w:ascii="Times New Roman" w:hAnsi="Times New Roman" w:cs="Times New Roman"/>
          <w:sz w:val="24"/>
        </w:rPr>
        <w:t xml:space="preserve"> survey found 85% of users do not have access to a car, supporting that transit passengers during the pandemic are mostly captive passengers. Surprisingly, the ACS data on people using transit to commute and households with no vehicles do not have a significant correlation with floor values. This suggests that the ACS dataset may not be a good metric for transit dependency during an emergency such as a pandemic. For example, the presence of a vehicle in a household does not mean it is reliable, affordable to operate, or available to a given household member. </w:t>
      </w:r>
      <w:commentRangeStart w:id="223"/>
      <w:r>
        <w:rPr>
          <w:rFonts w:ascii="Times New Roman" w:hAnsi="Times New Roman" w:cs="Times New Roman"/>
          <w:sz w:val="24"/>
        </w:rPr>
        <w:t>Also, transit dependency is heterogeneous in many US cities: while most residents are not transit dependent, there are neighborhoods with concentrated poverty and transit dependence</w:t>
      </w:r>
      <w:commentRangeEnd w:id="223"/>
      <w:r>
        <w:rPr>
          <w:rStyle w:val="CommentReference"/>
        </w:rPr>
        <w:commentReference w:id="223"/>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{"citationItems":[{"id":"ITEM-1","itemData":{"ISSN":"0166-0462","author":[{"dropping-particle":"","family":"Pathak","given":"Rahul","non-dropping-particle":"","parse-names":false,"suffix":""},{"dropping-particle":"","family":"Wyczalkowski","given":"Christopher K","non-dropping-particle":"","parse-names":false,"suffix":""},{"dropping-particle":"","family":"Huang","given":"Xi","non-dropping-particle":"","parse-names":false,"suffix":""}],"container-title":"Regional Science and Urban Economics","id":"ITEM-1","issued":{"date-parts":[["2017"]]},"page":"198-212","publisher":"Elsevier","title":"Public transit access and the changing spatial distribution of poverty","type":"article-journal","volume":"66"},"uris":["http://www.mendeley.com/documents/?uuid=b8470e88-da30-4477-a80c-a40a96dd8cdc"]},{"id":"ITEM-2","itemData":{"ISSN":"0361-1981","author":[{"dropping-particle":"","family":"Giuliano","given":"Genevieve","non-dropping-particle":"","parse-names":false,"suffix":""}],"container-title":"Transportation Research Record","id":"ITEM-2","issue":"1","issued":{"date-parts":[["2005"]]},"page":"63-70","publisher":"SAGE Publications Sage CA: Los Angeles, CA","title":"Low income, public transit, and mobility","type":"article-journal","volume":"1927"},"uris":["http://www.mendeley.com/documents/?uuid=af48bfad-5d26-4858-a722-997cc7a5f022"]}],"mendeley":{"formattedCitation":"[37,38]","plainTextFormattedCitation":"[37,38]","previouslyFormattedCitation":"[37,38]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[37,38]</w:t>
      </w:r>
      <w:r>
        <w:rPr>
          <w:rFonts w:ascii="Times New Roman" w:hAnsi="Times New Roman" w:cs="Times New Roman"/>
          <w:sz w:val="24"/>
        </w:rPr>
        <w:fldChar w:fldCharType="end"/>
      </w:r>
      <w:r>
        <w:rPr>
          <w:rFonts w:ascii="Times New Roman" w:hAnsi="Times New Roman" w:cs="Times New Roman"/>
          <w:sz w:val="24"/>
        </w:rPr>
        <w:t xml:space="preserve">. The user survey shows that access to private vehicles is highly heterogeneous for different household income levels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w:t>
      </w:r>
    </w:p>
    <w:p w14:paraId="0A0EA537" w14:textId="77777777" w:rsidR="00500CFC" w:rsidRPr="00A466E6" w:rsidRDefault="00500CFC" w:rsidP="001B1223">
      <w:pPr>
        <w:spacing w:line="480" w:lineRule="auto"/>
        <w:rPr>
          <w:rFonts w:ascii="Times New Roman" w:hAnsi="Times New Roman" w:cs="Times New Roman"/>
          <w:b/>
          <w:sz w:val="24"/>
        </w:rPr>
        <w:pPrChange w:id="224" w:author="Liu, Luyu" w:date="2020-06-02T11:17:00Z">
          <w:pPr>
            <w:spacing w:line="480" w:lineRule="auto"/>
          </w:pPr>
        </w:pPrChange>
      </w:pPr>
    </w:p>
    <w:p w14:paraId="6EE4E60D" w14:textId="0C887E67" w:rsidR="00500CFC" w:rsidRPr="00417459" w:rsidRDefault="00B83381" w:rsidP="001B1223">
      <w:pPr>
        <w:pStyle w:val="ListParagraph"/>
        <w:numPr>
          <w:ilvl w:val="1"/>
          <w:numId w:val="2"/>
        </w:numPr>
        <w:spacing w:line="480" w:lineRule="auto"/>
        <w:rPr>
          <w:rFonts w:ascii="Times New Roman" w:hAnsi="Times New Roman" w:cs="Times New Roman"/>
          <w:b/>
          <w:sz w:val="24"/>
        </w:rPr>
        <w:pPrChange w:id="225" w:author="Liu, Luyu" w:date="2020-06-02T11:17:00Z">
          <w:pPr>
            <w:pStyle w:val="ListParagraph"/>
            <w:numPr>
              <w:ilvl w:val="1"/>
              <w:numId w:val="2"/>
            </w:numPr>
            <w:spacing w:line="480" w:lineRule="auto"/>
            <w:ind w:left="360" w:hanging="360"/>
          </w:pPr>
        </w:pPrChange>
      </w:pPr>
      <w:ins w:id="226" w:author="Liu, Luyu" w:date="2020-06-01T23:42:00Z">
        <w:r>
          <w:rPr>
            <w:rFonts w:ascii="Times New Roman" w:hAnsi="Times New Roman" w:cs="Times New Roman"/>
            <w:b/>
            <w:sz w:val="24"/>
          </w:rPr>
          <w:t xml:space="preserve"> </w:t>
        </w:r>
      </w:ins>
      <w:del w:id="227" w:author="Liu, Luyu" w:date="2020-06-01T23:44:00Z">
        <w:r w:rsidR="00500CFC" w:rsidDel="00B83381">
          <w:rPr>
            <w:rFonts w:ascii="Times New Roman" w:hAnsi="Times New Roman" w:cs="Times New Roman"/>
            <w:b/>
            <w:sz w:val="24"/>
          </w:rPr>
          <w:delText xml:space="preserve"> </w:delText>
        </w:r>
      </w:del>
      <w:r w:rsidR="00500CFC" w:rsidRPr="00417459">
        <w:rPr>
          <w:rFonts w:ascii="Times New Roman" w:hAnsi="Times New Roman" w:cs="Times New Roman"/>
          <w:b/>
          <w:sz w:val="24"/>
        </w:rPr>
        <w:t xml:space="preserve">Response intervals </w:t>
      </w:r>
    </w:p>
    <w:p w14:paraId="5E5A6DF7" w14:textId="3D77398E" w:rsidR="00500CFC" w:rsidRDefault="00666D84" w:rsidP="001B1223">
      <w:pPr>
        <w:spacing w:line="480" w:lineRule="auto"/>
        <w:jc w:val="both"/>
        <w:rPr>
          <w:rFonts w:ascii="Times New Roman" w:hAnsi="Times New Roman" w:cs="Times New Roman"/>
          <w:sz w:val="24"/>
        </w:rPr>
        <w:pPrChange w:id="228" w:author="Liu, Luyu" w:date="2020-06-02T11:17:00Z">
          <w:pPr>
            <w:spacing w:line="480" w:lineRule="auto"/>
            <w:jc w:val="both"/>
          </w:pPr>
        </w:pPrChange>
      </w:pPr>
      <w:ins w:id="229" w:author="Liu, Luyu" w:date="2020-06-02T09:51:00Z">
        <w:r>
          <w:rPr>
            <w:rFonts w:ascii="Times New Roman" w:hAnsi="Times New Roman" w:cs="Times New Roman"/>
            <w:sz w:val="24"/>
          </w:rPr>
          <w:fldChar w:fldCharType="begin"/>
        </w:r>
        <w:r>
          <w:rPr>
            <w:rFonts w:ascii="Times New Roman" w:hAnsi="Times New Roman" w:cs="Times New Roman"/>
            <w:sz w:val="24"/>
          </w:rPr>
          <w:instrText xml:space="preserve"> REF _Ref41983922 \h </w:instrText>
        </w:r>
        <w:r>
          <w:rPr>
            <w:rFonts w:ascii="Times New Roman" w:hAnsi="Times New Roman" w:cs="Times New Roman"/>
            <w:sz w:val="24"/>
          </w:rPr>
        </w:r>
      </w:ins>
      <w:r>
        <w:rPr>
          <w:rFonts w:ascii="Times New Roman" w:hAnsi="Times New Roman" w:cs="Times New Roman"/>
          <w:sz w:val="24"/>
        </w:rPr>
        <w:fldChar w:fldCharType="separate"/>
      </w:r>
      <w:ins w:id="230" w:author="Liu, Luyu" w:date="2020-06-02T09:51:00Z">
        <w:r w:rsidRPr="00DF3DD2">
          <w:rPr>
            <w:rFonts w:ascii="Times New Roman" w:hAnsi="Times New Roman" w:cs="Times New Roman"/>
            <w:sz w:val="24"/>
            <w:rPrChange w:id="231" w:author="Liu, Luyu" w:date="2020-06-02T00:00:00Z">
              <w:rPr/>
            </w:rPrChange>
          </w:rPr>
          <w:t xml:space="preserve">Fig </w:t>
        </w:r>
        <w:r>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w:t>
        </w:r>
      </w:ins>
      <w:del w:id="232" w:author="Liu, Luyu" w:date="2020-06-02T09:51:00Z">
        <w:r w:rsidR="00500CFC" w:rsidDel="00666D84">
          <w:rPr>
            <w:rFonts w:ascii="Times New Roman" w:hAnsi="Times New Roman" w:cs="Times New Roman"/>
            <w:sz w:val="24"/>
          </w:rPr>
          <w:fldChar w:fldCharType="begin"/>
        </w:r>
        <w:r w:rsidR="00500CFC" w:rsidRPr="00666D84" w:rsidDel="00666D84">
          <w:rPr>
            <w:rFonts w:ascii="Times New Roman" w:hAnsi="Times New Roman" w:cs="Times New Roman"/>
            <w:sz w:val="24"/>
            <w:rPrChange w:id="233" w:author="Liu, Luyu" w:date="2020-06-02T09:51:00Z">
              <w:rPr>
                <w:rFonts w:ascii="Times New Roman" w:hAnsi="Times New Roman" w:cs="Times New Roman"/>
                <w:sz w:val="24"/>
              </w:rPr>
            </w:rPrChange>
          </w:rPr>
          <w:delInstrText xml:space="preserve"> REF _Ref36757496 \h  \* MERGEFORMAT </w:delInstrText>
        </w:r>
        <w:r w:rsidR="00500CFC" w:rsidDel="00666D84">
          <w:rPr>
            <w:rFonts w:ascii="Times New Roman" w:hAnsi="Times New Roman" w:cs="Times New Roman"/>
            <w:sz w:val="24"/>
          </w:rPr>
          <w:fldChar w:fldCharType="separate"/>
        </w:r>
        <w:r w:rsidR="00500CFC" w:rsidRPr="00666D84" w:rsidDel="00666D84">
          <w:rPr>
            <w:rFonts w:ascii="Times New Roman" w:hAnsi="Times New Roman" w:cs="Times New Roman"/>
            <w:sz w:val="24"/>
            <w:rPrChange w:id="234" w:author="Liu, Luyu" w:date="2020-06-02T09:51:00Z">
              <w:rPr>
                <w:rFonts w:ascii="Times New Roman" w:hAnsi="Times New Roman" w:cs="Times New Roman"/>
                <w:sz w:val="24"/>
              </w:rPr>
            </w:rPrChange>
          </w:rPr>
          <w:delText xml:space="preserve">Figure </w:delText>
        </w:r>
        <w:r w:rsidR="00500CFC" w:rsidRPr="00666D84" w:rsidDel="00666D84">
          <w:rPr>
            <w:rFonts w:ascii="Times New Roman" w:hAnsi="Times New Roman" w:cs="Times New Roman"/>
            <w:noProof/>
            <w:sz w:val="24"/>
            <w:rPrChange w:id="235" w:author="Liu, Luyu" w:date="2020-06-02T09:51:00Z">
              <w:rPr>
                <w:rFonts w:ascii="Times New Roman" w:hAnsi="Times New Roman" w:cs="Times New Roman"/>
                <w:noProof/>
                <w:sz w:val="24"/>
              </w:rPr>
            </w:rPrChange>
          </w:rPr>
          <w:delText>3</w:delText>
        </w:r>
        <w:r w:rsidR="00500CFC" w:rsidDel="00666D84">
          <w:rPr>
            <w:rFonts w:ascii="Times New Roman" w:hAnsi="Times New Roman" w:cs="Times New Roman"/>
            <w:sz w:val="24"/>
          </w:rPr>
          <w:fldChar w:fldCharType="end"/>
        </w:r>
        <w:r w:rsidR="00500CFC" w:rsidDel="00666D84">
          <w:rPr>
            <w:rFonts w:ascii="Times New Roman" w:hAnsi="Times New Roman" w:cs="Times New Roman"/>
            <w:sz w:val="24"/>
          </w:rPr>
          <w:delText xml:space="preserve"> </w:delText>
        </w:r>
      </w:del>
      <w:r w:rsidR="00500CFC">
        <w:rPr>
          <w:rFonts w:ascii="Times New Roman" w:hAnsi="Times New Roman" w:cs="Times New Roman"/>
          <w:sz w:val="24"/>
        </w:rPr>
        <w:t xml:space="preserve">shows the distribution of the response interval measures in the US relative to the cliff and floor time points with no incubation lag. For cliff point response intervals, the pattern is highly polarized. In some cities with international airports, such as Seattle where the first US COVID-19 cases were found, people still used transit after the first case emerged. Meanwhile in other cities, such as most cities in the Midwest with the exception of Chicago, people started avoiding transit trips in advance of confirmed local community spread. This may be due to Seattle's precedence in COVID-19 spread in America: the media began to report the severity of this disease and the CDC made the prediction that the community spread is inevitable near the end of February 2020 </w:t>
      </w:r>
      <w:r w:rsidR="00500CF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[39]","plainTextFormattedCitation":"[39]","previouslyFormattedCitation":"[39]"},"properties":{"noteIndex":0},"schema":"https://github.com/citation-style-language/schema/raw/master/csl-citation.json"}</w:instrText>
      </w:r>
      <w:r w:rsidR="00500CFC">
        <w:rPr>
          <w:rFonts w:ascii="Times New Roman" w:hAnsi="Times New Roman" w:cs="Times New Roman"/>
          <w:sz w:val="24"/>
        </w:rPr>
        <w:fldChar w:fldCharType="separate"/>
      </w:r>
      <w:r w:rsidR="00500CFC" w:rsidRPr="00423D84">
        <w:rPr>
          <w:rFonts w:ascii="Times New Roman" w:hAnsi="Times New Roman" w:cs="Times New Roman"/>
          <w:noProof/>
          <w:sz w:val="24"/>
        </w:rPr>
        <w:t>[39]</w:t>
      </w:r>
      <w:r w:rsidR="00500CFC">
        <w:rPr>
          <w:rFonts w:ascii="Times New Roman" w:hAnsi="Times New Roman" w:cs="Times New Roman"/>
          <w:sz w:val="24"/>
        </w:rPr>
        <w:fldChar w:fldCharType="end"/>
      </w:r>
      <w:r w:rsidR="00500CFC">
        <w:rPr>
          <w:rFonts w:ascii="Times New Roman" w:hAnsi="Times New Roman" w:cs="Times New Roman"/>
          <w:sz w:val="24"/>
        </w:rPr>
        <w:t xml:space="preserve">. </w:t>
      </w:r>
    </w:p>
    <w:p w14:paraId="4E3996A3" w14:textId="32B1A420" w:rsidR="00500CFC" w:rsidRDefault="00500CFC" w:rsidP="001B1223">
      <w:pPr>
        <w:spacing w:line="480" w:lineRule="auto"/>
        <w:jc w:val="both"/>
        <w:rPr>
          <w:rFonts w:ascii="Times New Roman" w:hAnsi="Times New Roman" w:cs="Times New Roman"/>
          <w:sz w:val="24"/>
        </w:rPr>
        <w:pPrChange w:id="236" w:author="Liu, Luyu" w:date="2020-06-02T11:17:00Z">
          <w:pPr>
            <w:spacing w:line="480" w:lineRule="auto"/>
            <w:jc w:val="both"/>
          </w:pPr>
        </w:pPrChange>
      </w:pPr>
      <w:r>
        <w:rPr>
          <w:rFonts w:ascii="Times New Roman" w:hAnsi="Times New Roman" w:cs="Times New Roman"/>
          <w:sz w:val="24"/>
        </w:rPr>
        <w:lastRenderedPageBreak/>
        <w:tab/>
        <w:t xml:space="preserve">The response interval patterns in </w:t>
      </w:r>
      <w:ins w:id="237" w:author="Liu, Luyu" w:date="2020-06-02T10:13:00Z">
        <w:r w:rsidR="000B71C7">
          <w:rPr>
            <w:rFonts w:ascii="Times New Roman" w:hAnsi="Times New Roman" w:cs="Times New Roman"/>
            <w:sz w:val="24"/>
          </w:rPr>
          <w:fldChar w:fldCharType="begin"/>
        </w:r>
        <w:r w:rsidR="000B71C7">
          <w:rPr>
            <w:rFonts w:ascii="Times New Roman" w:hAnsi="Times New Roman" w:cs="Times New Roman"/>
            <w:sz w:val="24"/>
          </w:rPr>
          <w:instrText xml:space="preserve"> REF _Ref41983922 \h </w:instrText>
        </w:r>
        <w:r w:rsidR="000B71C7">
          <w:rPr>
            <w:rFonts w:ascii="Times New Roman" w:hAnsi="Times New Roman" w:cs="Times New Roman"/>
            <w:sz w:val="24"/>
          </w:rPr>
        </w:r>
        <w:r w:rsidR="000B71C7">
          <w:rPr>
            <w:rFonts w:ascii="Times New Roman" w:hAnsi="Times New Roman" w:cs="Times New Roman"/>
            <w:sz w:val="24"/>
          </w:rPr>
          <w:fldChar w:fldCharType="separate"/>
        </w:r>
        <w:r w:rsidR="000B71C7" w:rsidRPr="005E5D01">
          <w:rPr>
            <w:rFonts w:ascii="Times New Roman" w:hAnsi="Times New Roman" w:cs="Times New Roman"/>
            <w:sz w:val="24"/>
          </w:rPr>
          <w:t xml:space="preserve">Fig </w:t>
        </w:r>
        <w:r w:rsidR="000B71C7">
          <w:rPr>
            <w:rFonts w:ascii="Times New Roman" w:hAnsi="Times New Roman" w:cs="Times New Roman"/>
            <w:noProof/>
            <w:sz w:val="24"/>
          </w:rPr>
          <w:t>3</w:t>
        </w:r>
        <w:r w:rsidR="000B71C7">
          <w:rPr>
            <w:rFonts w:ascii="Times New Roman" w:hAnsi="Times New Roman" w:cs="Times New Roman"/>
            <w:sz w:val="24"/>
          </w:rPr>
          <w:fldChar w:fldCharType="end"/>
        </w:r>
        <w:r w:rsidR="000B71C7">
          <w:rPr>
            <w:rFonts w:ascii="Times New Roman" w:hAnsi="Times New Roman" w:cs="Times New Roman"/>
            <w:sz w:val="24"/>
          </w:rPr>
          <w:t xml:space="preserve"> </w:t>
        </w:r>
      </w:ins>
      <w:del w:id="238" w:author="Liu, Luyu" w:date="2020-06-02T10:13:00Z">
        <w:r w:rsidDel="000B71C7">
          <w:rPr>
            <w:rFonts w:ascii="Times New Roman" w:hAnsi="Times New Roman" w:cs="Times New Roman"/>
            <w:sz w:val="24"/>
          </w:rPr>
          <w:fldChar w:fldCharType="begin"/>
        </w:r>
        <w:r w:rsidDel="000B71C7">
          <w:rPr>
            <w:rFonts w:ascii="Times New Roman" w:hAnsi="Times New Roman" w:cs="Times New Roman"/>
            <w:sz w:val="24"/>
          </w:rPr>
          <w:delInstrText xml:space="preserve"> REF _Ref36757496 \h </w:delInstrText>
        </w:r>
        <w:r w:rsidDel="000B71C7">
          <w:rPr>
            <w:rFonts w:ascii="Times New Roman" w:hAnsi="Times New Roman" w:cs="Times New Roman"/>
            <w:sz w:val="24"/>
          </w:rPr>
        </w:r>
        <w:r w:rsidDel="000B71C7">
          <w:rPr>
            <w:rFonts w:ascii="Times New Roman" w:hAnsi="Times New Roman" w:cs="Times New Roman"/>
            <w:sz w:val="24"/>
          </w:rPr>
          <w:fldChar w:fldCharType="separate"/>
        </w:r>
        <w:r w:rsidRPr="008E11AA" w:rsidDel="000B71C7">
          <w:rPr>
            <w:rFonts w:ascii="Times New Roman" w:hAnsi="Times New Roman" w:cs="Times New Roman"/>
            <w:sz w:val="24"/>
          </w:rPr>
          <w:delText xml:space="preserve">Figure </w:delText>
        </w:r>
        <w:r w:rsidDel="000B71C7">
          <w:rPr>
            <w:rFonts w:ascii="Times New Roman" w:hAnsi="Times New Roman" w:cs="Times New Roman"/>
            <w:noProof/>
            <w:sz w:val="24"/>
          </w:rPr>
          <w:delText>3</w:delText>
        </w:r>
        <w:r w:rsidDel="000B71C7">
          <w:rPr>
            <w:rFonts w:ascii="Times New Roman" w:hAnsi="Times New Roman" w:cs="Times New Roman"/>
            <w:sz w:val="24"/>
          </w:rPr>
          <w:fldChar w:fldCharType="end"/>
        </w:r>
        <w:r w:rsidDel="000B71C7">
          <w:rPr>
            <w:rFonts w:ascii="Times New Roman" w:hAnsi="Times New Roman" w:cs="Times New Roman"/>
            <w:sz w:val="24"/>
          </w:rPr>
          <w:delText xml:space="preserve"> </w:delText>
        </w:r>
      </w:del>
      <w:r>
        <w:rPr>
          <w:rFonts w:ascii="Times New Roman" w:hAnsi="Times New Roman" w:cs="Times New Roman"/>
          <w:sz w:val="24"/>
        </w:rPr>
        <w:t>suggest that initial declines in public transit usage may have limited the spread of the disease in some communities</w:t>
      </w:r>
      <w:ins w:id="239" w:author="Liu, Luyu" w:date="2020-06-01T22:36:00Z">
        <w:r w:rsidR="00FE6168">
          <w:rPr>
            <w:rFonts w:ascii="Times New Roman" w:hAnsi="Times New Roman" w:cs="Times New Roman"/>
            <w:sz w:val="24"/>
          </w:rPr>
          <w:t xml:space="preserve">; 61% of all transit systems have </w:t>
        </w:r>
      </w:ins>
      <w:ins w:id="240" w:author="Liu, Luyu" w:date="2020-06-01T22:37:00Z">
        <w:r w:rsidR="00165C3E">
          <w:rPr>
            <w:rFonts w:ascii="Times New Roman" w:hAnsi="Times New Roman" w:cs="Times New Roman"/>
            <w:sz w:val="24"/>
          </w:rPr>
          <w:t xml:space="preserve">a </w:t>
        </w:r>
      </w:ins>
      <w:ins w:id="241" w:author="Liu, Luyu" w:date="2020-06-01T22:36:00Z">
        <w:r w:rsidR="00FE6168">
          <w:rPr>
            <w:rFonts w:ascii="Times New Roman" w:hAnsi="Times New Roman" w:cs="Times New Roman"/>
            <w:sz w:val="24"/>
          </w:rPr>
          <w:t>positive response interval</w:t>
        </w:r>
      </w:ins>
      <w:del w:id="242" w:author="Liu, Luyu" w:date="2020-06-01T22:36:00Z">
        <w:r w:rsidDel="00FE6168">
          <w:rPr>
            <w:rFonts w:ascii="Times New Roman" w:hAnsi="Times New Roman" w:cs="Times New Roman"/>
            <w:sz w:val="24"/>
          </w:rPr>
          <w:delText xml:space="preserve">, for </w:delText>
        </w:r>
      </w:del>
      <w:r>
        <w:rPr>
          <w:rFonts w:ascii="Times New Roman" w:hAnsi="Times New Roman" w:cs="Times New Roman"/>
          <w:sz w:val="24"/>
        </w:rPr>
        <w:t>. However, the picture is less sanguine after we factor in incubation lag</w:t>
      </w:r>
      <w:ins w:id="243" w:author="Liu, Luyu" w:date="2020-06-01T22:38:00Z">
        <w:r w:rsidR="00166E2E">
          <w:rPr>
            <w:rFonts w:ascii="Times New Roman" w:hAnsi="Times New Roman" w:cs="Times New Roman"/>
            <w:sz w:val="24"/>
          </w:rPr>
          <w:t xml:space="preserve"> and the ratio of positive response interval decreases to 33%</w:t>
        </w:r>
      </w:ins>
      <w:r>
        <w:rPr>
          <w:rFonts w:ascii="Times New Roman" w:hAnsi="Times New Roman" w:cs="Times New Roman"/>
          <w:sz w:val="24"/>
        </w:rPr>
        <w:t>. New York City is an illustrative example. With lag = 0 day, 5 of 13 systems have positive response intervals, suggesting declines in transit usage in advance of community spread. With lag = 5</w:t>
      </w:r>
      <w:commentRangeStart w:id="244"/>
      <w:commentRangeStart w:id="245"/>
      <w:r>
        <w:rPr>
          <w:rFonts w:ascii="Times New Roman" w:hAnsi="Times New Roman" w:cs="Times New Roman"/>
          <w:sz w:val="24"/>
        </w:rPr>
        <w:t xml:space="preserve"> </w:t>
      </w:r>
      <w:commentRangeEnd w:id="244"/>
      <w:r>
        <w:rPr>
          <w:rStyle w:val="CommentReference"/>
        </w:rPr>
        <w:commentReference w:id="244"/>
      </w:r>
      <w:commentRangeEnd w:id="245"/>
      <w:r>
        <w:rPr>
          <w:rStyle w:val="CommentReference"/>
        </w:rPr>
        <w:commentReference w:id="245"/>
      </w:r>
      <w:r>
        <w:rPr>
          <w:rFonts w:ascii="Times New Roman" w:hAnsi="Times New Roman" w:cs="Times New Roman"/>
          <w:sz w:val="24"/>
        </w:rPr>
        <w:t>days, all 13 transit systems have negative response intervals, meaning the virus could have been spreading in the community before any appreciable decline in transit demand. In contrast, most transit systems in the Midwest such as Missouri, Ohio, Michigan, and Kentucky still have positive response intervals with an incubation lag of five days. This is supported by cellphone location data: those Midwest states above had known stay-at-home orders before March 27</w:t>
      </w:r>
      <w:r w:rsidRPr="00FC6E3C">
        <w:rPr>
          <w:rFonts w:ascii="Times New Roman" w:hAnsi="Times New Roman" w:cs="Times New Roman"/>
          <w:sz w:val="24"/>
          <w:vertAlign w:val="superscript"/>
        </w:rPr>
        <w:t>th</w:t>
      </w:r>
      <w:r>
        <w:rPr>
          <w:rFonts w:ascii="Times New Roman" w:hAnsi="Times New Roman" w:cs="Times New Roman"/>
          <w:sz w:val="24"/>
        </w:rPr>
        <w:t xml:space="preserve"> and the measured trips are significantly less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[40]</w:t>
      </w:r>
      <w:r>
        <w:rPr>
          <w:rFonts w:ascii="Times New Roman" w:hAnsi="Times New Roman" w:cs="Times New Roman"/>
          <w:sz w:val="24"/>
        </w:rPr>
        <w:fldChar w:fldCharType="end"/>
      </w:r>
      <w:r>
        <w:rPr>
          <w:rFonts w:ascii="Times New Roman" w:hAnsi="Times New Roman" w:cs="Times New Roman"/>
          <w:sz w:val="24"/>
        </w:rPr>
        <w:t xml:space="preserve">. For a more conservative scenario of an incubation lag = 14 days, most transit systems </w:t>
      </w:r>
      <w:ins w:id="246" w:author="Liu, Luyu" w:date="2020-06-01T22:37:00Z">
        <w:r w:rsidR="00B40FDB">
          <w:rPr>
            <w:rFonts w:ascii="Times New Roman" w:hAnsi="Times New Roman" w:cs="Times New Roman"/>
            <w:sz w:val="24"/>
          </w:rPr>
          <w:t xml:space="preserve">(93.5%) </w:t>
        </w:r>
      </w:ins>
      <w:r>
        <w:rPr>
          <w:rFonts w:ascii="Times New Roman" w:hAnsi="Times New Roman" w:cs="Times New Roman"/>
          <w:sz w:val="24"/>
        </w:rPr>
        <w:t xml:space="preserve">have negative response intervals. </w:t>
      </w:r>
    </w:p>
    <w:p w14:paraId="1254D95D" w14:textId="77777777" w:rsidR="00500CFC" w:rsidRDefault="00500CFC" w:rsidP="001B1223">
      <w:pPr>
        <w:spacing w:line="480" w:lineRule="auto"/>
        <w:rPr>
          <w:rFonts w:ascii="Times New Roman" w:hAnsi="Times New Roman" w:cs="Times New Roman"/>
          <w:sz w:val="24"/>
        </w:rPr>
        <w:pPrChange w:id="247" w:author="Liu, Luyu" w:date="2020-06-02T11:17:00Z">
          <w:pPr>
            <w:spacing w:line="480" w:lineRule="auto"/>
          </w:pPr>
        </w:pPrChange>
      </w:pPr>
    </w:p>
    <w:p w14:paraId="5C2378B6" w14:textId="02BFBE34" w:rsidR="00500CFC" w:rsidDel="00DF3DD2" w:rsidRDefault="00500CFC" w:rsidP="001B1223">
      <w:pPr>
        <w:keepNext/>
        <w:spacing w:line="480" w:lineRule="auto"/>
        <w:rPr>
          <w:del w:id="248" w:author="Liu, Luyu" w:date="2020-06-01T23:59:00Z"/>
          <w:rFonts w:ascii="Times New Roman" w:hAnsi="Times New Roman" w:cs="Times New Roman"/>
          <w:sz w:val="24"/>
        </w:rPr>
        <w:pPrChange w:id="249" w:author="Liu, Luyu" w:date="2020-06-02T11:17:00Z">
          <w:pPr>
            <w:spacing w:line="480" w:lineRule="auto"/>
          </w:pPr>
        </w:pPrChange>
      </w:pPr>
      <w:del w:id="250" w:author="Liu, Luyu" w:date="2020-06-02T11:18:00Z">
        <w:r w:rsidDel="002B1E08">
          <w:rPr>
            <w:noProof/>
          </w:rPr>
          <w:lastRenderedPageBreak/>
          <w:drawing>
            <wp:inline distT="0" distB="0" distL="0" distR="0" wp14:anchorId="579932BD" wp14:editId="5D46448F">
              <wp:extent cx="5943600" cy="344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9320"/>
                      </a:xfrm>
                      <a:prstGeom prst="rect">
                        <a:avLst/>
                      </a:prstGeom>
                    </pic:spPr>
                  </pic:pic>
                </a:graphicData>
              </a:graphic>
            </wp:inline>
          </w:drawing>
        </w:r>
      </w:del>
      <w:ins w:id="251" w:author="Liu, Luyu" w:date="2020-06-02T11:19:00Z">
        <w:r w:rsidR="002B1E08">
          <w:rPr>
            <w:noProof/>
          </w:rPr>
          <w:pict w14:anchorId="25E654E8">
            <v:shape id="_x0000_i1027" type="#_x0000_t75" style="width:467.25pt;height:330.75pt">
              <v:imagedata r:id="rId13" o:title="Fig 3"/>
            </v:shape>
          </w:pict>
        </w:r>
      </w:ins>
      <w:r w:rsidDel="00A46592">
        <w:rPr>
          <w:noProof/>
        </w:rPr>
        <w:t xml:space="preserve"> </w:t>
      </w:r>
    </w:p>
    <w:p w14:paraId="1F58C075" w14:textId="7FC794EB" w:rsidR="00DF3DD2" w:rsidRDefault="00DF3DD2" w:rsidP="001B1223">
      <w:pPr>
        <w:keepNext/>
        <w:spacing w:line="480" w:lineRule="auto"/>
        <w:rPr>
          <w:ins w:id="252" w:author="Liu, Luyu" w:date="2020-06-01T23:59:00Z"/>
          <w:rFonts w:ascii="Times New Roman" w:hAnsi="Times New Roman" w:cs="Times New Roman"/>
          <w:sz w:val="24"/>
        </w:rPr>
        <w:pPrChange w:id="253" w:author="Liu, Luyu" w:date="2020-06-02T11:17:00Z">
          <w:pPr>
            <w:keepNext/>
            <w:spacing w:line="480" w:lineRule="auto"/>
          </w:pPr>
        </w:pPrChange>
      </w:pPr>
    </w:p>
    <w:p w14:paraId="26A9070A" w14:textId="7FF52B29" w:rsidR="00DF3DD2" w:rsidRPr="00DF3DD2" w:rsidRDefault="00DF3DD2" w:rsidP="001B1223">
      <w:pPr>
        <w:spacing w:line="480" w:lineRule="auto"/>
        <w:jc w:val="center"/>
        <w:rPr>
          <w:ins w:id="254" w:author="Liu, Luyu" w:date="2020-06-01T23:59:00Z"/>
          <w:rFonts w:ascii="Times New Roman" w:hAnsi="Times New Roman" w:cs="Times New Roman"/>
          <w:sz w:val="24"/>
          <w:rPrChange w:id="255" w:author="Liu, Luyu" w:date="2020-06-02T00:00:00Z">
            <w:rPr>
              <w:ins w:id="256" w:author="Liu, Luyu" w:date="2020-06-01T23:59:00Z"/>
            </w:rPr>
          </w:rPrChange>
        </w:rPr>
        <w:pPrChange w:id="257" w:author="Liu, Luyu" w:date="2020-06-02T11:17:00Z">
          <w:pPr>
            <w:keepNext/>
            <w:spacing w:line="480" w:lineRule="auto"/>
          </w:pPr>
        </w:pPrChange>
      </w:pPr>
      <w:bookmarkStart w:id="258" w:name="_Ref41983922"/>
      <w:ins w:id="259" w:author="Liu, Luyu" w:date="2020-06-02T00:00:00Z">
        <w:r w:rsidRPr="00DF3DD2">
          <w:rPr>
            <w:rFonts w:ascii="Times New Roman" w:hAnsi="Times New Roman" w:cs="Times New Roman"/>
            <w:sz w:val="24"/>
            <w:rPrChange w:id="260" w:author="Liu, Luyu" w:date="2020-06-02T00:00:00Z">
              <w:rPr/>
            </w:rPrChange>
          </w:rPr>
          <w:t xml:space="preserve">Fig </w:t>
        </w:r>
        <w:r w:rsidRPr="00DF3DD2">
          <w:rPr>
            <w:rFonts w:ascii="Times New Roman" w:hAnsi="Times New Roman" w:cs="Times New Roman"/>
            <w:sz w:val="24"/>
            <w:rPrChange w:id="261" w:author="Liu, Luyu" w:date="2020-06-02T00:00:00Z">
              <w:rPr/>
            </w:rPrChange>
          </w:rPr>
          <w:fldChar w:fldCharType="begin"/>
        </w:r>
        <w:r w:rsidRPr="00DF3DD2">
          <w:rPr>
            <w:rFonts w:ascii="Times New Roman" w:hAnsi="Times New Roman" w:cs="Times New Roman"/>
            <w:sz w:val="24"/>
            <w:rPrChange w:id="262" w:author="Liu, Luyu" w:date="2020-06-02T00:00:00Z">
              <w:rPr/>
            </w:rPrChange>
          </w:rPr>
          <w:instrText xml:space="preserve"> SEQ Fig \* ARABIC </w:instrText>
        </w:r>
      </w:ins>
      <w:r w:rsidRPr="00DF3DD2">
        <w:rPr>
          <w:rFonts w:ascii="Times New Roman" w:hAnsi="Times New Roman" w:cs="Times New Roman"/>
          <w:sz w:val="24"/>
          <w:rPrChange w:id="263" w:author="Liu, Luyu" w:date="2020-06-02T00:00:00Z">
            <w:rPr/>
          </w:rPrChange>
        </w:rPr>
        <w:fldChar w:fldCharType="separate"/>
      </w:r>
      <w:ins w:id="264" w:author="Liu, Luyu" w:date="2020-06-02T00:04:00Z">
        <w:r w:rsidR="001F79A7">
          <w:rPr>
            <w:rFonts w:ascii="Times New Roman" w:hAnsi="Times New Roman" w:cs="Times New Roman"/>
            <w:noProof/>
            <w:sz w:val="24"/>
          </w:rPr>
          <w:t>3</w:t>
        </w:r>
      </w:ins>
      <w:ins w:id="265" w:author="Liu, Luyu" w:date="2020-06-02T00:00:00Z">
        <w:r w:rsidRPr="00DF3DD2">
          <w:rPr>
            <w:rFonts w:ascii="Times New Roman" w:hAnsi="Times New Roman" w:cs="Times New Roman"/>
            <w:sz w:val="24"/>
            <w:rPrChange w:id="266" w:author="Liu, Luyu" w:date="2020-06-02T00:00:00Z">
              <w:rPr/>
            </w:rPrChange>
          </w:rPr>
          <w:fldChar w:fldCharType="end"/>
        </w:r>
        <w:bookmarkEnd w:id="258"/>
        <w:r>
          <w:rPr>
            <w:rFonts w:ascii="Times New Roman" w:hAnsi="Times New Roman" w:cs="Times New Roman"/>
            <w:sz w:val="24"/>
          </w:rPr>
          <w:t>.</w:t>
        </w:r>
        <w:r w:rsidRPr="00DF3DD2">
          <w:rPr>
            <w:rFonts w:ascii="Times New Roman" w:hAnsi="Times New Roman" w:cs="Times New Roman"/>
            <w:sz w:val="24"/>
            <w:rPrChange w:id="267" w:author="Liu, Luyu" w:date="2020-06-02T00:00:00Z">
              <w:rPr/>
            </w:rPrChange>
          </w:rPr>
          <w:t xml:space="preserve"> </w:t>
        </w:r>
        <w:r>
          <w:rPr>
            <w:rFonts w:ascii="Times New Roman" w:hAnsi="Times New Roman" w:cs="Times New Roman"/>
            <w:sz w:val="24"/>
          </w:rPr>
          <w:t>T</w:t>
        </w:r>
        <w:r w:rsidRPr="00DF3DD2">
          <w:rPr>
            <w:rFonts w:ascii="Times New Roman" w:hAnsi="Times New Roman" w:cs="Times New Roman"/>
            <w:sz w:val="24"/>
            <w:rPrChange w:id="268" w:author="Liu, Luyu" w:date="2020-06-02T00:00:00Z">
              <w:rPr/>
            </w:rPrChange>
          </w:rPr>
          <w:t>he geographic pattern of response interval with incubation lag =0 from cliff point (quantile classification)</w:t>
        </w:r>
        <w:r>
          <w:rPr>
            <w:rFonts w:ascii="Times New Roman" w:hAnsi="Times New Roman" w:cs="Times New Roman"/>
            <w:sz w:val="24"/>
          </w:rPr>
          <w:t>.</w:t>
        </w:r>
      </w:ins>
    </w:p>
    <w:p w14:paraId="57DAB33C" w14:textId="6B191B5A" w:rsidR="00500CFC" w:rsidDel="00DF3DD2" w:rsidRDefault="00500CFC" w:rsidP="001B1223">
      <w:pPr>
        <w:spacing w:line="480" w:lineRule="auto"/>
        <w:jc w:val="center"/>
        <w:rPr>
          <w:del w:id="269" w:author="Liu, Luyu" w:date="2020-06-01T23:59:00Z"/>
          <w:rFonts w:ascii="Times New Roman" w:hAnsi="Times New Roman" w:cs="Times New Roman"/>
          <w:sz w:val="24"/>
        </w:rPr>
        <w:pPrChange w:id="270" w:author="Liu, Luyu" w:date="2020-06-02T11:17:00Z">
          <w:pPr>
            <w:spacing w:line="240" w:lineRule="auto"/>
            <w:jc w:val="center"/>
          </w:pPr>
        </w:pPrChange>
      </w:pPr>
      <w:del w:id="271" w:author="Liu, Luyu" w:date="2020-06-01T23:59:00Z">
        <w:r w:rsidRPr="008E11AA" w:rsidDel="00DF3DD2">
          <w:rPr>
            <w:rFonts w:ascii="Times New Roman" w:hAnsi="Times New Roman" w:cs="Times New Roman"/>
            <w:sz w:val="24"/>
          </w:rPr>
          <w:delText xml:space="preserve">Figure </w:delText>
        </w:r>
        <w:r w:rsidRPr="008E11AA" w:rsidDel="00DF3DD2">
          <w:rPr>
            <w:rFonts w:ascii="Times New Roman" w:hAnsi="Times New Roman" w:cs="Times New Roman"/>
            <w:sz w:val="24"/>
          </w:rPr>
          <w:fldChar w:fldCharType="begin"/>
        </w:r>
        <w:r w:rsidRPr="00DF3DD2" w:rsidDel="00DF3DD2">
          <w:rPr>
            <w:rFonts w:ascii="Times New Roman" w:hAnsi="Times New Roman" w:cs="Times New Roman"/>
            <w:sz w:val="24"/>
            <w:rPrChange w:id="272" w:author="Liu, Luyu" w:date="2020-06-01T23:59:00Z">
              <w:rPr>
                <w:rFonts w:ascii="Times New Roman" w:hAnsi="Times New Roman" w:cs="Times New Roman"/>
                <w:sz w:val="24"/>
              </w:rPr>
            </w:rPrChange>
          </w:rPr>
          <w:delInstrText xml:space="preserve"> SEQ Figure \* ARABIC </w:delInstrText>
        </w:r>
        <w:r w:rsidRPr="008E11AA" w:rsidDel="00DF3DD2">
          <w:rPr>
            <w:rFonts w:ascii="Times New Roman" w:hAnsi="Times New Roman" w:cs="Times New Roman"/>
            <w:sz w:val="24"/>
          </w:rPr>
          <w:fldChar w:fldCharType="separate"/>
        </w:r>
        <w:r w:rsidR="00824644" w:rsidRPr="00DF3DD2" w:rsidDel="00DF3DD2">
          <w:rPr>
            <w:rFonts w:ascii="Times New Roman" w:hAnsi="Times New Roman" w:cs="Times New Roman"/>
            <w:noProof/>
            <w:sz w:val="24"/>
            <w:rPrChange w:id="273" w:author="Liu, Luyu" w:date="2020-06-01T23:59:00Z">
              <w:rPr>
                <w:rFonts w:ascii="Times New Roman" w:hAnsi="Times New Roman" w:cs="Times New Roman"/>
                <w:noProof/>
                <w:sz w:val="24"/>
              </w:rPr>
            </w:rPrChange>
          </w:rPr>
          <w:delText>3</w:delText>
        </w:r>
        <w:r w:rsidRPr="008E11AA" w:rsidDel="00DF3DD2">
          <w:rPr>
            <w:rFonts w:ascii="Times New Roman" w:hAnsi="Times New Roman" w:cs="Times New Roman"/>
            <w:sz w:val="24"/>
          </w:rPr>
          <w:fldChar w:fldCharType="end"/>
        </w:r>
        <w:r w:rsidRPr="008E11AA" w:rsidDel="00DF3DD2">
          <w:rPr>
            <w:rFonts w:ascii="Times New Roman" w:hAnsi="Times New Roman" w:cs="Times New Roman"/>
            <w:sz w:val="24"/>
          </w:rPr>
          <w:delText>:</w:delText>
        </w:r>
        <w:r w:rsidDel="00DF3DD2">
          <w:rPr>
            <w:rFonts w:ascii="Times New Roman" w:hAnsi="Times New Roman" w:cs="Times New Roman"/>
            <w:sz w:val="24"/>
          </w:rPr>
          <w:delText xml:space="preserve"> the geographic pattern of response interval with incubation lag =0 from cliff point (quantile classification)</w:delText>
        </w:r>
      </w:del>
    </w:p>
    <w:p w14:paraId="7C1AEBD2" w14:textId="370984FA" w:rsidR="00500CFC" w:rsidDel="002B1E08" w:rsidRDefault="00500CFC" w:rsidP="001B1223">
      <w:pPr>
        <w:keepNext/>
        <w:spacing w:line="480" w:lineRule="auto"/>
        <w:rPr>
          <w:del w:id="274" w:author="Liu, Luyu" w:date="2020-06-02T11:19:00Z"/>
          <w:rFonts w:ascii="Times New Roman" w:hAnsi="Times New Roman" w:cs="Times New Roman"/>
          <w:sz w:val="24"/>
        </w:rPr>
        <w:pPrChange w:id="275" w:author="Liu, Luyu" w:date="2020-06-02T11:17:00Z">
          <w:pPr>
            <w:spacing w:line="480" w:lineRule="auto"/>
          </w:pPr>
        </w:pPrChange>
      </w:pPr>
      <w:r>
        <w:rPr>
          <w:rFonts w:ascii="Times New Roman" w:hAnsi="Times New Roman" w:cs="Times New Roman"/>
          <w:sz w:val="24"/>
        </w:rPr>
        <w:tab/>
      </w:r>
      <w:del w:id="276" w:author="Liu, Luyu" w:date="2020-06-02T11:19:00Z">
        <w:r w:rsidDel="002B1E08">
          <w:rPr>
            <w:rFonts w:ascii="Times New Roman" w:hAnsi="Times New Roman" w:cs="Times New Roman"/>
            <w:sz w:val="24"/>
          </w:rPr>
          <w:delText xml:space="preserve"> </w:delText>
        </w:r>
      </w:del>
    </w:p>
    <w:p w14:paraId="7E2CC44C" w14:textId="7E5A92F8" w:rsidR="00B83381" w:rsidRDefault="00500CFC" w:rsidP="002B1E08">
      <w:pPr>
        <w:keepNext/>
        <w:spacing w:line="480" w:lineRule="auto"/>
        <w:rPr>
          <w:ins w:id="277" w:author="Liu, Luyu" w:date="2020-06-01T23:45:00Z"/>
          <w:rFonts w:ascii="Times New Roman" w:hAnsi="Times New Roman" w:cs="Times New Roman"/>
          <w:sz w:val="24"/>
        </w:rPr>
        <w:pPrChange w:id="278" w:author="Liu, Luyu" w:date="2020-06-02T11:19:00Z">
          <w:pPr>
            <w:spacing w:line="240" w:lineRule="auto"/>
            <w:jc w:val="both"/>
          </w:pPr>
        </w:pPrChange>
      </w:pPr>
      <w:del w:id="279" w:author="Liu, Luyu" w:date="2020-06-02T11:19:00Z">
        <w:r w:rsidDel="002B1E08">
          <w:rPr>
            <w:rFonts w:ascii="Times New Roman" w:hAnsi="Times New Roman" w:cs="Times New Roman"/>
            <w:sz w:val="24"/>
          </w:rPr>
          <w:tab/>
        </w:r>
      </w:del>
      <w:r>
        <w:rPr>
          <w:rFonts w:ascii="Times New Roman" w:hAnsi="Times New Roman" w:cs="Times New Roman"/>
          <w:sz w:val="24"/>
        </w:rPr>
        <w:t>However, the geographic pattern is highly homogeneous for the response intervals from floor point, which represent how early each transit system’s users finished the stay-at-home process compared to the community spread. For the scenario of lag = 0, only Capital Metro in Austin, Texas has a positive response interval. For the case of Austin, the demand decrease started on March 5</w:t>
      </w:r>
      <w:r w:rsidRPr="008E6126">
        <w:rPr>
          <w:rFonts w:ascii="Times New Roman" w:hAnsi="Times New Roman" w:cs="Times New Roman"/>
          <w:sz w:val="24"/>
          <w:vertAlign w:val="superscript"/>
        </w:rPr>
        <w:t>th</w:t>
      </w:r>
      <w:r>
        <w:rPr>
          <w:rFonts w:ascii="Times New Roman" w:hAnsi="Times New Roman" w:cs="Times New Roman"/>
          <w:sz w:val="24"/>
        </w:rPr>
        <w:t xml:space="preserve"> and finished by March 23</w:t>
      </w:r>
      <w:r w:rsidRPr="008E6126">
        <w:rPr>
          <w:rFonts w:ascii="Times New Roman" w:hAnsi="Times New Roman" w:cs="Times New Roman"/>
          <w:sz w:val="24"/>
          <w:vertAlign w:val="superscript"/>
        </w:rPr>
        <w:t>nd</w:t>
      </w:r>
      <w:r>
        <w:rPr>
          <w:rFonts w:ascii="Times New Roman" w:hAnsi="Times New Roman" w:cs="Times New Roman"/>
          <w:sz w:val="24"/>
        </w:rPr>
        <w:t>; the first case was confirmed on March 25</w:t>
      </w:r>
      <w:r w:rsidRPr="008E6126">
        <w:rPr>
          <w:rFonts w:ascii="Times New Roman" w:hAnsi="Times New Roman" w:cs="Times New Roman"/>
          <w:sz w:val="24"/>
          <w:vertAlign w:val="superscript"/>
        </w:rPr>
        <w:t>th</w:t>
      </w:r>
      <w:r>
        <w:rPr>
          <w:rFonts w:ascii="Times New Roman" w:hAnsi="Times New Roman" w:cs="Times New Roman"/>
          <w:sz w:val="24"/>
        </w:rPr>
        <w:t>. However, long before the first confirmed case, the city and county authority declared a local state of emergency on March 6</w:t>
      </w:r>
      <w:r w:rsidRPr="005A7862">
        <w:rPr>
          <w:rFonts w:ascii="Times New Roman" w:hAnsi="Times New Roman" w:cs="Times New Roman"/>
          <w:sz w:val="24"/>
          <w:vertAlign w:val="superscript"/>
        </w:rPr>
        <w:t>th</w:t>
      </w:r>
      <w:r>
        <w:rPr>
          <w:rFonts w:ascii="Times New Roman" w:hAnsi="Times New Roman" w:cs="Times New Roman"/>
          <w:sz w:val="24"/>
          <w:vertAlign w:val="superscript"/>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[41]</w:t>
      </w:r>
      <w:r>
        <w:rPr>
          <w:rFonts w:ascii="Times New Roman" w:hAnsi="Times New Roman" w:cs="Times New Roman"/>
          <w:sz w:val="24"/>
        </w:rPr>
        <w:fldChar w:fldCharType="end"/>
      </w:r>
      <w:r>
        <w:rPr>
          <w:rFonts w:ascii="Times New Roman" w:hAnsi="Times New Roman" w:cs="Times New Roman"/>
          <w:sz w:val="24"/>
        </w:rPr>
        <w:t xml:space="preserve">, which is one of the earliest places to take actions in the United States. The cliff point is also </w:t>
      </w:r>
      <w:commentRangeStart w:id="280"/>
      <w:r>
        <w:rPr>
          <w:rFonts w:ascii="Times New Roman" w:hAnsi="Times New Roman" w:cs="Times New Roman"/>
          <w:sz w:val="24"/>
        </w:rPr>
        <w:t xml:space="preserve">the same as the date of the local state of emergency, which </w:t>
      </w:r>
      <w:r>
        <w:rPr>
          <w:rFonts w:ascii="Times New Roman" w:hAnsi="Times New Roman" w:cs="Times New Roman"/>
          <w:sz w:val="24"/>
        </w:rPr>
        <w:lastRenderedPageBreak/>
        <w:t xml:space="preserve">suggests the effectiveness of the executive order. This can be one reason for the relatively fast and earlier reaction of transit users. </w:t>
      </w:r>
      <w:ins w:id="281" w:author="Liu, Luyu" w:date="2020-06-01T23:45:00Z">
        <w:r w:rsidR="00B83381">
          <w:rPr>
            <w:rFonts w:ascii="Times New Roman" w:hAnsi="Times New Roman" w:cs="Times New Roman"/>
            <w:sz w:val="24"/>
          </w:rPr>
          <w:t xml:space="preserve">The correlation analysis between the cliff point and the date of declaring state emergency </w:t>
        </w:r>
        <w:r w:rsidR="009A0F71">
          <w:rPr>
            <w:rFonts w:ascii="Times New Roman" w:hAnsi="Times New Roman" w:cs="Times New Roman"/>
            <w:sz w:val="24"/>
          </w:rPr>
          <w:t>moreover support this</w:t>
        </w:r>
      </w:ins>
      <w:ins w:id="282" w:author="Liu, Luyu" w:date="2020-06-01T23:48:00Z">
        <w:r w:rsidR="00053F74">
          <w:rPr>
            <w:rFonts w:ascii="Times New Roman" w:hAnsi="Times New Roman" w:cs="Times New Roman"/>
            <w:sz w:val="24"/>
          </w:rPr>
          <w:t xml:space="preserve"> claim</w:t>
        </w:r>
      </w:ins>
      <w:ins w:id="283" w:author="Liu, Luyu" w:date="2020-06-01T23:45:00Z">
        <w:r w:rsidR="009A0F71">
          <w:rPr>
            <w:rFonts w:ascii="Times New Roman" w:hAnsi="Times New Roman" w:cs="Times New Roman"/>
            <w:sz w:val="24"/>
          </w:rPr>
          <w:t xml:space="preserve">: it </w:t>
        </w:r>
        <w:r w:rsidR="00B83381">
          <w:rPr>
            <w:rFonts w:ascii="Times New Roman" w:hAnsi="Times New Roman" w:cs="Times New Roman"/>
            <w:sz w:val="24"/>
          </w:rPr>
          <w:t xml:space="preserve">shows </w:t>
        </w:r>
        <w:r w:rsidR="009A0F71">
          <w:rPr>
            <w:rFonts w:ascii="Times New Roman" w:hAnsi="Times New Roman" w:cs="Times New Roman"/>
            <w:sz w:val="24"/>
          </w:rPr>
          <w:t xml:space="preserve">that </w:t>
        </w:r>
      </w:ins>
      <w:ins w:id="284" w:author="Liu, Luyu" w:date="2020-06-01T23:46:00Z">
        <w:r w:rsidR="009A0F71">
          <w:rPr>
            <w:rFonts w:ascii="Times New Roman" w:hAnsi="Times New Roman" w:cs="Times New Roman"/>
            <w:sz w:val="24"/>
          </w:rPr>
          <w:t>earlier cliff point i</w:t>
        </w:r>
        <w:r w:rsidR="00A56C0D">
          <w:rPr>
            <w:rFonts w:ascii="Times New Roman" w:hAnsi="Times New Roman" w:cs="Times New Roman"/>
            <w:sz w:val="24"/>
          </w:rPr>
          <w:t>s positively correlated (p</w:t>
        </w:r>
        <w:r w:rsidR="009A0F71">
          <w:rPr>
            <w:rFonts w:ascii="Times New Roman" w:hAnsi="Times New Roman" w:cs="Times New Roman"/>
            <w:sz w:val="24"/>
          </w:rPr>
          <w:t xml:space="preserve"> = 0.002) with earlier emergency date</w:t>
        </w:r>
      </w:ins>
      <w:ins w:id="285" w:author="Liu, Luyu" w:date="2020-06-01T23:45:00Z">
        <w:r w:rsidR="00B83381">
          <w:rPr>
            <w:rFonts w:ascii="Times New Roman" w:hAnsi="Times New Roman" w:cs="Times New Roman"/>
            <w:sz w:val="24"/>
          </w:rPr>
          <w:t xml:space="preserve">. </w:t>
        </w:r>
      </w:ins>
      <w:ins w:id="286" w:author="Liu, Luyu" w:date="2020-06-01T23:47:00Z">
        <w:r w:rsidR="009A0F71">
          <w:rPr>
            <w:rFonts w:ascii="Times New Roman" w:hAnsi="Times New Roman" w:cs="Times New Roman"/>
            <w:sz w:val="24"/>
          </w:rPr>
          <w:t>It shows people’s response time is not synchronized with the evolution of the pandemic, but with the local government’s policy.</w:t>
        </w:r>
      </w:ins>
      <w:commentRangeEnd w:id="280"/>
      <w:ins w:id="287" w:author="Liu, Luyu" w:date="2020-06-01T23:50:00Z">
        <w:r w:rsidR="00D5782D">
          <w:rPr>
            <w:rStyle w:val="CommentReference"/>
          </w:rPr>
          <w:commentReference w:id="280"/>
        </w:r>
      </w:ins>
    </w:p>
    <w:p w14:paraId="7678F95A" w14:textId="099C1510" w:rsidR="00B83381" w:rsidRDefault="00B83381" w:rsidP="001B1223">
      <w:pPr>
        <w:spacing w:line="480" w:lineRule="auto"/>
        <w:jc w:val="both"/>
        <w:rPr>
          <w:rFonts w:ascii="Times New Roman" w:hAnsi="Times New Roman" w:cs="Times New Roman"/>
          <w:sz w:val="24"/>
        </w:rPr>
        <w:pPrChange w:id="288" w:author="Liu, Luyu" w:date="2020-06-02T11:17:00Z">
          <w:pPr>
            <w:spacing w:line="480" w:lineRule="auto"/>
            <w:jc w:val="both"/>
          </w:pPr>
        </w:pPrChange>
      </w:pPr>
      <w:ins w:id="289" w:author="Liu, Luyu" w:date="2020-06-01T23:45:00Z">
        <w:r>
          <w:rPr>
            <w:rFonts w:ascii="Times New Roman" w:hAnsi="Times New Roman" w:cs="Times New Roman"/>
            <w:sz w:val="24"/>
          </w:rPr>
          <w:t xml:space="preserve"> </w:t>
        </w:r>
      </w:ins>
    </w:p>
    <w:commentRangeStart w:id="290"/>
    <w:p w14:paraId="38517EC3" w14:textId="0301563F" w:rsidR="00500CFC" w:rsidDel="00A17500" w:rsidRDefault="00500CFC" w:rsidP="001B1223">
      <w:pPr>
        <w:spacing w:line="480" w:lineRule="auto"/>
        <w:ind w:firstLine="720"/>
        <w:jc w:val="both"/>
        <w:rPr>
          <w:del w:id="291" w:author="Liu, Luyu" w:date="2020-06-01T22:39:00Z"/>
          <w:rFonts w:ascii="Times New Roman" w:hAnsi="Times New Roman" w:cs="Times New Roman"/>
          <w:sz w:val="24"/>
        </w:rPr>
        <w:pPrChange w:id="292" w:author="Liu, Luyu" w:date="2020-06-02T11:17:00Z">
          <w:pPr>
            <w:spacing w:line="480" w:lineRule="auto"/>
            <w:ind w:firstLine="720"/>
            <w:jc w:val="both"/>
          </w:pPr>
        </w:pPrChange>
      </w:pPr>
      <w:del w:id="293" w:author="Liu, Luyu" w:date="2020-06-01T22:39:00Z">
        <w:r w:rsidDel="00A17500">
          <w:rPr>
            <w:rFonts w:ascii="Times New Roman" w:hAnsi="Times New Roman" w:cs="Times New Roman"/>
            <w:sz w:val="24"/>
          </w:rPr>
          <w:fldChar w:fldCharType="begin"/>
        </w:r>
        <w:r w:rsidRPr="00A17500" w:rsidDel="00A17500">
          <w:rPr>
            <w:rFonts w:ascii="Times New Roman" w:hAnsi="Times New Roman" w:cs="Times New Roman"/>
            <w:sz w:val="24"/>
            <w:rPrChange w:id="294" w:author="Liu, Luyu" w:date="2020-06-01T22:39:00Z">
              <w:rPr>
                <w:rFonts w:ascii="Times New Roman" w:hAnsi="Times New Roman" w:cs="Times New Roman"/>
                <w:sz w:val="24"/>
              </w:rPr>
            </w:rPrChange>
          </w:rPr>
          <w:delInstrText xml:space="preserve"> REF _Ref36929078 \h  \* MERGEFORMAT </w:delInstrText>
        </w:r>
        <w:r w:rsidRPr="00A17500" w:rsidDel="00A17500">
          <w:rPr>
            <w:rFonts w:ascii="Times New Roman" w:hAnsi="Times New Roman" w:cs="Times New Roman"/>
            <w:sz w:val="24"/>
            <w:rPrChange w:id="295" w:author="Liu, Luyu" w:date="2020-06-01T22:39:00Z">
              <w:rPr>
                <w:rFonts w:ascii="Times New Roman" w:hAnsi="Times New Roman" w:cs="Times New Roman"/>
                <w:sz w:val="24"/>
              </w:rPr>
            </w:rPrChange>
          </w:rPr>
        </w:r>
        <w:r w:rsidDel="00A17500">
          <w:rPr>
            <w:rFonts w:ascii="Times New Roman" w:hAnsi="Times New Roman" w:cs="Times New Roman"/>
            <w:sz w:val="24"/>
          </w:rPr>
          <w:fldChar w:fldCharType="separate"/>
        </w:r>
        <w:r w:rsidRPr="00053F74" w:rsidDel="00A17500">
          <w:rPr>
            <w:rFonts w:ascii="Times New Roman" w:hAnsi="Times New Roman" w:cs="Times New Roman"/>
            <w:sz w:val="24"/>
          </w:rPr>
          <w:delText xml:space="preserve">Figure </w:delText>
        </w:r>
        <w:r w:rsidRPr="00053F74" w:rsidDel="00A17500">
          <w:rPr>
            <w:rFonts w:ascii="Times New Roman" w:hAnsi="Times New Roman" w:cs="Times New Roman"/>
            <w:noProof/>
            <w:sz w:val="24"/>
          </w:rPr>
          <w:delText>4</w:delText>
        </w:r>
        <w:r w:rsidDel="00A17500">
          <w:rPr>
            <w:rFonts w:ascii="Times New Roman" w:hAnsi="Times New Roman" w:cs="Times New Roman"/>
            <w:sz w:val="24"/>
          </w:rPr>
          <w:fldChar w:fldCharType="end"/>
        </w:r>
        <w:r w:rsidDel="00A17500">
          <w:rPr>
            <w:rFonts w:ascii="Times New Roman" w:hAnsi="Times New Roman" w:cs="Times New Roman"/>
            <w:sz w:val="24"/>
          </w:rPr>
          <w:delText xml:space="preserve"> shows the trend of ratio of transit systems with positive response interval with respect to different incubation lag for both cliff and floor point. </w:delText>
        </w:r>
        <w:r w:rsidDel="00A17500">
          <w:rPr>
            <w:rFonts w:ascii="Times New Roman" w:hAnsi="Times New Roman" w:cs="Times New Roman" w:hint="eastAsia"/>
            <w:sz w:val="24"/>
          </w:rPr>
          <w:delText>As</w:delText>
        </w:r>
        <w:r w:rsidDel="00A17500">
          <w:rPr>
            <w:rFonts w:ascii="Times New Roman" w:hAnsi="Times New Roman" w:cs="Times New Roman"/>
            <w:sz w:val="24"/>
          </w:rPr>
          <w:delText xml:space="preserve"> the incubation lag increases, the ratio of systems with positive responses interval from cliff point decreases from 61% (lag=0) to 33% (lag=5) and then to 6.5% (lag=14). Under the most ideal circumstances, the curve should finish its decline and re-stabilize before community spread, which means as many transit users as possible avoided non-essential transit trips after the virus began community spread. However, the curve of response interval from floor point is generally a flat line of 0, suggesting that no city re-stabilized at its lower, base level of demand before community spread happened. </w:delText>
        </w:r>
        <w:commentRangeEnd w:id="290"/>
        <w:r w:rsidDel="00A17500">
          <w:rPr>
            <w:rStyle w:val="CommentReference"/>
          </w:rPr>
          <w:commentReference w:id="290"/>
        </w:r>
      </w:del>
    </w:p>
    <w:p w14:paraId="2978D037" w14:textId="243EB1B9" w:rsidR="00500CFC" w:rsidRDefault="00500CFC" w:rsidP="001B1223">
      <w:pPr>
        <w:keepNext/>
        <w:spacing w:line="480" w:lineRule="auto"/>
        <w:rPr>
          <w:noProof/>
        </w:rPr>
        <w:pPrChange w:id="296" w:author="Liu, Luyu" w:date="2020-06-02T11:17:00Z">
          <w:pPr>
            <w:keepNext/>
            <w:spacing w:line="480" w:lineRule="auto"/>
          </w:pPr>
        </w:pPrChange>
      </w:pPr>
      <w:del w:id="297" w:author="Liu, Luyu" w:date="2020-06-01T22:39:00Z">
        <w:r w:rsidRPr="00260C99" w:rsidDel="00A17500">
          <w:rPr>
            <w:noProof/>
          </w:rPr>
          <w:delText xml:space="preserve"> </w:delText>
        </w:r>
      </w:del>
    </w:p>
    <w:p w14:paraId="1AD88B80" w14:textId="77777777" w:rsidR="00500CFC" w:rsidRDefault="00500CFC" w:rsidP="001B1223">
      <w:pPr>
        <w:spacing w:line="480" w:lineRule="auto"/>
        <w:rPr>
          <w:rFonts w:ascii="Times New Roman" w:hAnsi="Times New Roman" w:cs="Times New Roman"/>
          <w:sz w:val="24"/>
        </w:rPr>
        <w:pPrChange w:id="298" w:author="Liu, Luyu" w:date="2020-06-02T11:17:00Z">
          <w:pPr>
            <w:spacing w:line="480" w:lineRule="auto"/>
          </w:pPr>
        </w:pPrChange>
      </w:pPr>
    </w:p>
    <w:p w14:paraId="006C65DA" w14:textId="77777777" w:rsidR="00500CFC" w:rsidRDefault="00500CFC" w:rsidP="001B1223">
      <w:pPr>
        <w:spacing w:line="480" w:lineRule="auto"/>
        <w:rPr>
          <w:rFonts w:ascii="Times New Roman" w:hAnsi="Times New Roman" w:cs="Times New Roman"/>
          <w:sz w:val="24"/>
        </w:rPr>
        <w:pPrChange w:id="299" w:author="Liu, Luyu" w:date="2020-06-02T11:17:00Z">
          <w:pPr>
            <w:spacing w:line="480" w:lineRule="auto"/>
          </w:pPr>
        </w:pPrChange>
      </w:pPr>
    </w:p>
    <w:p w14:paraId="598C0016" w14:textId="77777777" w:rsidR="00500CFC" w:rsidRPr="009457DC" w:rsidRDefault="00500CFC" w:rsidP="001B1223">
      <w:pPr>
        <w:pStyle w:val="ListParagraph"/>
        <w:numPr>
          <w:ilvl w:val="1"/>
          <w:numId w:val="2"/>
        </w:numPr>
        <w:spacing w:line="480" w:lineRule="auto"/>
        <w:rPr>
          <w:rFonts w:ascii="Times New Roman" w:hAnsi="Times New Roman" w:cs="Times New Roman"/>
          <w:b/>
          <w:sz w:val="24"/>
        </w:rPr>
        <w:pPrChange w:id="300" w:author="Liu, Luyu" w:date="2020-06-02T11:17:00Z">
          <w:pPr>
            <w:pStyle w:val="ListParagraph"/>
            <w:numPr>
              <w:ilvl w:val="1"/>
              <w:numId w:val="2"/>
            </w:numPr>
            <w:spacing w:line="480" w:lineRule="auto"/>
            <w:ind w:left="360" w:hanging="360"/>
          </w:pPr>
        </w:pPrChange>
      </w:pPr>
      <w:commentRangeStart w:id="301"/>
      <w:commentRangeStart w:id="302"/>
      <w:r w:rsidRPr="009457DC">
        <w:rPr>
          <w:rFonts w:ascii="Times New Roman" w:hAnsi="Times New Roman" w:cs="Times New Roman"/>
          <w:b/>
          <w:sz w:val="24"/>
        </w:rPr>
        <w:t xml:space="preserve"> Decay </w:t>
      </w:r>
      <w:r>
        <w:rPr>
          <w:rFonts w:ascii="Times New Roman" w:hAnsi="Times New Roman" w:cs="Times New Roman"/>
          <w:b/>
          <w:sz w:val="24"/>
        </w:rPr>
        <w:t>rate</w:t>
      </w:r>
    </w:p>
    <w:p w14:paraId="6AEC260E" w14:textId="1C829DB0" w:rsidR="00500CFC" w:rsidRDefault="00E84109" w:rsidP="001B1223">
      <w:pPr>
        <w:spacing w:line="480" w:lineRule="auto"/>
        <w:jc w:val="both"/>
        <w:rPr>
          <w:rFonts w:ascii="Times New Roman" w:hAnsi="Times New Roman" w:cs="Times New Roman"/>
          <w:sz w:val="24"/>
        </w:rPr>
        <w:pPrChange w:id="303" w:author="Liu, Luyu" w:date="2020-06-02T11:17:00Z">
          <w:pPr>
            <w:spacing w:line="480" w:lineRule="auto"/>
            <w:jc w:val="both"/>
          </w:pPr>
        </w:pPrChange>
      </w:pPr>
      <w:ins w:id="304" w:author="Liu, Luyu" w:date="2020-06-02T10:13:00Z">
        <w:r>
          <w:rPr>
            <w:rFonts w:ascii="Times New Roman" w:hAnsi="Times New Roman" w:cs="Times New Roman"/>
            <w:sz w:val="24"/>
          </w:rPr>
          <w:fldChar w:fldCharType="begin"/>
        </w:r>
        <w:r>
          <w:rPr>
            <w:rFonts w:ascii="Times New Roman" w:hAnsi="Times New Roman" w:cs="Times New Roman"/>
            <w:sz w:val="24"/>
          </w:rPr>
          <w:instrText xml:space="preserve"> REF _Ref41985219 \h </w:instrText>
        </w:r>
        <w:r>
          <w:rPr>
            <w:rFonts w:ascii="Times New Roman" w:hAnsi="Times New Roman" w:cs="Times New Roman"/>
            <w:sz w:val="24"/>
          </w:rPr>
        </w:r>
      </w:ins>
      <w:r>
        <w:rPr>
          <w:rFonts w:ascii="Times New Roman" w:hAnsi="Times New Roman" w:cs="Times New Roman"/>
          <w:sz w:val="24"/>
        </w:rPr>
        <w:fldChar w:fldCharType="separate"/>
      </w:r>
      <w:ins w:id="305" w:author="Liu, Luyu" w:date="2020-06-02T10:13:00Z">
        <w:r w:rsidRPr="001C17A3">
          <w:rPr>
            <w:rFonts w:ascii="Times New Roman" w:hAnsi="Times New Roman" w:cs="Times New Roman"/>
            <w:sz w:val="24"/>
            <w:rPrChange w:id="306" w:author="Liu, Luyu" w:date="2020-06-02T00:01:00Z">
              <w:rPr/>
            </w:rPrChange>
          </w:rPr>
          <w:t xml:space="preserve">Fig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del w:id="307" w:author="Liu, Luyu" w:date="2020-06-02T10:13:00Z">
        <w:r w:rsidR="00500CFC" w:rsidDel="00E84109">
          <w:rPr>
            <w:rFonts w:ascii="Times New Roman" w:hAnsi="Times New Roman" w:cs="Times New Roman"/>
            <w:sz w:val="24"/>
          </w:rPr>
          <w:fldChar w:fldCharType="begin"/>
        </w:r>
        <w:r w:rsidR="00500CFC" w:rsidRPr="00E84109" w:rsidDel="00E84109">
          <w:rPr>
            <w:rFonts w:ascii="Times New Roman" w:hAnsi="Times New Roman" w:cs="Times New Roman"/>
            <w:sz w:val="24"/>
            <w:rPrChange w:id="308" w:author="Liu, Luyu" w:date="2020-06-02T10:13:00Z">
              <w:rPr>
                <w:rFonts w:ascii="Times New Roman" w:hAnsi="Times New Roman" w:cs="Times New Roman"/>
                <w:sz w:val="24"/>
              </w:rPr>
            </w:rPrChange>
          </w:rPr>
          <w:delInstrText xml:space="preserve"> REF _Ref40213549 \h  \* MERGEFORMAT </w:delInstrText>
        </w:r>
        <w:r w:rsidR="00500CFC" w:rsidDel="00E84109">
          <w:rPr>
            <w:rFonts w:ascii="Times New Roman" w:hAnsi="Times New Roman" w:cs="Times New Roman"/>
            <w:sz w:val="24"/>
          </w:rPr>
          <w:fldChar w:fldCharType="separate"/>
        </w:r>
        <w:r w:rsidR="00500CFC" w:rsidRPr="00E84109" w:rsidDel="00E84109">
          <w:rPr>
            <w:rFonts w:ascii="Times New Roman" w:hAnsi="Times New Roman" w:cs="Times New Roman"/>
            <w:sz w:val="24"/>
            <w:rPrChange w:id="309" w:author="Liu, Luyu" w:date="2020-06-02T10:13:00Z">
              <w:rPr>
                <w:rFonts w:ascii="Times New Roman" w:hAnsi="Times New Roman" w:cs="Times New Roman"/>
                <w:sz w:val="24"/>
              </w:rPr>
            </w:rPrChange>
          </w:rPr>
          <w:delText xml:space="preserve">Figure </w:delText>
        </w:r>
        <w:r w:rsidR="00500CFC" w:rsidRPr="00E84109" w:rsidDel="00E84109">
          <w:rPr>
            <w:rFonts w:ascii="Times New Roman" w:hAnsi="Times New Roman" w:cs="Times New Roman"/>
            <w:noProof/>
            <w:sz w:val="24"/>
            <w:rPrChange w:id="310" w:author="Liu, Luyu" w:date="2020-06-02T10:13:00Z">
              <w:rPr>
                <w:rFonts w:ascii="Times New Roman" w:hAnsi="Times New Roman" w:cs="Times New Roman"/>
                <w:noProof/>
                <w:sz w:val="24"/>
              </w:rPr>
            </w:rPrChange>
          </w:rPr>
          <w:delText>5</w:delText>
        </w:r>
        <w:r w:rsidR="00500CFC" w:rsidDel="00E84109">
          <w:rPr>
            <w:rFonts w:ascii="Times New Roman" w:hAnsi="Times New Roman" w:cs="Times New Roman"/>
            <w:sz w:val="24"/>
          </w:rPr>
          <w:fldChar w:fldCharType="end"/>
        </w:r>
        <w:r w:rsidR="00500CFC" w:rsidDel="00E84109">
          <w:rPr>
            <w:rFonts w:ascii="Times New Roman" w:hAnsi="Times New Roman" w:cs="Times New Roman"/>
            <w:sz w:val="24"/>
          </w:rPr>
          <w:delText xml:space="preserve"> </w:delText>
        </w:r>
      </w:del>
      <w:r w:rsidR="00500CFC">
        <w:rPr>
          <w:rFonts w:ascii="Times New Roman" w:hAnsi="Times New Roman" w:cs="Times New Roman"/>
          <w:sz w:val="24"/>
        </w:rPr>
        <w:t xml:space="preserve">shows the geographic pattern of decay rate. Transit systems in the north, especially those in larger communities, and college towns reached their floor values the quickest while transit systems in the Midwest and southern communities took the longest to reach their floors. College towns emptied quickly during the pandemic. </w:t>
      </w:r>
      <w:commentRangeStart w:id="311"/>
      <w:r w:rsidR="00500CFC">
        <w:rPr>
          <w:rFonts w:ascii="Times New Roman" w:hAnsi="Times New Roman" w:cs="Times New Roman"/>
          <w:sz w:val="24"/>
        </w:rPr>
        <w:t>The slower decay rate in the Midwest and South may be explained by businesses staying open longer during the pandemic.</w:t>
      </w:r>
      <w:commentRangeEnd w:id="311"/>
      <w:r w:rsidR="00500CFC">
        <w:rPr>
          <w:rStyle w:val="CommentReference"/>
        </w:rPr>
        <w:commentReference w:id="311"/>
      </w:r>
    </w:p>
    <w:p w14:paraId="007CD922" w14:textId="77777777" w:rsidR="00500CFC" w:rsidRPr="008811C5" w:rsidRDefault="00500CFC" w:rsidP="001B1223">
      <w:pPr>
        <w:spacing w:line="480" w:lineRule="auto"/>
        <w:rPr>
          <w:rFonts w:ascii="Times New Roman" w:hAnsi="Times New Roman" w:cs="Times New Roman"/>
          <w:sz w:val="24"/>
        </w:rPr>
        <w:pPrChange w:id="312" w:author="Liu, Luyu" w:date="2020-06-02T11:17:00Z">
          <w:pPr>
            <w:spacing w:line="480" w:lineRule="auto"/>
          </w:pPr>
        </w:pPrChange>
      </w:pPr>
    </w:p>
    <w:p w14:paraId="50A28C25" w14:textId="54B16834" w:rsidR="00500CFC" w:rsidDel="001C17A3" w:rsidRDefault="00500CFC" w:rsidP="001B1223">
      <w:pPr>
        <w:keepNext/>
        <w:spacing w:line="480" w:lineRule="auto"/>
        <w:rPr>
          <w:del w:id="313" w:author="Liu, Luyu" w:date="2020-06-02T00:00:00Z"/>
          <w:rFonts w:ascii="Times New Roman" w:hAnsi="Times New Roman" w:cs="Times New Roman"/>
          <w:sz w:val="24"/>
        </w:rPr>
        <w:pPrChange w:id="314" w:author="Liu, Luyu" w:date="2020-06-02T11:17:00Z">
          <w:pPr>
            <w:spacing w:line="480" w:lineRule="auto"/>
            <w:jc w:val="center"/>
          </w:pPr>
        </w:pPrChange>
      </w:pPr>
      <w:r w:rsidRPr="00EC173A">
        <w:rPr>
          <w:noProof/>
        </w:rPr>
        <w:lastRenderedPageBreak/>
        <w:t xml:space="preserve"> </w:t>
      </w:r>
      <w:ins w:id="315" w:author="Liu, Luyu" w:date="2020-06-02T11:19:00Z">
        <w:r w:rsidR="00DE50E8">
          <w:rPr>
            <w:noProof/>
          </w:rPr>
          <w:pict w14:anchorId="6055E467">
            <v:shape id="_x0000_i1028" type="#_x0000_t75" style="width:467.25pt;height:330.75pt">
              <v:imagedata r:id="rId14" o:title="Fig 4"/>
            </v:shape>
          </w:pict>
        </w:r>
      </w:ins>
      <w:del w:id="316" w:author="Liu, Luyu" w:date="2020-06-02T11:19:00Z">
        <w:r w:rsidDel="00DE50E8">
          <w:rPr>
            <w:noProof/>
          </w:rPr>
          <w:drawing>
            <wp:inline distT="0" distB="0" distL="0" distR="0" wp14:anchorId="48E2AF3A" wp14:editId="32B255C0">
              <wp:extent cx="5943600" cy="3453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3130"/>
                      </a:xfrm>
                      <a:prstGeom prst="rect">
                        <a:avLst/>
                      </a:prstGeom>
                    </pic:spPr>
                  </pic:pic>
                </a:graphicData>
              </a:graphic>
            </wp:inline>
          </w:drawing>
        </w:r>
      </w:del>
    </w:p>
    <w:p w14:paraId="6331C52C" w14:textId="4C48C9EE" w:rsidR="001C17A3" w:rsidRDefault="001C17A3" w:rsidP="001B1223">
      <w:pPr>
        <w:keepNext/>
        <w:spacing w:line="480" w:lineRule="auto"/>
        <w:rPr>
          <w:ins w:id="317" w:author="Liu, Luyu" w:date="2020-06-02T00:00:00Z"/>
          <w:rFonts w:ascii="Times New Roman" w:hAnsi="Times New Roman" w:cs="Times New Roman"/>
          <w:sz w:val="24"/>
        </w:rPr>
        <w:pPrChange w:id="318" w:author="Liu, Luyu" w:date="2020-06-02T11:17:00Z">
          <w:pPr>
            <w:keepNext/>
            <w:spacing w:line="480" w:lineRule="auto"/>
          </w:pPr>
        </w:pPrChange>
      </w:pPr>
    </w:p>
    <w:p w14:paraId="1F7785B5" w14:textId="1E784FBE" w:rsidR="001C17A3" w:rsidRPr="001C17A3" w:rsidRDefault="001C17A3" w:rsidP="001B1223">
      <w:pPr>
        <w:spacing w:line="480" w:lineRule="auto"/>
        <w:jc w:val="center"/>
        <w:rPr>
          <w:ins w:id="319" w:author="Liu, Luyu" w:date="2020-06-02T00:00:00Z"/>
          <w:rFonts w:ascii="Times New Roman" w:hAnsi="Times New Roman" w:cs="Times New Roman"/>
          <w:sz w:val="24"/>
          <w:rPrChange w:id="320" w:author="Liu, Luyu" w:date="2020-06-02T00:00:00Z">
            <w:rPr>
              <w:ins w:id="321" w:author="Liu, Luyu" w:date="2020-06-02T00:00:00Z"/>
            </w:rPr>
          </w:rPrChange>
        </w:rPr>
        <w:pPrChange w:id="322" w:author="Liu, Luyu" w:date="2020-06-02T11:17:00Z">
          <w:pPr>
            <w:keepNext/>
            <w:spacing w:line="480" w:lineRule="auto"/>
          </w:pPr>
        </w:pPrChange>
      </w:pPr>
      <w:ins w:id="323" w:author="Liu, Luyu" w:date="2020-06-02T00:00:00Z">
        <w:r w:rsidRPr="001C17A3">
          <w:rPr>
            <w:rFonts w:ascii="Times New Roman" w:hAnsi="Times New Roman" w:cs="Times New Roman"/>
            <w:sz w:val="24"/>
            <w:rPrChange w:id="324" w:author="Liu, Luyu" w:date="2020-06-02T00:00:00Z">
              <w:rPr/>
            </w:rPrChange>
          </w:rPr>
          <w:t xml:space="preserve">Fig </w:t>
        </w:r>
        <w:r w:rsidRPr="001C17A3">
          <w:rPr>
            <w:rFonts w:ascii="Times New Roman" w:hAnsi="Times New Roman" w:cs="Times New Roman"/>
            <w:sz w:val="24"/>
            <w:rPrChange w:id="325" w:author="Liu, Luyu" w:date="2020-06-02T00:00:00Z">
              <w:rPr/>
            </w:rPrChange>
          </w:rPr>
          <w:fldChar w:fldCharType="begin"/>
        </w:r>
        <w:r w:rsidRPr="001C17A3">
          <w:rPr>
            <w:rFonts w:ascii="Times New Roman" w:hAnsi="Times New Roman" w:cs="Times New Roman"/>
            <w:sz w:val="24"/>
            <w:rPrChange w:id="326" w:author="Liu, Luyu" w:date="2020-06-02T00:00:00Z">
              <w:rPr/>
            </w:rPrChange>
          </w:rPr>
          <w:instrText xml:space="preserve"> SEQ Fig \* ARABIC </w:instrText>
        </w:r>
      </w:ins>
      <w:r w:rsidRPr="001C17A3">
        <w:rPr>
          <w:rFonts w:ascii="Times New Roman" w:hAnsi="Times New Roman" w:cs="Times New Roman"/>
          <w:sz w:val="24"/>
          <w:rPrChange w:id="327" w:author="Liu, Luyu" w:date="2020-06-02T00:00:00Z">
            <w:rPr/>
          </w:rPrChange>
        </w:rPr>
        <w:fldChar w:fldCharType="separate"/>
      </w:r>
      <w:ins w:id="328" w:author="Liu, Luyu" w:date="2020-06-02T00:04:00Z">
        <w:r w:rsidR="001F79A7">
          <w:rPr>
            <w:rFonts w:ascii="Times New Roman" w:hAnsi="Times New Roman" w:cs="Times New Roman"/>
            <w:noProof/>
            <w:sz w:val="24"/>
          </w:rPr>
          <w:t>4</w:t>
        </w:r>
      </w:ins>
      <w:ins w:id="329" w:author="Liu, Luyu" w:date="2020-06-02T00:00:00Z">
        <w:r w:rsidRPr="001C17A3">
          <w:rPr>
            <w:rFonts w:ascii="Times New Roman" w:hAnsi="Times New Roman" w:cs="Times New Roman"/>
            <w:sz w:val="24"/>
            <w:rPrChange w:id="330" w:author="Liu, Luyu" w:date="2020-06-02T00:00:00Z">
              <w:rPr/>
            </w:rPrChange>
          </w:rPr>
          <w:fldChar w:fldCharType="end"/>
        </w:r>
        <w:r>
          <w:rPr>
            <w:rFonts w:ascii="Times New Roman" w:hAnsi="Times New Roman" w:cs="Times New Roman"/>
            <w:sz w:val="24"/>
          </w:rPr>
          <w:t>.</w:t>
        </w:r>
        <w:r w:rsidRPr="001C17A3">
          <w:rPr>
            <w:rFonts w:ascii="Times New Roman" w:hAnsi="Times New Roman" w:cs="Times New Roman"/>
            <w:sz w:val="24"/>
            <w:rPrChange w:id="331" w:author="Liu, Luyu" w:date="2020-06-02T00:00:00Z">
              <w:rPr/>
            </w:rPrChange>
          </w:rPr>
          <w:t xml:space="preserve"> Geographic distribution of decay rate (quantile classification)</w:t>
        </w:r>
        <w:r>
          <w:rPr>
            <w:rFonts w:ascii="Times New Roman" w:hAnsi="Times New Roman" w:cs="Times New Roman"/>
            <w:sz w:val="24"/>
          </w:rPr>
          <w:t>.</w:t>
        </w:r>
      </w:ins>
    </w:p>
    <w:p w14:paraId="06E75A63" w14:textId="63CAAB74" w:rsidR="00500CFC" w:rsidRDefault="00500CFC" w:rsidP="001B1223">
      <w:pPr>
        <w:keepNext/>
        <w:spacing w:line="480" w:lineRule="auto"/>
        <w:rPr>
          <w:rFonts w:ascii="Times New Roman" w:hAnsi="Times New Roman" w:cs="Times New Roman"/>
          <w:sz w:val="24"/>
        </w:rPr>
        <w:pPrChange w:id="332" w:author="Liu, Luyu" w:date="2020-06-02T11:17:00Z">
          <w:pPr>
            <w:spacing w:line="480" w:lineRule="auto"/>
            <w:jc w:val="center"/>
          </w:pPr>
        </w:pPrChange>
      </w:pPr>
      <w:del w:id="333" w:author="Liu, Luyu" w:date="2020-06-02T00:00:00Z">
        <w:r w:rsidRPr="009F5DFE" w:rsidDel="001C17A3">
          <w:rPr>
            <w:rFonts w:ascii="Times New Roman" w:hAnsi="Times New Roman" w:cs="Times New Roman"/>
            <w:sz w:val="24"/>
          </w:rPr>
          <w:delText xml:space="preserve">Figure </w:delText>
        </w:r>
        <w:r w:rsidRPr="009F5DFE" w:rsidDel="001C17A3">
          <w:rPr>
            <w:rFonts w:ascii="Times New Roman" w:hAnsi="Times New Roman" w:cs="Times New Roman"/>
            <w:sz w:val="24"/>
          </w:rPr>
          <w:fldChar w:fldCharType="begin"/>
        </w:r>
        <w:r w:rsidRPr="001C17A3" w:rsidDel="001C17A3">
          <w:rPr>
            <w:rFonts w:ascii="Times New Roman" w:hAnsi="Times New Roman" w:cs="Times New Roman"/>
            <w:sz w:val="24"/>
            <w:rPrChange w:id="334" w:author="Liu, Luyu" w:date="2020-06-02T00:00:00Z">
              <w:rPr>
                <w:rFonts w:ascii="Times New Roman" w:hAnsi="Times New Roman" w:cs="Times New Roman"/>
                <w:sz w:val="24"/>
              </w:rPr>
            </w:rPrChange>
          </w:rPr>
          <w:delInstrText xml:space="preserve"> SEQ Figure \* ARABIC </w:delInstrText>
        </w:r>
        <w:r w:rsidRPr="009F5DFE" w:rsidDel="001C17A3">
          <w:rPr>
            <w:rFonts w:ascii="Times New Roman" w:hAnsi="Times New Roman" w:cs="Times New Roman"/>
            <w:sz w:val="24"/>
          </w:rPr>
          <w:fldChar w:fldCharType="separate"/>
        </w:r>
      </w:del>
      <w:del w:id="335" w:author="Liu, Luyu" w:date="2020-06-01T23:50:00Z">
        <w:r w:rsidRPr="001C17A3" w:rsidDel="00824644">
          <w:rPr>
            <w:rFonts w:ascii="Times New Roman" w:hAnsi="Times New Roman" w:cs="Times New Roman"/>
            <w:noProof/>
            <w:sz w:val="24"/>
            <w:rPrChange w:id="336" w:author="Liu, Luyu" w:date="2020-06-02T00:00:00Z">
              <w:rPr>
                <w:rFonts w:ascii="Times New Roman" w:hAnsi="Times New Roman" w:cs="Times New Roman"/>
                <w:noProof/>
                <w:sz w:val="24"/>
              </w:rPr>
            </w:rPrChange>
          </w:rPr>
          <w:delText>5</w:delText>
        </w:r>
      </w:del>
      <w:del w:id="337" w:author="Liu, Luyu" w:date="2020-06-02T00:00:00Z">
        <w:r w:rsidRPr="009F5DFE" w:rsidDel="001C17A3">
          <w:rPr>
            <w:rFonts w:ascii="Times New Roman" w:hAnsi="Times New Roman" w:cs="Times New Roman"/>
            <w:sz w:val="24"/>
          </w:rPr>
          <w:fldChar w:fldCharType="end"/>
        </w:r>
        <w:r w:rsidRPr="009F5DFE" w:rsidDel="001C17A3">
          <w:rPr>
            <w:rFonts w:ascii="Times New Roman" w:hAnsi="Times New Roman" w:cs="Times New Roman"/>
            <w:sz w:val="24"/>
          </w:rPr>
          <w:delText xml:space="preserve">: </w:delText>
        </w:r>
        <w:r w:rsidDel="001C17A3">
          <w:rPr>
            <w:rFonts w:ascii="Times New Roman" w:hAnsi="Times New Roman" w:cs="Times New Roman"/>
            <w:sz w:val="24"/>
          </w:rPr>
          <w:delText xml:space="preserve">Geographic </w:delText>
        </w:r>
        <w:r w:rsidRPr="009F5DFE" w:rsidDel="001C17A3">
          <w:rPr>
            <w:rFonts w:ascii="Times New Roman" w:hAnsi="Times New Roman" w:cs="Times New Roman"/>
            <w:sz w:val="24"/>
          </w:rPr>
          <w:delText xml:space="preserve">distribution of </w:delText>
        </w:r>
        <w:r w:rsidDel="001C17A3">
          <w:rPr>
            <w:rFonts w:ascii="Times New Roman" w:hAnsi="Times New Roman" w:cs="Times New Roman"/>
            <w:sz w:val="24"/>
          </w:rPr>
          <w:delText>decay rate (quantile classification)</w:delText>
        </w:r>
      </w:del>
    </w:p>
    <w:p w14:paraId="748338F7" w14:textId="78B6A3F8" w:rsidR="00500CFC" w:rsidRPr="00AC2AE6" w:rsidRDefault="00E84109" w:rsidP="001B1223">
      <w:pPr>
        <w:spacing w:line="480" w:lineRule="auto"/>
        <w:ind w:firstLine="720"/>
        <w:jc w:val="both"/>
        <w:rPr>
          <w:rFonts w:ascii="Times New Roman" w:hAnsi="Times New Roman" w:cs="Times New Roman"/>
          <w:sz w:val="24"/>
        </w:rPr>
        <w:pPrChange w:id="338" w:author="Liu, Luyu" w:date="2020-06-02T11:17:00Z">
          <w:pPr>
            <w:spacing w:line="480" w:lineRule="auto"/>
            <w:ind w:firstLine="720"/>
            <w:jc w:val="both"/>
          </w:pPr>
        </w:pPrChange>
      </w:pPr>
      <w:ins w:id="339" w:author="Liu, Luyu" w:date="2020-06-02T10:13:00Z">
        <w:r>
          <w:rPr>
            <w:rFonts w:ascii="Times New Roman" w:hAnsi="Times New Roman" w:cs="Times New Roman"/>
            <w:sz w:val="24"/>
          </w:rPr>
          <w:fldChar w:fldCharType="begin"/>
        </w:r>
        <w:r>
          <w:rPr>
            <w:rFonts w:ascii="Times New Roman" w:hAnsi="Times New Roman" w:cs="Times New Roman"/>
            <w:sz w:val="24"/>
          </w:rPr>
          <w:instrText xml:space="preserve"> REF _Ref41985219 \h </w:instrText>
        </w:r>
        <w:r>
          <w:rPr>
            <w:rFonts w:ascii="Times New Roman" w:hAnsi="Times New Roman" w:cs="Times New Roman"/>
            <w:sz w:val="24"/>
          </w:rPr>
        </w:r>
        <w:r>
          <w:rPr>
            <w:rFonts w:ascii="Times New Roman" w:hAnsi="Times New Roman" w:cs="Times New Roman"/>
            <w:sz w:val="24"/>
          </w:rPr>
          <w:fldChar w:fldCharType="separate"/>
        </w:r>
        <w:r w:rsidRPr="005E5D01">
          <w:rPr>
            <w:rFonts w:ascii="Times New Roman" w:hAnsi="Times New Roman" w:cs="Times New Roman"/>
            <w:sz w:val="24"/>
          </w:rPr>
          <w:t xml:space="preserve">Fig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del w:id="340" w:author="Liu, Luyu" w:date="2020-06-01T23:51:00Z">
        <w:r w:rsidR="00500CFC" w:rsidDel="00824644">
          <w:rPr>
            <w:rFonts w:ascii="Times New Roman" w:hAnsi="Times New Roman" w:cs="Times New Roman"/>
            <w:sz w:val="24"/>
          </w:rPr>
          <w:fldChar w:fldCharType="begin"/>
        </w:r>
        <w:r w:rsidR="00500CFC" w:rsidRPr="00824644" w:rsidDel="00824644">
          <w:rPr>
            <w:rFonts w:ascii="Times New Roman" w:hAnsi="Times New Roman" w:cs="Times New Roman"/>
            <w:sz w:val="24"/>
            <w:rPrChange w:id="341" w:author="Liu, Luyu" w:date="2020-06-01T23:51:00Z">
              <w:rPr>
                <w:rFonts w:ascii="Times New Roman" w:hAnsi="Times New Roman" w:cs="Times New Roman"/>
                <w:sz w:val="24"/>
              </w:rPr>
            </w:rPrChange>
          </w:rPr>
          <w:delInstrText xml:space="preserve"> REF _Ref39335091 \h </w:delInstrText>
        </w:r>
        <w:r w:rsidR="00500CFC" w:rsidDel="00824644">
          <w:rPr>
            <w:rFonts w:ascii="Times New Roman" w:hAnsi="Times New Roman" w:cs="Times New Roman"/>
            <w:sz w:val="24"/>
          </w:rPr>
          <w:fldChar w:fldCharType="separate"/>
        </w:r>
        <w:r w:rsidR="00500CFC" w:rsidRPr="00824644" w:rsidDel="00824644">
          <w:rPr>
            <w:rFonts w:ascii="Times New Roman" w:hAnsi="Times New Roman" w:cs="Times New Roman"/>
            <w:sz w:val="24"/>
            <w:rPrChange w:id="342" w:author="Liu, Luyu" w:date="2020-06-01T23:51:00Z">
              <w:rPr>
                <w:rFonts w:ascii="Times New Roman" w:hAnsi="Times New Roman" w:cs="Times New Roman"/>
                <w:sz w:val="24"/>
              </w:rPr>
            </w:rPrChange>
          </w:rPr>
          <w:delText xml:space="preserve">Figure </w:delText>
        </w:r>
        <w:r w:rsidR="00500CFC" w:rsidRPr="00824644" w:rsidDel="00824644">
          <w:rPr>
            <w:rFonts w:ascii="Times New Roman" w:hAnsi="Times New Roman" w:cs="Times New Roman"/>
            <w:noProof/>
            <w:sz w:val="24"/>
            <w:rPrChange w:id="343" w:author="Liu, Luyu" w:date="2020-06-01T23:51:00Z">
              <w:rPr>
                <w:rFonts w:ascii="Times New Roman" w:hAnsi="Times New Roman" w:cs="Times New Roman"/>
                <w:noProof/>
                <w:sz w:val="24"/>
              </w:rPr>
            </w:rPrChange>
          </w:rPr>
          <w:delText>6</w:delText>
        </w:r>
        <w:r w:rsidR="00500CFC" w:rsidDel="00824644">
          <w:rPr>
            <w:rFonts w:ascii="Times New Roman" w:hAnsi="Times New Roman" w:cs="Times New Roman"/>
            <w:sz w:val="24"/>
          </w:rPr>
          <w:fldChar w:fldCharType="end"/>
        </w:r>
        <w:r w:rsidR="00500CFC" w:rsidDel="00824644">
          <w:rPr>
            <w:rFonts w:ascii="Times New Roman" w:hAnsi="Times New Roman" w:cs="Times New Roman"/>
            <w:sz w:val="24"/>
          </w:rPr>
          <w:delText xml:space="preserve"> </w:delText>
        </w:r>
      </w:del>
      <w:r w:rsidR="00500CFC">
        <w:rPr>
          <w:rFonts w:ascii="Times New Roman" w:hAnsi="Times New Roman" w:cs="Times New Roman"/>
          <w:sz w:val="24"/>
        </w:rPr>
        <w:t xml:space="preserve">shows </w:t>
      </w:r>
      <w:r w:rsidR="00500CFC" w:rsidRPr="00AC2AE6">
        <w:rPr>
          <w:rFonts w:ascii="Times New Roman" w:hAnsi="Times New Roman" w:cs="Times New Roman"/>
          <w:sz w:val="24"/>
        </w:rPr>
        <w:t>the decay rate ha</w:t>
      </w:r>
      <w:r w:rsidR="00500CFC">
        <w:rPr>
          <w:rFonts w:ascii="Times New Roman" w:hAnsi="Times New Roman" w:cs="Times New Roman"/>
          <w:sz w:val="24"/>
        </w:rPr>
        <w:t>s</w:t>
      </w:r>
      <w:r w:rsidR="00500CFC" w:rsidRPr="00AC2AE6">
        <w:rPr>
          <w:rFonts w:ascii="Times New Roman" w:hAnsi="Times New Roman" w:cs="Times New Roman"/>
          <w:sz w:val="24"/>
        </w:rPr>
        <w:t xml:space="preserve"> a positive </w:t>
      </w:r>
      <w:r w:rsidR="00500CFC">
        <w:rPr>
          <w:rFonts w:ascii="Times New Roman" w:hAnsi="Times New Roman" w:cs="Times New Roman"/>
          <w:sz w:val="24"/>
        </w:rPr>
        <w:t xml:space="preserve">hyperbolic correlation with cliff point and a negative hyperbolic correlation with floor point, as formulas </w:t>
      </w:r>
      <w:r w:rsidR="00500CFC">
        <w:rPr>
          <w:rFonts w:ascii="Times New Roman" w:hAnsi="Times New Roman" w:cs="Times New Roman"/>
          <w:sz w:val="24"/>
        </w:rPr>
        <w:fldChar w:fldCharType="begin"/>
      </w:r>
      <w:r w:rsidR="00500CFC">
        <w:rPr>
          <w:rFonts w:ascii="Times New Roman" w:hAnsi="Times New Roman" w:cs="Times New Roman"/>
          <w:sz w:val="24"/>
        </w:rPr>
        <w:instrText xml:space="preserve"> REF _Ref40975019 \h </w:instrText>
      </w:r>
      <w:r w:rsidR="00500CFC">
        <w:rPr>
          <w:rFonts w:ascii="Times New Roman" w:hAnsi="Times New Roman" w:cs="Times New Roman"/>
          <w:sz w:val="24"/>
        </w:rPr>
      </w:r>
      <w:r w:rsidR="00500CFC">
        <w:rPr>
          <w:rFonts w:ascii="Times New Roman" w:hAnsi="Times New Roman" w:cs="Times New Roman"/>
          <w:sz w:val="24"/>
        </w:rPr>
        <w:fldChar w:fldCharType="separate"/>
      </w:r>
      <w:ins w:id="344" w:author="Liu, Luyu" w:date="2020-06-01T23:52:00Z">
        <w:r w:rsidR="00824644" w:rsidRPr="00E714F0">
          <w:rPr>
            <w:rFonts w:ascii="Times New Roman" w:eastAsia="Yu Mincho" w:hAnsi="Times New Roman" w:cs="Times New Roman"/>
            <w:sz w:val="24"/>
            <w:szCs w:val="24"/>
            <w:lang w:eastAsia="ja-JP"/>
          </w:rPr>
          <w:t>(</w:t>
        </w:r>
        <w:r w:rsidR="00824644">
          <w:rPr>
            <w:rFonts w:ascii="Times New Roman" w:hAnsi="Times New Roman" w:cs="Times New Roman"/>
            <w:noProof/>
            <w:sz w:val="24"/>
            <w:szCs w:val="24"/>
          </w:rPr>
          <w:t>5</w:t>
        </w:r>
      </w:ins>
      <w:del w:id="345" w:author="Liu, Luyu" w:date="2020-06-01T23:51:00Z">
        <w:r w:rsidR="00500CFC" w:rsidRPr="00E714F0" w:rsidDel="00824644">
          <w:rPr>
            <w:rFonts w:ascii="Times New Roman" w:eastAsia="Yu Mincho" w:hAnsi="Times New Roman" w:cs="Times New Roman"/>
            <w:sz w:val="24"/>
            <w:szCs w:val="24"/>
            <w:lang w:eastAsia="ja-JP"/>
          </w:rPr>
          <w:delText>(</w:delText>
        </w:r>
        <w:r w:rsidR="00500CFC" w:rsidDel="00824644">
          <w:rPr>
            <w:rFonts w:ascii="Times New Roman" w:hAnsi="Times New Roman" w:cs="Times New Roman"/>
            <w:noProof/>
            <w:sz w:val="24"/>
            <w:szCs w:val="24"/>
          </w:rPr>
          <w:delText>5</w:delText>
        </w:r>
      </w:del>
      <w:r w:rsidR="00500CFC">
        <w:rPr>
          <w:rFonts w:ascii="Times New Roman" w:hAnsi="Times New Roman" w:cs="Times New Roman"/>
          <w:sz w:val="24"/>
        </w:rPr>
        <w:fldChar w:fldCharType="end"/>
      </w:r>
      <w:r w:rsidR="00500CFC">
        <w:rPr>
          <w:rFonts w:ascii="Times New Roman" w:hAnsi="Times New Roman" w:cs="Times New Roman"/>
          <w:sz w:val="24"/>
        </w:rPr>
        <w:t xml:space="preserve">) and </w:t>
      </w:r>
      <w:r w:rsidR="00500CFC">
        <w:rPr>
          <w:rFonts w:ascii="Times New Roman" w:hAnsi="Times New Roman" w:cs="Times New Roman"/>
          <w:sz w:val="24"/>
        </w:rPr>
        <w:fldChar w:fldCharType="begin"/>
      </w:r>
      <w:r w:rsidR="00500CFC">
        <w:rPr>
          <w:rFonts w:ascii="Times New Roman" w:hAnsi="Times New Roman" w:cs="Times New Roman"/>
          <w:sz w:val="24"/>
        </w:rPr>
        <w:instrText xml:space="preserve"> REF _Ref41744631 \h </w:instrText>
      </w:r>
      <w:r w:rsidR="00500CFC">
        <w:rPr>
          <w:rFonts w:ascii="Times New Roman" w:hAnsi="Times New Roman" w:cs="Times New Roman"/>
          <w:sz w:val="24"/>
        </w:rPr>
      </w:r>
      <w:r w:rsidR="00500CFC">
        <w:rPr>
          <w:rFonts w:ascii="Times New Roman" w:hAnsi="Times New Roman" w:cs="Times New Roman"/>
          <w:sz w:val="24"/>
        </w:rPr>
        <w:fldChar w:fldCharType="separate"/>
      </w:r>
      <w:ins w:id="346" w:author="Liu, Luyu" w:date="2020-06-01T23:52:00Z">
        <w:r w:rsidR="00824644" w:rsidRPr="00E714F0">
          <w:rPr>
            <w:rFonts w:ascii="Times New Roman" w:eastAsia="Yu Mincho" w:hAnsi="Times New Roman" w:cs="Times New Roman"/>
            <w:sz w:val="24"/>
            <w:szCs w:val="24"/>
            <w:lang w:eastAsia="ja-JP"/>
          </w:rPr>
          <w:t>(</w:t>
        </w:r>
        <w:r w:rsidR="00824644">
          <w:rPr>
            <w:rFonts w:ascii="Times New Roman" w:eastAsia="Yu Mincho" w:hAnsi="Times New Roman" w:cs="Times New Roman"/>
            <w:noProof/>
            <w:sz w:val="24"/>
            <w:szCs w:val="24"/>
            <w:lang w:eastAsia="ja-JP"/>
          </w:rPr>
          <w:t>6</w:t>
        </w:r>
      </w:ins>
      <w:del w:id="347" w:author="Liu, Luyu" w:date="2020-06-01T23:51:00Z">
        <w:r w:rsidR="00500CFC" w:rsidRPr="00E714F0" w:rsidDel="00824644">
          <w:rPr>
            <w:rFonts w:ascii="Times New Roman" w:eastAsia="Yu Mincho" w:hAnsi="Times New Roman" w:cs="Times New Roman"/>
            <w:sz w:val="24"/>
            <w:szCs w:val="24"/>
            <w:lang w:eastAsia="ja-JP"/>
          </w:rPr>
          <w:delText>(</w:delText>
        </w:r>
        <w:r w:rsidR="00500CFC" w:rsidDel="00824644">
          <w:rPr>
            <w:rFonts w:ascii="Times New Roman" w:eastAsia="Yu Mincho" w:hAnsi="Times New Roman" w:cs="Times New Roman"/>
            <w:noProof/>
            <w:sz w:val="24"/>
            <w:szCs w:val="24"/>
            <w:lang w:eastAsia="ja-JP"/>
          </w:rPr>
          <w:delText>6</w:delText>
        </w:r>
      </w:del>
      <w:r w:rsidR="00500CFC">
        <w:rPr>
          <w:rFonts w:ascii="Times New Roman" w:hAnsi="Times New Roman" w:cs="Times New Roman"/>
          <w:sz w:val="24"/>
        </w:rPr>
        <w:fldChar w:fldCharType="end"/>
      </w:r>
      <w:r w:rsidR="00500CFC">
        <w:rPr>
          <w:rFonts w:ascii="Times New Roman" w:hAnsi="Times New Roman" w:cs="Times New Roman"/>
          <w:sz w:val="24"/>
        </w:rPr>
        <w:t>) suggested</w:t>
      </w:r>
      <w:r w:rsidR="00500CFC" w:rsidRPr="00AC2AE6">
        <w:rPr>
          <w:rFonts w:ascii="Times New Roman" w:hAnsi="Times New Roman" w:cs="Times New Roman"/>
          <w:sz w:val="24"/>
        </w:rPr>
        <w:t xml:space="preserve">. This indicates that the later the demand </w:t>
      </w:r>
      <w:r w:rsidR="00500CFC">
        <w:rPr>
          <w:rFonts w:ascii="Times New Roman" w:hAnsi="Times New Roman" w:cs="Times New Roman"/>
          <w:sz w:val="24"/>
        </w:rPr>
        <w:t xml:space="preserve">decline </w:t>
      </w:r>
      <w:r w:rsidR="00500CFC" w:rsidRPr="00AC2AE6">
        <w:rPr>
          <w:rFonts w:ascii="Times New Roman" w:hAnsi="Times New Roman" w:cs="Times New Roman"/>
          <w:sz w:val="24"/>
        </w:rPr>
        <w:t xml:space="preserve">happened, the faster it </w:t>
      </w:r>
      <w:r w:rsidR="00500CFC">
        <w:rPr>
          <w:rFonts w:ascii="Times New Roman" w:hAnsi="Times New Roman" w:cs="Times New Roman"/>
          <w:sz w:val="24"/>
        </w:rPr>
        <w:t>occurred, and the decline process finished earlier</w:t>
      </w:r>
      <w:r w:rsidR="00500CFC" w:rsidRPr="00AC2AE6">
        <w:rPr>
          <w:rFonts w:ascii="Times New Roman" w:hAnsi="Times New Roman" w:cs="Times New Roman"/>
          <w:sz w:val="24"/>
        </w:rPr>
        <w:t>. This could be because the general transit passengers may be more aware of the risk of COVID-19 when more cases are reported nationally; the perceived fear grows higher as the time passed</w:t>
      </w:r>
      <w:r w:rsidR="00500CFC">
        <w:rPr>
          <w:rFonts w:ascii="Times New Roman" w:hAnsi="Times New Roman" w:cs="Times New Roman"/>
          <w:sz w:val="24"/>
        </w:rPr>
        <w:t>,</w:t>
      </w:r>
      <w:r w:rsidR="00500CFC" w:rsidRPr="00AC2AE6">
        <w:rPr>
          <w:rFonts w:ascii="Times New Roman" w:hAnsi="Times New Roman" w:cs="Times New Roman"/>
          <w:sz w:val="24"/>
        </w:rPr>
        <w:t xml:space="preserve"> </w:t>
      </w:r>
      <w:r w:rsidR="00500CFC">
        <w:rPr>
          <w:rFonts w:ascii="Times New Roman" w:hAnsi="Times New Roman" w:cs="Times New Roman"/>
          <w:sz w:val="24"/>
        </w:rPr>
        <w:t xml:space="preserve">causing transit users </w:t>
      </w:r>
      <w:r w:rsidR="00500CFC" w:rsidRPr="00AC2AE6">
        <w:rPr>
          <w:rFonts w:ascii="Times New Roman" w:hAnsi="Times New Roman" w:cs="Times New Roman"/>
          <w:sz w:val="24"/>
        </w:rPr>
        <w:t>to act faste</w:t>
      </w:r>
      <w:r w:rsidR="00500CFC">
        <w:rPr>
          <w:rFonts w:ascii="Times New Roman" w:hAnsi="Times New Roman" w:cs="Times New Roman"/>
          <w:sz w:val="24"/>
        </w:rPr>
        <w:t xml:space="preserve">r and reach the floor point earlier. This also suggests that </w:t>
      </w:r>
      <w:r w:rsidR="00500CFC">
        <w:rPr>
          <w:rFonts w:ascii="Times New Roman" w:hAnsi="Times New Roman" w:cs="Times New Roman"/>
          <w:sz w:val="24"/>
        </w:rPr>
        <w:lastRenderedPageBreak/>
        <w:t xml:space="preserve">the time when the decline finished is less related to when it started than to the speed of reaction. The major determinant of the cliff and floor point in formula </w:t>
      </w:r>
      <w:r w:rsidR="00500CFC">
        <w:rPr>
          <w:rFonts w:ascii="Times New Roman" w:hAnsi="Times New Roman" w:cs="Times New Roman"/>
          <w:sz w:val="24"/>
        </w:rPr>
        <w:fldChar w:fldCharType="begin"/>
      </w:r>
      <w:r w:rsidR="00500CFC">
        <w:rPr>
          <w:rFonts w:ascii="Times New Roman" w:hAnsi="Times New Roman" w:cs="Times New Roman"/>
          <w:sz w:val="24"/>
        </w:rPr>
        <w:instrText xml:space="preserve"> REF _Ref40975019 \h </w:instrText>
      </w:r>
      <w:r w:rsidR="00500CFC">
        <w:rPr>
          <w:rFonts w:ascii="Times New Roman" w:hAnsi="Times New Roman" w:cs="Times New Roman"/>
          <w:sz w:val="24"/>
        </w:rPr>
      </w:r>
      <w:r w:rsidR="00500CFC">
        <w:rPr>
          <w:rFonts w:ascii="Times New Roman" w:hAnsi="Times New Roman" w:cs="Times New Roman"/>
          <w:sz w:val="24"/>
        </w:rPr>
        <w:fldChar w:fldCharType="separate"/>
      </w:r>
      <w:ins w:id="348" w:author="Liu, Luyu" w:date="2020-06-01T23:51:00Z">
        <w:r w:rsidR="00824644" w:rsidRPr="00E714F0">
          <w:rPr>
            <w:rFonts w:ascii="Times New Roman" w:eastAsia="Yu Mincho" w:hAnsi="Times New Roman" w:cs="Times New Roman"/>
            <w:sz w:val="24"/>
            <w:szCs w:val="24"/>
            <w:lang w:eastAsia="ja-JP"/>
          </w:rPr>
          <w:t>(</w:t>
        </w:r>
        <w:r w:rsidR="00824644">
          <w:rPr>
            <w:rFonts w:ascii="Times New Roman" w:hAnsi="Times New Roman" w:cs="Times New Roman"/>
            <w:noProof/>
            <w:sz w:val="24"/>
            <w:szCs w:val="24"/>
          </w:rPr>
          <w:t>5</w:t>
        </w:r>
      </w:ins>
      <w:del w:id="349" w:author="Liu, Luyu" w:date="2020-06-01T23:51:00Z">
        <w:r w:rsidR="00500CFC" w:rsidRPr="00E714F0" w:rsidDel="00824644">
          <w:rPr>
            <w:rFonts w:ascii="Times New Roman" w:eastAsia="Yu Mincho" w:hAnsi="Times New Roman" w:cs="Times New Roman"/>
            <w:sz w:val="24"/>
            <w:szCs w:val="24"/>
            <w:lang w:eastAsia="ja-JP"/>
          </w:rPr>
          <w:delText>(</w:delText>
        </w:r>
        <w:r w:rsidR="00500CFC" w:rsidDel="00824644">
          <w:rPr>
            <w:rFonts w:ascii="Times New Roman" w:hAnsi="Times New Roman" w:cs="Times New Roman"/>
            <w:noProof/>
            <w:sz w:val="24"/>
            <w:szCs w:val="24"/>
          </w:rPr>
          <w:delText>4</w:delText>
        </w:r>
      </w:del>
      <w:r w:rsidR="00500CFC">
        <w:rPr>
          <w:rFonts w:ascii="Times New Roman" w:hAnsi="Times New Roman" w:cs="Times New Roman"/>
          <w:sz w:val="24"/>
        </w:rPr>
        <w:fldChar w:fldCharType="end"/>
      </w:r>
      <w:r w:rsidR="00500CFC">
        <w:rPr>
          <w:rFonts w:ascii="Times New Roman" w:hAnsi="Times New Roman" w:cs="Times New Roman"/>
          <w:sz w:val="24"/>
        </w:rPr>
        <w:t xml:space="preserve">) is decay rate instead of </w:t>
      </w:r>
      <w:r w:rsidR="00500CFC" w:rsidRPr="00EB2C02">
        <w:rPr>
          <w:rFonts w:ascii="Times New Roman" w:hAnsi="Times New Roman" w:cs="Times New Roman"/>
          <w:i/>
          <w:sz w:val="24"/>
        </w:rPr>
        <w:t>t</w:t>
      </w:r>
      <w:r w:rsidR="00500CFC" w:rsidRPr="00EB2C02">
        <w:rPr>
          <w:rFonts w:ascii="Times New Roman" w:hAnsi="Times New Roman" w:cs="Times New Roman"/>
          <w:i/>
          <w:sz w:val="24"/>
          <w:vertAlign w:val="subscript"/>
        </w:rPr>
        <w:t>0</w:t>
      </w:r>
      <w:r w:rsidR="00500CFC">
        <w:rPr>
          <w:rFonts w:ascii="Times New Roman" w:hAnsi="Times New Roman" w:cs="Times New Roman"/>
          <w:sz w:val="24"/>
        </w:rPr>
        <w:t>.</w:t>
      </w:r>
    </w:p>
    <w:p w14:paraId="692D53FD" w14:textId="758D853C" w:rsidR="00500CFC" w:rsidDel="00DE50E8" w:rsidRDefault="00500CFC" w:rsidP="001B1223">
      <w:pPr>
        <w:spacing w:line="480" w:lineRule="auto"/>
        <w:ind w:firstLine="720"/>
        <w:jc w:val="both"/>
        <w:rPr>
          <w:del w:id="350" w:author="Liu, Luyu" w:date="2020-06-02T11:19:00Z"/>
          <w:rFonts w:ascii="Times New Roman" w:hAnsi="Times New Roman" w:cs="Times New Roman"/>
          <w:sz w:val="24"/>
        </w:rPr>
        <w:pPrChange w:id="351" w:author="Liu, Luyu" w:date="2020-06-02T11:17:00Z">
          <w:pPr>
            <w:spacing w:line="480" w:lineRule="auto"/>
            <w:ind w:firstLine="720"/>
            <w:jc w:val="both"/>
          </w:pPr>
        </w:pPrChange>
      </w:pPr>
    </w:p>
    <w:p w14:paraId="0AFBFF48" w14:textId="0C0F798F" w:rsidR="00500CFC" w:rsidRDefault="00DE50E8" w:rsidP="001B1223">
      <w:pPr>
        <w:keepNext/>
        <w:spacing w:line="480" w:lineRule="auto"/>
        <w:jc w:val="center"/>
        <w:pPrChange w:id="352" w:author="Liu, Luyu" w:date="2020-06-02T11:17:00Z">
          <w:pPr>
            <w:keepNext/>
            <w:spacing w:line="480" w:lineRule="auto"/>
            <w:jc w:val="center"/>
          </w:pPr>
        </w:pPrChange>
      </w:pPr>
      <w:ins w:id="353" w:author="Liu, Luyu" w:date="2020-06-02T11:19:00Z">
        <w:r>
          <w:pict w14:anchorId="74A7BCF5">
            <v:shape id="_x0000_i1029" type="#_x0000_t75" style="width:467.25pt;height:184.5pt">
              <v:imagedata r:id="rId16" o:title="Fig 5"/>
            </v:shape>
          </w:pict>
        </w:r>
      </w:ins>
      <w:del w:id="354" w:author="Liu, Luyu" w:date="2020-06-02T11:19:00Z">
        <w:r w:rsidR="00500CFC" w:rsidDel="00DE50E8">
          <w:rPr>
            <w:rFonts w:ascii="Times New Roman" w:hAnsi="Times New Roman" w:cs="Times New Roman"/>
            <w:noProof/>
            <w:sz w:val="24"/>
          </w:rPr>
          <w:drawing>
            <wp:inline distT="0" distB="0" distL="0" distR="0" wp14:anchorId="4AA4A5B4" wp14:editId="381BFE36">
              <wp:extent cx="5440228" cy="2011680"/>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sus_cliffandfloorpoint.png"/>
                      <pic:cNvPicPr/>
                    </pic:nvPicPr>
                    <pic:blipFill>
                      <a:blip r:embed="rId17">
                        <a:extLst>
                          <a:ext uri="{28A0092B-C50C-407E-A947-70E740481C1C}">
                            <a14:useLocalDpi xmlns:a14="http://schemas.microsoft.com/office/drawing/2010/main" val="0"/>
                          </a:ext>
                        </a:extLst>
                      </a:blip>
                      <a:stretch>
                        <a:fillRect/>
                      </a:stretch>
                    </pic:blipFill>
                    <pic:spPr>
                      <a:xfrm>
                        <a:off x="0" y="0"/>
                        <a:ext cx="5466040" cy="2021225"/>
                      </a:xfrm>
                      <a:prstGeom prst="rect">
                        <a:avLst/>
                      </a:prstGeom>
                    </pic:spPr>
                  </pic:pic>
                </a:graphicData>
              </a:graphic>
            </wp:inline>
          </w:drawing>
        </w:r>
      </w:del>
      <w:commentRangeStart w:id="355"/>
      <w:commentRangeEnd w:id="355"/>
      <w:r w:rsidR="00500CFC">
        <w:rPr>
          <w:rStyle w:val="CommentReference"/>
        </w:rPr>
        <w:commentReference w:id="355"/>
      </w:r>
    </w:p>
    <w:p w14:paraId="5DE40E1E" w14:textId="6F33295B" w:rsidR="001C17A3" w:rsidRDefault="001C17A3" w:rsidP="001B1223">
      <w:pPr>
        <w:spacing w:line="480" w:lineRule="auto"/>
        <w:jc w:val="center"/>
        <w:rPr>
          <w:ins w:id="356" w:author="Liu, Luyu" w:date="2020-06-02T00:00:00Z"/>
          <w:rFonts w:ascii="Times New Roman" w:hAnsi="Times New Roman" w:cs="Times New Roman"/>
          <w:sz w:val="24"/>
        </w:rPr>
        <w:pPrChange w:id="357" w:author="Liu, Luyu" w:date="2020-06-02T11:17:00Z">
          <w:pPr>
            <w:spacing w:line="480" w:lineRule="auto"/>
          </w:pPr>
        </w:pPrChange>
      </w:pPr>
      <w:bookmarkStart w:id="358" w:name="_Ref41947893"/>
      <w:bookmarkStart w:id="359" w:name="_Ref41985219"/>
      <w:ins w:id="360" w:author="Liu, Luyu" w:date="2020-06-02T00:01:00Z">
        <w:r w:rsidRPr="001C17A3">
          <w:rPr>
            <w:rFonts w:ascii="Times New Roman" w:hAnsi="Times New Roman" w:cs="Times New Roman"/>
            <w:sz w:val="24"/>
            <w:rPrChange w:id="361" w:author="Liu, Luyu" w:date="2020-06-02T00:01:00Z">
              <w:rPr/>
            </w:rPrChange>
          </w:rPr>
          <w:t xml:space="preserve">Fig </w:t>
        </w:r>
        <w:r w:rsidRPr="001C17A3">
          <w:rPr>
            <w:rFonts w:ascii="Times New Roman" w:hAnsi="Times New Roman" w:cs="Times New Roman"/>
            <w:sz w:val="24"/>
            <w:rPrChange w:id="362" w:author="Liu, Luyu" w:date="2020-06-02T00:01:00Z">
              <w:rPr/>
            </w:rPrChange>
          </w:rPr>
          <w:fldChar w:fldCharType="begin"/>
        </w:r>
        <w:r w:rsidRPr="001C17A3">
          <w:rPr>
            <w:rFonts w:ascii="Times New Roman" w:hAnsi="Times New Roman" w:cs="Times New Roman"/>
            <w:sz w:val="24"/>
            <w:rPrChange w:id="363" w:author="Liu, Luyu" w:date="2020-06-02T00:01:00Z">
              <w:rPr/>
            </w:rPrChange>
          </w:rPr>
          <w:instrText xml:space="preserve"> SEQ Fig \* ARABIC </w:instrText>
        </w:r>
      </w:ins>
      <w:r w:rsidRPr="001C17A3">
        <w:rPr>
          <w:rFonts w:ascii="Times New Roman" w:hAnsi="Times New Roman" w:cs="Times New Roman"/>
          <w:sz w:val="24"/>
          <w:rPrChange w:id="364" w:author="Liu, Luyu" w:date="2020-06-02T00:01:00Z">
            <w:rPr/>
          </w:rPrChange>
        </w:rPr>
        <w:fldChar w:fldCharType="separate"/>
      </w:r>
      <w:ins w:id="365" w:author="Liu, Luyu" w:date="2020-06-02T00:04:00Z">
        <w:r w:rsidR="001F79A7">
          <w:rPr>
            <w:rFonts w:ascii="Times New Roman" w:hAnsi="Times New Roman" w:cs="Times New Roman"/>
            <w:noProof/>
            <w:sz w:val="24"/>
          </w:rPr>
          <w:t>5</w:t>
        </w:r>
      </w:ins>
      <w:ins w:id="366" w:author="Liu, Luyu" w:date="2020-06-02T00:01:00Z">
        <w:r w:rsidRPr="001C17A3">
          <w:rPr>
            <w:rFonts w:ascii="Times New Roman" w:hAnsi="Times New Roman" w:cs="Times New Roman"/>
            <w:sz w:val="24"/>
            <w:rPrChange w:id="367" w:author="Liu, Luyu" w:date="2020-06-02T00:01:00Z">
              <w:rPr/>
            </w:rPrChange>
          </w:rPr>
          <w:fldChar w:fldCharType="end"/>
        </w:r>
        <w:bookmarkEnd w:id="359"/>
        <w:r w:rsidRPr="001C17A3">
          <w:rPr>
            <w:rFonts w:ascii="Times New Roman" w:hAnsi="Times New Roman" w:cs="Times New Roman"/>
            <w:sz w:val="24"/>
            <w:rPrChange w:id="368" w:author="Liu, Luyu" w:date="2020-06-02T00:01:00Z">
              <w:rPr/>
            </w:rPrChange>
          </w:rPr>
          <w:t>. Hyperbolic relationship between decay rates and cliff points.</w:t>
        </w:r>
      </w:ins>
    </w:p>
    <w:p w14:paraId="007D35FE" w14:textId="030E7D28" w:rsidR="00500CFC" w:rsidDel="001C17A3" w:rsidRDefault="00500CFC" w:rsidP="001B1223">
      <w:pPr>
        <w:spacing w:line="480" w:lineRule="auto"/>
        <w:jc w:val="center"/>
        <w:rPr>
          <w:del w:id="369" w:author="Liu, Luyu" w:date="2020-06-02T00:00:00Z"/>
          <w:rFonts w:ascii="Times New Roman" w:hAnsi="Times New Roman" w:cs="Times New Roman"/>
          <w:sz w:val="24"/>
        </w:rPr>
        <w:pPrChange w:id="370" w:author="Liu, Luyu" w:date="2020-06-02T11:17:00Z">
          <w:pPr>
            <w:spacing w:line="480" w:lineRule="auto"/>
            <w:jc w:val="center"/>
          </w:pPr>
        </w:pPrChange>
      </w:pPr>
      <w:del w:id="371" w:author="Liu, Luyu" w:date="2020-06-02T00:00:00Z">
        <w:r w:rsidRPr="004F030E" w:rsidDel="001C17A3">
          <w:rPr>
            <w:rFonts w:ascii="Times New Roman" w:hAnsi="Times New Roman" w:cs="Times New Roman"/>
            <w:sz w:val="24"/>
          </w:rPr>
          <w:delText xml:space="preserve">Figure </w:delText>
        </w:r>
        <w:r w:rsidRPr="004F030E" w:rsidDel="001C17A3">
          <w:rPr>
            <w:rFonts w:ascii="Times New Roman" w:hAnsi="Times New Roman" w:cs="Times New Roman"/>
            <w:sz w:val="24"/>
          </w:rPr>
          <w:fldChar w:fldCharType="begin"/>
        </w:r>
        <w:r w:rsidRPr="001C17A3" w:rsidDel="001C17A3">
          <w:rPr>
            <w:rFonts w:ascii="Times New Roman" w:hAnsi="Times New Roman" w:cs="Times New Roman"/>
            <w:sz w:val="24"/>
            <w:rPrChange w:id="372" w:author="Liu, Luyu" w:date="2020-06-02T00:00:00Z">
              <w:rPr>
                <w:rFonts w:ascii="Times New Roman" w:hAnsi="Times New Roman" w:cs="Times New Roman"/>
                <w:sz w:val="24"/>
              </w:rPr>
            </w:rPrChange>
          </w:rPr>
          <w:delInstrText xml:space="preserve"> SEQ Figure \* ARABIC </w:delInstrText>
        </w:r>
        <w:r w:rsidRPr="004F030E" w:rsidDel="001C17A3">
          <w:rPr>
            <w:rFonts w:ascii="Times New Roman" w:hAnsi="Times New Roman" w:cs="Times New Roman"/>
            <w:sz w:val="24"/>
          </w:rPr>
          <w:fldChar w:fldCharType="separate"/>
        </w:r>
      </w:del>
      <w:del w:id="373" w:author="Liu, Luyu" w:date="2020-06-01T23:50:00Z">
        <w:r w:rsidRPr="001C17A3" w:rsidDel="00824644">
          <w:rPr>
            <w:rFonts w:ascii="Times New Roman" w:hAnsi="Times New Roman" w:cs="Times New Roman"/>
            <w:noProof/>
            <w:sz w:val="24"/>
            <w:rPrChange w:id="374" w:author="Liu, Luyu" w:date="2020-06-02T00:00:00Z">
              <w:rPr>
                <w:rFonts w:ascii="Times New Roman" w:hAnsi="Times New Roman" w:cs="Times New Roman"/>
                <w:noProof/>
                <w:sz w:val="24"/>
              </w:rPr>
            </w:rPrChange>
          </w:rPr>
          <w:delText>6</w:delText>
        </w:r>
      </w:del>
      <w:del w:id="375" w:author="Liu, Luyu" w:date="2020-06-02T00:00:00Z">
        <w:r w:rsidRPr="004F030E" w:rsidDel="001C17A3">
          <w:rPr>
            <w:rFonts w:ascii="Times New Roman" w:hAnsi="Times New Roman" w:cs="Times New Roman"/>
            <w:sz w:val="24"/>
          </w:rPr>
          <w:fldChar w:fldCharType="end"/>
        </w:r>
        <w:bookmarkEnd w:id="358"/>
        <w:r w:rsidRPr="004F030E" w:rsidDel="001C17A3">
          <w:rPr>
            <w:rFonts w:ascii="Times New Roman" w:hAnsi="Times New Roman" w:cs="Times New Roman"/>
            <w:sz w:val="24"/>
          </w:rPr>
          <w:delText xml:space="preserve">: </w:delText>
        </w:r>
        <w:r w:rsidDel="001C17A3">
          <w:rPr>
            <w:rFonts w:ascii="Times New Roman" w:hAnsi="Times New Roman" w:cs="Times New Roman"/>
            <w:sz w:val="24"/>
          </w:rPr>
          <w:delText xml:space="preserve">Hyperbolic </w:delText>
        </w:r>
        <w:r w:rsidRPr="004F030E" w:rsidDel="001C17A3">
          <w:rPr>
            <w:rFonts w:ascii="Times New Roman" w:hAnsi="Times New Roman" w:cs="Times New Roman"/>
            <w:sz w:val="24"/>
          </w:rPr>
          <w:delText>relationship</w:delText>
        </w:r>
        <w:r w:rsidDel="001C17A3">
          <w:rPr>
            <w:rFonts w:ascii="Times New Roman" w:hAnsi="Times New Roman" w:cs="Times New Roman"/>
            <w:sz w:val="24"/>
          </w:rPr>
          <w:delText xml:space="preserve"> </w:delText>
        </w:r>
        <w:r w:rsidRPr="004F030E" w:rsidDel="001C17A3">
          <w:rPr>
            <w:rFonts w:ascii="Times New Roman" w:hAnsi="Times New Roman" w:cs="Times New Roman"/>
            <w:sz w:val="24"/>
          </w:rPr>
          <w:delText>between decay rate</w:delText>
        </w:r>
        <w:r w:rsidDel="001C17A3">
          <w:rPr>
            <w:rFonts w:ascii="Times New Roman" w:hAnsi="Times New Roman" w:cs="Times New Roman"/>
            <w:sz w:val="24"/>
          </w:rPr>
          <w:delText>s and cliff points</w:delText>
        </w:r>
        <w:commentRangeEnd w:id="301"/>
        <w:r w:rsidDel="001C17A3">
          <w:rPr>
            <w:rStyle w:val="CommentReference"/>
          </w:rPr>
          <w:commentReference w:id="301"/>
        </w:r>
        <w:commentRangeEnd w:id="302"/>
        <w:r w:rsidDel="001C17A3">
          <w:rPr>
            <w:rStyle w:val="CommentReference"/>
          </w:rPr>
          <w:commentReference w:id="302"/>
        </w:r>
      </w:del>
    </w:p>
    <w:p w14:paraId="5E8CF3AA" w14:textId="77777777" w:rsidR="00500CFC" w:rsidRDefault="00500CFC" w:rsidP="001B1223">
      <w:pPr>
        <w:spacing w:line="480" w:lineRule="auto"/>
        <w:rPr>
          <w:rFonts w:ascii="Times New Roman" w:hAnsi="Times New Roman" w:cs="Times New Roman"/>
          <w:sz w:val="24"/>
        </w:rPr>
        <w:pPrChange w:id="376" w:author="Liu, Luyu" w:date="2020-06-02T11:17:00Z">
          <w:pPr>
            <w:spacing w:line="480" w:lineRule="auto"/>
          </w:pPr>
        </w:pPrChange>
      </w:pPr>
    </w:p>
    <w:p w14:paraId="606CA8E8" w14:textId="77777777" w:rsidR="00500CFC" w:rsidRPr="009457DC" w:rsidRDefault="00500CFC" w:rsidP="001B1223">
      <w:pPr>
        <w:spacing w:line="480" w:lineRule="auto"/>
        <w:rPr>
          <w:rFonts w:ascii="Times New Roman" w:hAnsi="Times New Roman" w:cs="Times New Roman"/>
          <w:b/>
          <w:sz w:val="24"/>
          <w:highlight w:val="yellow"/>
        </w:rPr>
        <w:pPrChange w:id="377" w:author="Liu, Luyu" w:date="2020-06-02T11:17:00Z">
          <w:pPr>
            <w:spacing w:line="480" w:lineRule="auto"/>
          </w:pPr>
        </w:pPrChange>
      </w:pPr>
      <w:r w:rsidRPr="009457DC">
        <w:rPr>
          <w:rFonts w:ascii="Times New Roman" w:hAnsi="Times New Roman" w:cs="Times New Roman"/>
          <w:b/>
          <w:sz w:val="24"/>
        </w:rPr>
        <w:t>3.4.</w:t>
      </w:r>
      <w:r>
        <w:rPr>
          <w:rFonts w:ascii="Times New Roman" w:hAnsi="Times New Roman" w:cs="Times New Roman"/>
          <w:sz w:val="24"/>
        </w:rPr>
        <w:t xml:space="preserve"> </w:t>
      </w:r>
      <w:commentRangeStart w:id="378"/>
      <w:commentRangeStart w:id="379"/>
      <w:r w:rsidRPr="009457DC">
        <w:rPr>
          <w:rFonts w:ascii="Times New Roman" w:hAnsi="Times New Roman" w:cs="Times New Roman"/>
          <w:b/>
          <w:sz w:val="24"/>
        </w:rPr>
        <w:t>Change in daily transit demand dynamics</w:t>
      </w:r>
      <w:r w:rsidRPr="009457DC" w:rsidDel="00AC2AE6">
        <w:rPr>
          <w:rFonts w:ascii="Times New Roman" w:hAnsi="Times New Roman" w:cs="Times New Roman"/>
          <w:b/>
          <w:sz w:val="24"/>
          <w:highlight w:val="yellow"/>
        </w:rPr>
        <w:t xml:space="preserve"> </w:t>
      </w:r>
      <w:commentRangeEnd w:id="378"/>
      <w:r>
        <w:rPr>
          <w:rStyle w:val="CommentReference"/>
        </w:rPr>
        <w:commentReference w:id="378"/>
      </w:r>
      <w:commentRangeEnd w:id="379"/>
      <w:r w:rsidR="00F2160A">
        <w:rPr>
          <w:rStyle w:val="CommentReference"/>
        </w:rPr>
        <w:commentReference w:id="379"/>
      </w:r>
    </w:p>
    <w:p w14:paraId="4398C404" w14:textId="68A8D0BD" w:rsidR="00500CFC" w:rsidRPr="00AD14EC" w:rsidRDefault="00500CFC" w:rsidP="001B1223">
      <w:pPr>
        <w:spacing w:line="480" w:lineRule="auto"/>
        <w:jc w:val="both"/>
        <w:rPr>
          <w:rFonts w:ascii="Times New Roman" w:hAnsi="Times New Roman" w:cs="Times New Roman"/>
          <w:sz w:val="24"/>
        </w:rPr>
        <w:pPrChange w:id="380" w:author="Liu, Luyu" w:date="2020-06-02T11:17:00Z">
          <w:pPr>
            <w:spacing w:line="480" w:lineRule="auto"/>
            <w:jc w:val="both"/>
          </w:pPr>
        </w:pPrChange>
      </w:pPr>
      <w:r>
        <w:rPr>
          <w:rFonts w:ascii="Times New Roman" w:hAnsi="Times New Roman" w:cs="Times New Roman"/>
          <w:sz w:val="24"/>
        </w:rPr>
        <w:t xml:space="preserve">Overall, we observe a connection between a change in hourly demand patterns (measured by the Procrustes distance) and the total drop in demand due to COVID-19 (measured by the floor value). </w:t>
      </w:r>
      <w:ins w:id="381" w:author="Liu, Luyu" w:date="2020-06-02T10:14:00Z">
        <w:r w:rsidR="000E0C5F">
          <w:rPr>
            <w:rFonts w:ascii="Times New Roman" w:hAnsi="Times New Roman" w:cs="Times New Roman"/>
            <w:sz w:val="24"/>
          </w:rPr>
          <w:fldChar w:fldCharType="begin"/>
        </w:r>
        <w:r w:rsidR="000E0C5F">
          <w:rPr>
            <w:rFonts w:ascii="Times New Roman" w:hAnsi="Times New Roman" w:cs="Times New Roman"/>
            <w:sz w:val="24"/>
          </w:rPr>
          <w:instrText xml:space="preserve"> REF _Ref41985257 \h </w:instrText>
        </w:r>
        <w:r w:rsidR="000E0C5F">
          <w:rPr>
            <w:rFonts w:ascii="Times New Roman" w:hAnsi="Times New Roman" w:cs="Times New Roman"/>
            <w:sz w:val="24"/>
          </w:rPr>
        </w:r>
      </w:ins>
      <w:r w:rsidR="000E0C5F">
        <w:rPr>
          <w:rFonts w:ascii="Times New Roman" w:hAnsi="Times New Roman" w:cs="Times New Roman"/>
          <w:sz w:val="24"/>
        </w:rPr>
        <w:fldChar w:fldCharType="separate"/>
      </w:r>
      <w:ins w:id="382" w:author="Liu, Luyu" w:date="2020-06-02T10:14:00Z">
        <w:r w:rsidR="000E0C5F" w:rsidRPr="0063527C">
          <w:rPr>
            <w:rFonts w:ascii="Times New Roman" w:hAnsi="Times New Roman" w:cs="Times New Roman"/>
            <w:sz w:val="24"/>
            <w:rPrChange w:id="383" w:author="Liu, Luyu" w:date="2020-06-02T00:03:00Z">
              <w:rPr/>
            </w:rPrChange>
          </w:rPr>
          <w:t xml:space="preserve">Fig </w:t>
        </w:r>
        <w:r w:rsidR="000E0C5F">
          <w:rPr>
            <w:rFonts w:ascii="Times New Roman" w:hAnsi="Times New Roman" w:cs="Times New Roman"/>
            <w:noProof/>
            <w:sz w:val="24"/>
          </w:rPr>
          <w:t>6</w:t>
        </w:r>
        <w:r w:rsidR="000E0C5F">
          <w:rPr>
            <w:rFonts w:ascii="Times New Roman" w:hAnsi="Times New Roman" w:cs="Times New Roman"/>
            <w:sz w:val="24"/>
          </w:rPr>
          <w:fldChar w:fldCharType="end"/>
        </w:r>
        <w:r w:rsidR="000E0C5F">
          <w:rPr>
            <w:rFonts w:ascii="Times New Roman" w:hAnsi="Times New Roman" w:cs="Times New Roman"/>
            <w:sz w:val="24"/>
          </w:rPr>
          <w:t xml:space="preserve"> </w:t>
        </w:r>
      </w:ins>
      <w:del w:id="384" w:author="Liu, Luyu" w:date="2020-06-02T10:13:00Z">
        <w:r w:rsidDel="000E0C5F">
          <w:rPr>
            <w:rFonts w:ascii="Times New Roman" w:hAnsi="Times New Roman" w:cs="Times New Roman"/>
            <w:sz w:val="24"/>
          </w:rPr>
          <w:fldChar w:fldCharType="begin"/>
        </w:r>
        <w:r w:rsidRPr="000E0C5F" w:rsidDel="000E0C5F">
          <w:rPr>
            <w:rFonts w:ascii="Times New Roman" w:hAnsi="Times New Roman" w:cs="Times New Roman"/>
            <w:sz w:val="24"/>
            <w:rPrChange w:id="385" w:author="Liu, Luyu" w:date="2020-06-02T10:13:00Z">
              <w:rPr>
                <w:rFonts w:ascii="Times New Roman" w:hAnsi="Times New Roman" w:cs="Times New Roman"/>
                <w:sz w:val="24"/>
              </w:rPr>
            </w:rPrChange>
          </w:rPr>
          <w:delInstrText xml:space="preserve"> REF _Ref40881206 \h </w:delInstrText>
        </w:r>
        <w:r w:rsidDel="000E0C5F">
          <w:rPr>
            <w:rFonts w:ascii="Times New Roman" w:hAnsi="Times New Roman" w:cs="Times New Roman"/>
            <w:sz w:val="24"/>
          </w:rPr>
          <w:fldChar w:fldCharType="separate"/>
        </w:r>
      </w:del>
      <w:del w:id="386" w:author="Liu, Luyu" w:date="2020-06-01T23:52:00Z">
        <w:r w:rsidRPr="000E0C5F" w:rsidDel="00824644">
          <w:rPr>
            <w:rFonts w:ascii="Times New Roman" w:hAnsi="Times New Roman" w:cs="Times New Roman"/>
            <w:sz w:val="24"/>
            <w:rPrChange w:id="387" w:author="Liu, Luyu" w:date="2020-06-02T10:13:00Z">
              <w:rPr>
                <w:rFonts w:ascii="Times New Roman" w:hAnsi="Times New Roman" w:cs="Times New Roman"/>
                <w:sz w:val="24"/>
              </w:rPr>
            </w:rPrChange>
          </w:rPr>
          <w:delText xml:space="preserve">Figure </w:delText>
        </w:r>
        <w:r w:rsidRPr="000E0C5F" w:rsidDel="00824644">
          <w:rPr>
            <w:rFonts w:ascii="Times New Roman" w:hAnsi="Times New Roman" w:cs="Times New Roman"/>
            <w:noProof/>
            <w:sz w:val="24"/>
            <w:rPrChange w:id="388" w:author="Liu, Luyu" w:date="2020-06-02T10:13:00Z">
              <w:rPr>
                <w:rFonts w:ascii="Times New Roman" w:hAnsi="Times New Roman" w:cs="Times New Roman"/>
                <w:noProof/>
                <w:sz w:val="24"/>
              </w:rPr>
            </w:rPrChange>
          </w:rPr>
          <w:delText>7</w:delText>
        </w:r>
      </w:del>
      <w:del w:id="389" w:author="Liu, Luyu" w:date="2020-06-02T10:13:00Z">
        <w:r w:rsidDel="000E0C5F">
          <w:rPr>
            <w:rFonts w:ascii="Times New Roman" w:hAnsi="Times New Roman" w:cs="Times New Roman"/>
            <w:sz w:val="24"/>
          </w:rPr>
          <w:fldChar w:fldCharType="end"/>
        </w:r>
        <w:r w:rsidDel="000E0C5F">
          <w:rPr>
            <w:rFonts w:ascii="Times New Roman" w:hAnsi="Times New Roman" w:cs="Times New Roman"/>
            <w:sz w:val="24"/>
          </w:rPr>
          <w:delText xml:space="preserve"> </w:delText>
        </w:r>
      </w:del>
      <w:r>
        <w:rPr>
          <w:rFonts w:ascii="Times New Roman" w:hAnsi="Times New Roman" w:cs="Times New Roman"/>
          <w:sz w:val="24"/>
        </w:rPr>
        <w:t>shows the geographic distribution of each transit system’s average Procrustes distance between its normal and pandemic hourly demand curves. This map shows a similar pattern to the geographic distribution of floor values (</w:t>
      </w:r>
      <w:ins w:id="390" w:author="Liu, Luyu" w:date="2020-06-02T10:14:00Z">
        <w:r w:rsidR="000E0C5F">
          <w:rPr>
            <w:rFonts w:ascii="Times New Roman" w:hAnsi="Times New Roman" w:cs="Times New Roman"/>
            <w:sz w:val="24"/>
          </w:rPr>
          <w:fldChar w:fldCharType="begin"/>
        </w:r>
        <w:r w:rsidR="000E0C5F">
          <w:rPr>
            <w:rFonts w:ascii="Times New Roman" w:hAnsi="Times New Roman" w:cs="Times New Roman"/>
            <w:sz w:val="24"/>
          </w:rPr>
          <w:instrText xml:space="preserve"> REF _Ref41950168 \h </w:instrText>
        </w:r>
        <w:r w:rsidR="000E0C5F">
          <w:rPr>
            <w:rFonts w:ascii="Times New Roman" w:hAnsi="Times New Roman" w:cs="Times New Roman"/>
            <w:sz w:val="24"/>
          </w:rPr>
        </w:r>
      </w:ins>
      <w:r w:rsidR="000E0C5F">
        <w:rPr>
          <w:rFonts w:ascii="Times New Roman" w:hAnsi="Times New Roman" w:cs="Times New Roman"/>
          <w:sz w:val="24"/>
        </w:rPr>
        <w:fldChar w:fldCharType="separate"/>
      </w:r>
      <w:ins w:id="391" w:author="Liu, Luyu" w:date="2020-06-02T10:14:00Z">
        <w:r w:rsidR="000E0C5F" w:rsidRPr="00893093">
          <w:rPr>
            <w:rFonts w:ascii="Times New Roman" w:hAnsi="Times New Roman" w:cs="Times New Roman"/>
            <w:sz w:val="24"/>
            <w:rPrChange w:id="392" w:author="Liu, Luyu" w:date="2020-06-01T23:59:00Z">
              <w:rPr/>
            </w:rPrChange>
          </w:rPr>
          <w:t xml:space="preserve">Fig </w:t>
        </w:r>
        <w:r w:rsidR="000E0C5F">
          <w:rPr>
            <w:rFonts w:ascii="Times New Roman" w:hAnsi="Times New Roman" w:cs="Times New Roman"/>
            <w:noProof/>
            <w:sz w:val="24"/>
          </w:rPr>
          <w:t>2</w:t>
        </w:r>
        <w:r w:rsidR="000E0C5F">
          <w:rPr>
            <w:rFonts w:ascii="Times New Roman" w:hAnsi="Times New Roman" w:cs="Times New Roman"/>
            <w:sz w:val="24"/>
          </w:rPr>
          <w:fldChar w:fldCharType="end"/>
        </w:r>
      </w:ins>
      <w:del w:id="393" w:author="Liu, Luyu" w:date="2020-06-02T10:14:00Z">
        <w:r w:rsidDel="000E0C5F">
          <w:rPr>
            <w:rFonts w:ascii="Times New Roman" w:hAnsi="Times New Roman" w:cs="Times New Roman"/>
            <w:sz w:val="24"/>
          </w:rPr>
          <w:fldChar w:fldCharType="begin"/>
        </w:r>
        <w:r w:rsidRPr="000E0C5F" w:rsidDel="000E0C5F">
          <w:rPr>
            <w:rFonts w:ascii="Times New Roman" w:hAnsi="Times New Roman" w:cs="Times New Roman"/>
            <w:sz w:val="24"/>
            <w:rPrChange w:id="394" w:author="Liu, Luyu" w:date="2020-06-02T10:14:00Z">
              <w:rPr>
                <w:rFonts w:ascii="Times New Roman" w:hAnsi="Times New Roman" w:cs="Times New Roman"/>
                <w:sz w:val="24"/>
              </w:rPr>
            </w:rPrChange>
          </w:rPr>
          <w:delInstrText xml:space="preserve"> REF _Ref40207857 \h </w:delInstrText>
        </w:r>
        <w:r w:rsidRPr="000E0C5F" w:rsidDel="000E0C5F">
          <w:rPr>
            <w:rFonts w:ascii="Times New Roman" w:hAnsi="Times New Roman" w:cs="Times New Roman"/>
            <w:sz w:val="24"/>
            <w:rPrChange w:id="395" w:author="Liu, Luyu" w:date="2020-06-02T10:14:00Z">
              <w:rPr>
                <w:rFonts w:ascii="Times New Roman" w:hAnsi="Times New Roman" w:cs="Times New Roman"/>
                <w:sz w:val="24"/>
              </w:rPr>
            </w:rPrChange>
          </w:rPr>
        </w:r>
        <w:r w:rsidDel="000E0C5F">
          <w:rPr>
            <w:rFonts w:ascii="Times New Roman" w:hAnsi="Times New Roman" w:cs="Times New Roman"/>
            <w:sz w:val="24"/>
          </w:rPr>
          <w:fldChar w:fldCharType="separate"/>
        </w:r>
      </w:del>
      <w:del w:id="396" w:author="Liu, Luyu" w:date="2020-06-01T23:52:00Z">
        <w:r w:rsidRPr="000E0C5F" w:rsidDel="00824644">
          <w:rPr>
            <w:rFonts w:ascii="Times New Roman" w:hAnsi="Times New Roman" w:cs="Times New Roman"/>
            <w:sz w:val="24"/>
            <w:rPrChange w:id="397" w:author="Liu, Luyu" w:date="2020-06-02T10:14:00Z">
              <w:rPr>
                <w:rFonts w:ascii="Times New Roman" w:hAnsi="Times New Roman" w:cs="Times New Roman"/>
                <w:sz w:val="24"/>
              </w:rPr>
            </w:rPrChange>
          </w:rPr>
          <w:delText xml:space="preserve">Figure </w:delText>
        </w:r>
        <w:r w:rsidRPr="000E0C5F" w:rsidDel="00824644">
          <w:rPr>
            <w:rFonts w:ascii="Times New Roman" w:hAnsi="Times New Roman" w:cs="Times New Roman"/>
            <w:noProof/>
            <w:sz w:val="24"/>
            <w:rPrChange w:id="398" w:author="Liu, Luyu" w:date="2020-06-02T10:14:00Z">
              <w:rPr>
                <w:rFonts w:ascii="Times New Roman" w:hAnsi="Times New Roman" w:cs="Times New Roman"/>
                <w:noProof/>
                <w:sz w:val="24"/>
              </w:rPr>
            </w:rPrChange>
          </w:rPr>
          <w:delText>2</w:delText>
        </w:r>
      </w:del>
      <w:del w:id="399" w:author="Liu, Luyu" w:date="2020-06-02T10:14:00Z">
        <w:r w:rsidDel="000E0C5F">
          <w:rPr>
            <w:rFonts w:ascii="Times New Roman" w:hAnsi="Times New Roman" w:cs="Times New Roman"/>
            <w:sz w:val="24"/>
          </w:rPr>
          <w:fldChar w:fldCharType="end"/>
        </w:r>
      </w:del>
      <w:r>
        <w:rPr>
          <w:rFonts w:ascii="Times New Roman" w:hAnsi="Times New Roman" w:cs="Times New Roman"/>
          <w:sz w:val="24"/>
        </w:rPr>
        <w:t xml:space="preserve">): transit systems serving communities that are dominated by non-physical occupations (including university towns) experienced large qualitative changes in their weekday hourly demand patterns. In contrast, the Procrustes distances between normal and pandemic hourly transit demand profiles of </w:t>
      </w:r>
      <w:commentRangeStart w:id="400"/>
      <w:commentRangeStart w:id="401"/>
      <w:del w:id="402" w:author="Liu, Luyu" w:date="2020-06-01T22:40:00Z">
        <w:r w:rsidDel="00F2160A">
          <w:rPr>
            <w:rFonts w:ascii="Times New Roman" w:hAnsi="Times New Roman" w:cs="Times New Roman"/>
            <w:sz w:val="24"/>
          </w:rPr>
          <w:delText xml:space="preserve">older </w:delText>
        </w:r>
      </w:del>
      <w:r>
        <w:rPr>
          <w:rFonts w:ascii="Times New Roman" w:hAnsi="Times New Roman" w:cs="Times New Roman"/>
          <w:sz w:val="24"/>
        </w:rPr>
        <w:t xml:space="preserve">communities </w:t>
      </w:r>
      <w:commentRangeEnd w:id="400"/>
      <w:r>
        <w:rPr>
          <w:rStyle w:val="CommentReference"/>
        </w:rPr>
        <w:commentReference w:id="400"/>
      </w:r>
      <w:commentRangeEnd w:id="401"/>
      <w:r w:rsidR="00F2160A">
        <w:rPr>
          <w:rStyle w:val="CommentReference"/>
        </w:rPr>
        <w:commentReference w:id="401"/>
      </w:r>
      <w:r>
        <w:rPr>
          <w:rFonts w:ascii="Times New Roman" w:hAnsi="Times New Roman" w:cs="Times New Roman"/>
          <w:sz w:val="24"/>
        </w:rPr>
        <w:t xml:space="preserve">in the Midwest and Northeast is low, meaning these transit systems retained much of their typical daily demand profile (albeit with lower levels of overall demand). </w:t>
      </w:r>
      <w:ins w:id="403" w:author="Liu, Luyu" w:date="2020-06-02T10:14:00Z">
        <w:r w:rsidR="000E0C5F">
          <w:rPr>
            <w:rFonts w:ascii="Times New Roman" w:hAnsi="Times New Roman" w:cs="Times New Roman"/>
            <w:sz w:val="24"/>
          </w:rPr>
          <w:fldChar w:fldCharType="begin"/>
        </w:r>
        <w:r w:rsidR="000E0C5F">
          <w:rPr>
            <w:rFonts w:ascii="Times New Roman" w:hAnsi="Times New Roman" w:cs="Times New Roman"/>
            <w:sz w:val="24"/>
          </w:rPr>
          <w:instrText xml:space="preserve"> REF _Ref41985274 \h </w:instrText>
        </w:r>
        <w:r w:rsidR="000E0C5F">
          <w:rPr>
            <w:rFonts w:ascii="Times New Roman" w:hAnsi="Times New Roman" w:cs="Times New Roman"/>
            <w:sz w:val="24"/>
          </w:rPr>
        </w:r>
      </w:ins>
      <w:r w:rsidR="000E0C5F">
        <w:rPr>
          <w:rFonts w:ascii="Times New Roman" w:hAnsi="Times New Roman" w:cs="Times New Roman"/>
          <w:sz w:val="24"/>
        </w:rPr>
        <w:fldChar w:fldCharType="separate"/>
      </w:r>
      <w:ins w:id="404" w:author="Liu, Luyu" w:date="2020-06-02T10:14:00Z">
        <w:r w:rsidR="000E0C5F" w:rsidRPr="00AC1D86">
          <w:rPr>
            <w:rFonts w:ascii="Times New Roman" w:hAnsi="Times New Roman" w:cs="Times New Roman"/>
            <w:sz w:val="24"/>
            <w:rPrChange w:id="405" w:author="Liu, Luyu" w:date="2020-06-02T00:02:00Z">
              <w:rPr/>
            </w:rPrChange>
          </w:rPr>
          <w:t xml:space="preserve">Fig </w:t>
        </w:r>
        <w:r w:rsidR="000E0C5F">
          <w:rPr>
            <w:rFonts w:ascii="Times New Roman" w:hAnsi="Times New Roman" w:cs="Times New Roman"/>
            <w:noProof/>
            <w:sz w:val="24"/>
          </w:rPr>
          <w:t>7</w:t>
        </w:r>
        <w:r w:rsidR="000E0C5F">
          <w:rPr>
            <w:rFonts w:ascii="Times New Roman" w:hAnsi="Times New Roman" w:cs="Times New Roman"/>
            <w:sz w:val="24"/>
          </w:rPr>
          <w:fldChar w:fldCharType="end"/>
        </w:r>
        <w:r w:rsidR="000E0C5F">
          <w:rPr>
            <w:rFonts w:ascii="Times New Roman" w:hAnsi="Times New Roman" w:cs="Times New Roman"/>
            <w:sz w:val="24"/>
          </w:rPr>
          <w:t xml:space="preserve"> </w:t>
        </w:r>
      </w:ins>
      <w:del w:id="406" w:author="Liu, Luyu" w:date="2020-06-01T23:52:00Z">
        <w:r w:rsidDel="00824644">
          <w:rPr>
            <w:rFonts w:ascii="Times New Roman" w:hAnsi="Times New Roman" w:cs="Times New Roman"/>
            <w:sz w:val="24"/>
          </w:rPr>
          <w:fldChar w:fldCharType="begin"/>
        </w:r>
        <w:r w:rsidDel="00824644">
          <w:rPr>
            <w:rFonts w:ascii="Times New Roman" w:hAnsi="Times New Roman" w:cs="Times New Roman"/>
            <w:sz w:val="24"/>
          </w:rPr>
          <w:delInstrText xml:space="preserve"> REF _Ref40301224 \h </w:delInstrText>
        </w:r>
        <w:r w:rsidDel="00824644">
          <w:rPr>
            <w:rFonts w:ascii="Times New Roman" w:hAnsi="Times New Roman" w:cs="Times New Roman"/>
            <w:sz w:val="24"/>
          </w:rPr>
          <w:fldChar w:fldCharType="separate"/>
        </w:r>
        <w:r w:rsidRPr="003001AF" w:rsidDel="00824644">
          <w:rPr>
            <w:rFonts w:ascii="Times New Roman" w:hAnsi="Times New Roman" w:cs="Times New Roman"/>
            <w:sz w:val="24"/>
          </w:rPr>
          <w:delText xml:space="preserve">Figure </w:delText>
        </w:r>
        <w:r w:rsidDel="00824644">
          <w:rPr>
            <w:rFonts w:ascii="Times New Roman" w:hAnsi="Times New Roman" w:cs="Times New Roman"/>
            <w:noProof/>
            <w:sz w:val="24"/>
          </w:rPr>
          <w:delText>8</w:delText>
        </w:r>
        <w:r w:rsidDel="00824644">
          <w:rPr>
            <w:rFonts w:ascii="Times New Roman" w:hAnsi="Times New Roman" w:cs="Times New Roman"/>
            <w:sz w:val="24"/>
          </w:rPr>
          <w:fldChar w:fldCharType="end"/>
        </w:r>
        <w:r w:rsidRPr="00AD14EC" w:rsidDel="00824644">
          <w:rPr>
            <w:rFonts w:ascii="Times New Roman" w:hAnsi="Times New Roman" w:cs="Times New Roman"/>
            <w:sz w:val="24"/>
          </w:rPr>
          <w:delText xml:space="preserve"> </w:delText>
        </w:r>
      </w:del>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r w:rsidRPr="00AD14EC">
        <w:rPr>
          <w:rFonts w:ascii="Times New Roman" w:hAnsi="Times New Roman" w:cs="Times New Roman"/>
          <w:sz w:val="24"/>
        </w:rPr>
        <w:t xml:space="preserve"> </w:t>
      </w:r>
      <w:r>
        <w:rPr>
          <w:rFonts w:ascii="Times New Roman" w:hAnsi="Times New Roman" w:cs="Times New Roman"/>
          <w:sz w:val="24"/>
        </w:rPr>
        <w:t xml:space="preserve">Procrustes </w:t>
      </w:r>
      <w:r>
        <w:rPr>
          <w:rFonts w:ascii="Times New Roman" w:hAnsi="Times New Roman" w:cs="Times New Roman"/>
          <w:sz w:val="24"/>
        </w:rPr>
        <w:lastRenderedPageBreak/>
        <w:t>distance and floor values: higher levels of base demand during the pandemic also means less shift from the typical hourly demand profile.</w:t>
      </w:r>
      <w:r w:rsidRPr="00AD14EC">
        <w:rPr>
          <w:rFonts w:ascii="Times New Roman" w:hAnsi="Times New Roman" w:cs="Times New Roman"/>
          <w:sz w:val="24"/>
        </w:rPr>
        <w:t xml:space="preserve"> </w:t>
      </w:r>
    </w:p>
    <w:p w14:paraId="56A4B155" w14:textId="77777777" w:rsidR="00500CFC" w:rsidRDefault="00500CFC" w:rsidP="001B1223">
      <w:pPr>
        <w:spacing w:line="480" w:lineRule="auto"/>
        <w:jc w:val="both"/>
        <w:rPr>
          <w:rFonts w:ascii="Times New Roman" w:hAnsi="Times New Roman" w:cs="Times New Roman"/>
          <w:sz w:val="24"/>
        </w:rPr>
        <w:pPrChange w:id="407" w:author="Liu, Luyu" w:date="2020-06-02T11:17:00Z">
          <w:pPr>
            <w:spacing w:line="480" w:lineRule="auto"/>
            <w:jc w:val="both"/>
          </w:pPr>
        </w:pPrChange>
      </w:pPr>
    </w:p>
    <w:p w14:paraId="0733E898" w14:textId="10EF6142" w:rsidR="00500CFC" w:rsidDel="0063527C" w:rsidRDefault="00500CFC" w:rsidP="001B1223">
      <w:pPr>
        <w:keepNext/>
        <w:spacing w:line="480" w:lineRule="auto"/>
        <w:rPr>
          <w:del w:id="408" w:author="Liu, Luyu" w:date="2020-06-02T00:03:00Z"/>
          <w:noProof/>
        </w:rPr>
        <w:pPrChange w:id="409" w:author="Liu, Luyu" w:date="2020-06-02T11:17:00Z">
          <w:pPr>
            <w:keepNext/>
            <w:spacing w:line="480" w:lineRule="auto"/>
            <w:jc w:val="center"/>
          </w:pPr>
        </w:pPrChange>
      </w:pPr>
      <w:r w:rsidRPr="00BA5A34">
        <w:rPr>
          <w:noProof/>
        </w:rPr>
        <w:t xml:space="preserve"> </w:t>
      </w:r>
      <w:ins w:id="410" w:author="Liu, Luyu" w:date="2020-06-02T11:19:00Z">
        <w:r w:rsidR="00573843">
          <w:rPr>
            <w:noProof/>
          </w:rPr>
          <w:pict w14:anchorId="6409A809">
            <v:shape id="_x0000_i1030" type="#_x0000_t75" style="width:467.25pt;height:330.75pt">
              <v:imagedata r:id="rId18" o:title="Fig 6"/>
            </v:shape>
          </w:pict>
        </w:r>
      </w:ins>
      <w:del w:id="411" w:author="Liu, Luyu" w:date="2020-06-02T11:19:00Z">
        <w:r w:rsidDel="00573843">
          <w:rPr>
            <w:noProof/>
          </w:rPr>
          <w:drawing>
            <wp:inline distT="0" distB="0" distL="0" distR="0" wp14:anchorId="27BEE88B" wp14:editId="4C439EB5">
              <wp:extent cx="5943600" cy="3463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63925"/>
                      </a:xfrm>
                      <a:prstGeom prst="rect">
                        <a:avLst/>
                      </a:prstGeom>
                    </pic:spPr>
                  </pic:pic>
                </a:graphicData>
              </a:graphic>
            </wp:inline>
          </w:drawing>
        </w:r>
      </w:del>
    </w:p>
    <w:p w14:paraId="42398195" w14:textId="0BB583E8" w:rsidR="0063527C" w:rsidRDefault="0063527C" w:rsidP="001B1223">
      <w:pPr>
        <w:keepNext/>
        <w:spacing w:line="480" w:lineRule="auto"/>
        <w:rPr>
          <w:ins w:id="412" w:author="Liu, Luyu" w:date="2020-06-02T00:03:00Z"/>
          <w:noProof/>
        </w:rPr>
        <w:pPrChange w:id="413" w:author="Liu, Luyu" w:date="2020-06-02T11:17:00Z">
          <w:pPr>
            <w:keepNext/>
            <w:spacing w:line="480" w:lineRule="auto"/>
          </w:pPr>
        </w:pPrChange>
      </w:pPr>
    </w:p>
    <w:p w14:paraId="0CD78C34" w14:textId="69CFD0E6" w:rsidR="0063527C" w:rsidRDefault="0063527C" w:rsidP="001B1223">
      <w:pPr>
        <w:spacing w:line="480" w:lineRule="auto"/>
        <w:jc w:val="center"/>
        <w:rPr>
          <w:ins w:id="414" w:author="Liu, Luyu" w:date="2020-06-02T00:03:00Z"/>
          <w:rFonts w:ascii="Times New Roman" w:hAnsi="Times New Roman" w:cs="Times New Roman"/>
          <w:sz w:val="24"/>
        </w:rPr>
        <w:pPrChange w:id="415" w:author="Liu, Luyu" w:date="2020-06-02T11:17:00Z">
          <w:pPr>
            <w:keepNext/>
            <w:spacing w:line="480" w:lineRule="auto"/>
            <w:jc w:val="center"/>
          </w:pPr>
        </w:pPrChange>
      </w:pPr>
      <w:bookmarkStart w:id="416" w:name="_Ref41985257"/>
      <w:ins w:id="417" w:author="Liu, Luyu" w:date="2020-06-02T00:03:00Z">
        <w:r w:rsidRPr="0063527C">
          <w:rPr>
            <w:rFonts w:ascii="Times New Roman" w:hAnsi="Times New Roman" w:cs="Times New Roman"/>
            <w:sz w:val="24"/>
            <w:rPrChange w:id="418" w:author="Liu, Luyu" w:date="2020-06-02T00:03:00Z">
              <w:rPr/>
            </w:rPrChange>
          </w:rPr>
          <w:t xml:space="preserve">Fig </w:t>
        </w:r>
        <w:r w:rsidRPr="0063527C">
          <w:rPr>
            <w:rFonts w:ascii="Times New Roman" w:hAnsi="Times New Roman" w:cs="Times New Roman"/>
            <w:sz w:val="24"/>
            <w:rPrChange w:id="419" w:author="Liu, Luyu" w:date="2020-06-02T00:03:00Z">
              <w:rPr/>
            </w:rPrChange>
          </w:rPr>
          <w:fldChar w:fldCharType="begin"/>
        </w:r>
        <w:r w:rsidRPr="0063527C">
          <w:rPr>
            <w:rFonts w:ascii="Times New Roman" w:hAnsi="Times New Roman" w:cs="Times New Roman"/>
            <w:sz w:val="24"/>
            <w:rPrChange w:id="420" w:author="Liu, Luyu" w:date="2020-06-02T00:03:00Z">
              <w:rPr/>
            </w:rPrChange>
          </w:rPr>
          <w:instrText xml:space="preserve"> SEQ Fig \* ARABIC </w:instrText>
        </w:r>
      </w:ins>
      <w:r w:rsidRPr="0063527C">
        <w:rPr>
          <w:rFonts w:ascii="Times New Roman" w:hAnsi="Times New Roman" w:cs="Times New Roman"/>
          <w:sz w:val="24"/>
          <w:rPrChange w:id="421" w:author="Liu, Luyu" w:date="2020-06-02T00:03:00Z">
            <w:rPr/>
          </w:rPrChange>
        </w:rPr>
        <w:fldChar w:fldCharType="separate"/>
      </w:r>
      <w:ins w:id="422" w:author="Liu, Luyu" w:date="2020-06-02T00:04:00Z">
        <w:r w:rsidR="001F79A7">
          <w:rPr>
            <w:rFonts w:ascii="Times New Roman" w:hAnsi="Times New Roman" w:cs="Times New Roman"/>
            <w:noProof/>
            <w:sz w:val="24"/>
          </w:rPr>
          <w:t>6</w:t>
        </w:r>
      </w:ins>
      <w:ins w:id="423" w:author="Liu, Luyu" w:date="2020-06-02T00:03:00Z">
        <w:r w:rsidRPr="0063527C">
          <w:rPr>
            <w:rFonts w:ascii="Times New Roman" w:hAnsi="Times New Roman" w:cs="Times New Roman"/>
            <w:sz w:val="24"/>
            <w:rPrChange w:id="424" w:author="Liu, Luyu" w:date="2020-06-02T00:03:00Z">
              <w:rPr/>
            </w:rPrChange>
          </w:rPr>
          <w:fldChar w:fldCharType="end"/>
        </w:r>
        <w:bookmarkEnd w:id="416"/>
        <w:r w:rsidRPr="0063527C">
          <w:rPr>
            <w:rFonts w:ascii="Times New Roman" w:hAnsi="Times New Roman" w:cs="Times New Roman"/>
            <w:sz w:val="24"/>
            <w:rPrChange w:id="425" w:author="Liu, Luyu" w:date="2020-06-02T00:03:00Z">
              <w:rPr/>
            </w:rPrChange>
          </w:rPr>
          <w:t>. Geographic distribution average Procrustes distance between normal and pandemic weekday hourly demand curves.</w:t>
        </w:r>
        <w:bookmarkStart w:id="426" w:name="_Ref41947978"/>
      </w:ins>
    </w:p>
    <w:p w14:paraId="6D6EB31B" w14:textId="7272EAE1" w:rsidR="00500CFC" w:rsidDel="0063527C" w:rsidRDefault="00573843" w:rsidP="001B1223">
      <w:pPr>
        <w:spacing w:line="480" w:lineRule="auto"/>
        <w:jc w:val="center"/>
        <w:rPr>
          <w:del w:id="427" w:author="Liu, Luyu" w:date="2020-06-02T00:02:00Z"/>
          <w:rFonts w:ascii="Times New Roman" w:hAnsi="Times New Roman" w:cs="Times New Roman"/>
          <w:sz w:val="24"/>
        </w:rPr>
        <w:pPrChange w:id="428" w:author="Liu, Luyu" w:date="2020-06-02T11:17:00Z">
          <w:pPr>
            <w:spacing w:line="480" w:lineRule="auto"/>
            <w:jc w:val="center"/>
          </w:pPr>
        </w:pPrChange>
      </w:pPr>
      <w:ins w:id="429" w:author="Liu, Luyu" w:date="2020-06-02T11:20:00Z">
        <w:r>
          <w:rPr>
            <w:rFonts w:ascii="Times New Roman" w:hAnsi="Times New Roman" w:cs="Times New Roman"/>
            <w:sz w:val="24"/>
          </w:rPr>
          <w:lastRenderedPageBreak/>
          <w:pict w14:anchorId="3DA9B585">
            <v:shape id="_x0000_i1031" type="#_x0000_t75" style="width:345.75pt;height:345pt">
              <v:imagedata r:id="rId20" o:title="Fig 7"/>
            </v:shape>
          </w:pict>
        </w:r>
      </w:ins>
      <w:del w:id="430" w:author="Liu, Luyu" w:date="2020-06-02T00:02:00Z">
        <w:r w:rsidR="00500CFC" w:rsidRPr="006A27A5" w:rsidDel="0063527C">
          <w:rPr>
            <w:rFonts w:ascii="Times New Roman" w:hAnsi="Times New Roman" w:cs="Times New Roman"/>
            <w:sz w:val="24"/>
          </w:rPr>
          <w:delText xml:space="preserve">Figure </w:delText>
        </w:r>
        <w:r w:rsidR="00500CFC" w:rsidRPr="006A27A5" w:rsidDel="0063527C">
          <w:rPr>
            <w:rFonts w:ascii="Times New Roman" w:hAnsi="Times New Roman" w:cs="Times New Roman"/>
            <w:sz w:val="24"/>
          </w:rPr>
          <w:fldChar w:fldCharType="begin"/>
        </w:r>
        <w:r w:rsidR="00500CFC" w:rsidRPr="0063527C" w:rsidDel="0063527C">
          <w:rPr>
            <w:rFonts w:ascii="Times New Roman" w:hAnsi="Times New Roman" w:cs="Times New Roman"/>
            <w:sz w:val="24"/>
            <w:rPrChange w:id="431" w:author="Liu, Luyu" w:date="2020-06-02T00:03:00Z">
              <w:rPr>
                <w:rFonts w:ascii="Times New Roman" w:hAnsi="Times New Roman" w:cs="Times New Roman"/>
                <w:sz w:val="24"/>
              </w:rPr>
            </w:rPrChange>
          </w:rPr>
          <w:delInstrText xml:space="preserve"> SEQ Figure \* ARABIC </w:delInstrText>
        </w:r>
        <w:r w:rsidR="00500CFC" w:rsidRPr="006A27A5" w:rsidDel="0063527C">
          <w:rPr>
            <w:rFonts w:ascii="Times New Roman" w:hAnsi="Times New Roman" w:cs="Times New Roman"/>
            <w:sz w:val="24"/>
          </w:rPr>
          <w:fldChar w:fldCharType="separate"/>
        </w:r>
      </w:del>
      <w:del w:id="432" w:author="Liu, Luyu" w:date="2020-06-01T23:51:00Z">
        <w:r w:rsidR="00500CFC" w:rsidRPr="0063527C" w:rsidDel="00824644">
          <w:rPr>
            <w:rFonts w:ascii="Times New Roman" w:hAnsi="Times New Roman" w:cs="Times New Roman"/>
            <w:noProof/>
            <w:sz w:val="24"/>
            <w:rPrChange w:id="433" w:author="Liu, Luyu" w:date="2020-06-02T00:02:00Z">
              <w:rPr>
                <w:rFonts w:ascii="Times New Roman" w:hAnsi="Times New Roman" w:cs="Times New Roman"/>
                <w:noProof/>
                <w:sz w:val="24"/>
              </w:rPr>
            </w:rPrChange>
          </w:rPr>
          <w:delText>7</w:delText>
        </w:r>
      </w:del>
      <w:del w:id="434" w:author="Liu, Luyu" w:date="2020-06-02T00:02:00Z">
        <w:r w:rsidR="00500CFC" w:rsidRPr="006A27A5" w:rsidDel="0063527C">
          <w:rPr>
            <w:rFonts w:ascii="Times New Roman" w:hAnsi="Times New Roman" w:cs="Times New Roman"/>
            <w:sz w:val="24"/>
          </w:rPr>
          <w:fldChar w:fldCharType="end"/>
        </w:r>
        <w:bookmarkEnd w:id="426"/>
        <w:r w:rsidR="00500CFC" w:rsidRPr="006A27A5" w:rsidDel="0063527C">
          <w:rPr>
            <w:rFonts w:ascii="Times New Roman" w:hAnsi="Times New Roman" w:cs="Times New Roman"/>
            <w:sz w:val="24"/>
          </w:rPr>
          <w:delText xml:space="preserve">: </w:delText>
        </w:r>
        <w:r w:rsidR="00500CFC" w:rsidDel="0063527C">
          <w:rPr>
            <w:rFonts w:ascii="Times New Roman" w:hAnsi="Times New Roman" w:cs="Times New Roman"/>
            <w:sz w:val="24"/>
          </w:rPr>
          <w:delText>G</w:delText>
        </w:r>
        <w:r w:rsidR="00500CFC" w:rsidRPr="006A27A5" w:rsidDel="0063527C">
          <w:rPr>
            <w:rFonts w:ascii="Times New Roman" w:hAnsi="Times New Roman" w:cs="Times New Roman"/>
            <w:sz w:val="24"/>
          </w:rPr>
          <w:delText xml:space="preserve">eographic distribution </w:delText>
        </w:r>
        <w:r w:rsidR="00500CFC" w:rsidDel="0063527C">
          <w:rPr>
            <w:rFonts w:ascii="Times New Roman" w:hAnsi="Times New Roman" w:cs="Times New Roman"/>
            <w:sz w:val="24"/>
          </w:rPr>
          <w:delText xml:space="preserve">average </w:delText>
        </w:r>
        <w:r w:rsidR="00500CFC" w:rsidRPr="006A27A5" w:rsidDel="0063527C">
          <w:rPr>
            <w:rFonts w:ascii="Times New Roman" w:hAnsi="Times New Roman" w:cs="Times New Roman"/>
            <w:sz w:val="24"/>
          </w:rPr>
          <w:delText>Procrustes distance between normal and pandemic</w:delText>
        </w:r>
        <w:r w:rsidR="00500CFC" w:rsidDel="0063527C">
          <w:rPr>
            <w:rFonts w:ascii="Times New Roman" w:hAnsi="Times New Roman" w:cs="Times New Roman"/>
            <w:sz w:val="24"/>
          </w:rPr>
          <w:delText xml:space="preserve"> weekday hourly demand </w:delText>
        </w:r>
        <w:r w:rsidR="00500CFC" w:rsidRPr="006A27A5" w:rsidDel="0063527C">
          <w:rPr>
            <w:rFonts w:ascii="Times New Roman" w:hAnsi="Times New Roman" w:cs="Times New Roman"/>
            <w:sz w:val="24"/>
          </w:rPr>
          <w:delText>curves.</w:delText>
        </w:r>
      </w:del>
    </w:p>
    <w:p w14:paraId="4ADA133C" w14:textId="0242CC65" w:rsidR="00500CFC" w:rsidDel="0063527C" w:rsidRDefault="00500CFC" w:rsidP="001B1223">
      <w:pPr>
        <w:spacing w:line="480" w:lineRule="auto"/>
        <w:jc w:val="both"/>
        <w:rPr>
          <w:del w:id="435" w:author="Liu, Luyu" w:date="2020-06-02T00:03:00Z"/>
          <w:rFonts w:ascii="Times New Roman" w:hAnsi="Times New Roman" w:cs="Times New Roman"/>
          <w:sz w:val="24"/>
        </w:rPr>
        <w:pPrChange w:id="436" w:author="Liu, Luyu" w:date="2020-06-02T11:17:00Z">
          <w:pPr>
            <w:spacing w:line="480" w:lineRule="auto"/>
            <w:jc w:val="both"/>
          </w:pPr>
        </w:pPrChange>
      </w:pPr>
    </w:p>
    <w:p w14:paraId="2B20CB86" w14:textId="57B4B393" w:rsidR="00500CFC" w:rsidDel="0063527C" w:rsidRDefault="00500CFC" w:rsidP="001B1223">
      <w:pPr>
        <w:spacing w:line="480" w:lineRule="auto"/>
        <w:jc w:val="both"/>
        <w:rPr>
          <w:del w:id="437" w:author="Liu, Luyu" w:date="2020-06-02T00:03:00Z"/>
          <w:rFonts w:ascii="Times New Roman" w:hAnsi="Times New Roman" w:cs="Times New Roman"/>
          <w:sz w:val="24"/>
        </w:rPr>
        <w:pPrChange w:id="438" w:author="Liu, Luyu" w:date="2020-06-02T11:17:00Z">
          <w:pPr>
            <w:spacing w:line="480" w:lineRule="auto"/>
            <w:jc w:val="both"/>
          </w:pPr>
        </w:pPrChange>
      </w:pPr>
    </w:p>
    <w:p w14:paraId="242CAEA5" w14:textId="1FF9F260" w:rsidR="00500CFC" w:rsidDel="00AC1D86" w:rsidRDefault="00500CFC" w:rsidP="001B1223">
      <w:pPr>
        <w:spacing w:line="480" w:lineRule="auto"/>
        <w:jc w:val="center"/>
        <w:rPr>
          <w:del w:id="439" w:author="Liu, Luyu" w:date="2020-06-02T00:02:00Z"/>
        </w:rPr>
        <w:pPrChange w:id="440" w:author="Liu, Luyu" w:date="2020-06-02T11:17:00Z">
          <w:pPr>
            <w:spacing w:line="480" w:lineRule="auto"/>
          </w:pPr>
        </w:pPrChange>
      </w:pPr>
      <w:del w:id="441" w:author="Liu, Luyu" w:date="2020-06-02T11:20:00Z">
        <w:r w:rsidDel="00573843">
          <w:rPr>
            <w:noProof/>
          </w:rPr>
          <w:drawing>
            <wp:inline distT="0" distB="0" distL="0" distR="0" wp14:anchorId="33CEF8FE" wp14:editId="52D4206B">
              <wp:extent cx="4395470" cy="431038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5470" cy="4310380"/>
                      </a:xfrm>
                      <a:prstGeom prst="rect">
                        <a:avLst/>
                      </a:prstGeom>
                      <a:noFill/>
                    </pic:spPr>
                  </pic:pic>
                </a:graphicData>
              </a:graphic>
            </wp:inline>
          </w:drawing>
        </w:r>
      </w:del>
    </w:p>
    <w:p w14:paraId="77B82422" w14:textId="7FBB73DA" w:rsidR="00AC1D86" w:rsidRPr="00AC1D86" w:rsidRDefault="00AC1D86" w:rsidP="001B1223">
      <w:pPr>
        <w:spacing w:line="480" w:lineRule="auto"/>
        <w:jc w:val="center"/>
        <w:rPr>
          <w:ins w:id="442" w:author="Liu, Luyu" w:date="2020-06-02T00:02:00Z"/>
          <w:rFonts w:ascii="Times New Roman" w:hAnsi="Times New Roman" w:cs="Times New Roman"/>
          <w:sz w:val="24"/>
          <w:rPrChange w:id="443" w:author="Liu, Luyu" w:date="2020-06-02T00:02:00Z">
            <w:rPr>
              <w:ins w:id="444" w:author="Liu, Luyu" w:date="2020-06-02T00:02:00Z"/>
            </w:rPr>
          </w:rPrChange>
        </w:rPr>
        <w:pPrChange w:id="445" w:author="Liu, Luyu" w:date="2020-06-02T11:17:00Z">
          <w:pPr>
            <w:keepNext/>
            <w:spacing w:line="480" w:lineRule="auto"/>
            <w:jc w:val="center"/>
          </w:pPr>
        </w:pPrChange>
      </w:pPr>
    </w:p>
    <w:p w14:paraId="166FCE4C" w14:textId="533DD45C" w:rsidR="00AC1D86" w:rsidRPr="00AC1D86" w:rsidRDefault="00AC1D86" w:rsidP="001B1223">
      <w:pPr>
        <w:spacing w:line="480" w:lineRule="auto"/>
        <w:jc w:val="center"/>
        <w:rPr>
          <w:ins w:id="446" w:author="Liu, Luyu" w:date="2020-06-02T00:02:00Z"/>
          <w:rFonts w:ascii="Times New Roman" w:hAnsi="Times New Roman" w:cs="Times New Roman"/>
          <w:sz w:val="24"/>
          <w:rPrChange w:id="447" w:author="Liu, Luyu" w:date="2020-06-02T00:02:00Z">
            <w:rPr>
              <w:ins w:id="448" w:author="Liu, Luyu" w:date="2020-06-02T00:02:00Z"/>
            </w:rPr>
          </w:rPrChange>
        </w:rPr>
        <w:pPrChange w:id="449" w:author="Liu, Luyu" w:date="2020-06-02T11:17:00Z">
          <w:pPr>
            <w:keepNext/>
            <w:spacing w:line="480" w:lineRule="auto"/>
            <w:jc w:val="center"/>
          </w:pPr>
        </w:pPrChange>
      </w:pPr>
      <w:bookmarkStart w:id="450" w:name="_Ref41985274"/>
      <w:ins w:id="451" w:author="Liu, Luyu" w:date="2020-06-02T00:02:00Z">
        <w:r w:rsidRPr="00AC1D86">
          <w:rPr>
            <w:rFonts w:ascii="Times New Roman" w:hAnsi="Times New Roman" w:cs="Times New Roman"/>
            <w:sz w:val="24"/>
            <w:rPrChange w:id="452" w:author="Liu, Luyu" w:date="2020-06-02T00:02:00Z">
              <w:rPr/>
            </w:rPrChange>
          </w:rPr>
          <w:t xml:space="preserve">Fig </w:t>
        </w:r>
        <w:r w:rsidRPr="00AC1D86">
          <w:rPr>
            <w:rFonts w:ascii="Times New Roman" w:hAnsi="Times New Roman" w:cs="Times New Roman"/>
            <w:sz w:val="24"/>
            <w:rPrChange w:id="453" w:author="Liu, Luyu" w:date="2020-06-02T00:02:00Z">
              <w:rPr/>
            </w:rPrChange>
          </w:rPr>
          <w:fldChar w:fldCharType="begin"/>
        </w:r>
        <w:r w:rsidRPr="00AC1D86">
          <w:rPr>
            <w:rFonts w:ascii="Times New Roman" w:hAnsi="Times New Roman" w:cs="Times New Roman"/>
            <w:sz w:val="24"/>
            <w:rPrChange w:id="454" w:author="Liu, Luyu" w:date="2020-06-02T00:02:00Z">
              <w:rPr/>
            </w:rPrChange>
          </w:rPr>
          <w:instrText xml:space="preserve"> SEQ Fig \* ARABIC </w:instrText>
        </w:r>
      </w:ins>
      <w:r w:rsidRPr="00AC1D86">
        <w:rPr>
          <w:rFonts w:ascii="Times New Roman" w:hAnsi="Times New Roman" w:cs="Times New Roman"/>
          <w:sz w:val="24"/>
          <w:rPrChange w:id="455" w:author="Liu, Luyu" w:date="2020-06-02T00:02:00Z">
            <w:rPr/>
          </w:rPrChange>
        </w:rPr>
        <w:fldChar w:fldCharType="separate"/>
      </w:r>
      <w:ins w:id="456" w:author="Liu, Luyu" w:date="2020-06-02T00:04:00Z">
        <w:r w:rsidR="001F79A7">
          <w:rPr>
            <w:rFonts w:ascii="Times New Roman" w:hAnsi="Times New Roman" w:cs="Times New Roman"/>
            <w:noProof/>
            <w:sz w:val="24"/>
          </w:rPr>
          <w:t>7</w:t>
        </w:r>
      </w:ins>
      <w:ins w:id="457" w:author="Liu, Luyu" w:date="2020-06-02T00:02:00Z">
        <w:r w:rsidRPr="00AC1D86">
          <w:rPr>
            <w:rFonts w:ascii="Times New Roman" w:hAnsi="Times New Roman" w:cs="Times New Roman"/>
            <w:sz w:val="24"/>
            <w:rPrChange w:id="458" w:author="Liu, Luyu" w:date="2020-06-02T00:02:00Z">
              <w:rPr/>
            </w:rPrChange>
          </w:rPr>
          <w:fldChar w:fldCharType="end"/>
        </w:r>
        <w:bookmarkEnd w:id="450"/>
        <w:r w:rsidRPr="00AC1D86">
          <w:rPr>
            <w:rFonts w:ascii="Times New Roman" w:hAnsi="Times New Roman" w:cs="Times New Roman"/>
            <w:sz w:val="24"/>
            <w:rPrChange w:id="459" w:author="Liu, Luyu" w:date="2020-06-02T00:02:00Z">
              <w:rPr/>
            </w:rPrChange>
          </w:rPr>
          <w:t>. Relationship between average Procrustes distance and floor value.</w:t>
        </w:r>
      </w:ins>
    </w:p>
    <w:p w14:paraId="6134B70C" w14:textId="342E3578" w:rsidR="00500CFC" w:rsidRPr="003001AF" w:rsidDel="00AC1D86" w:rsidRDefault="00500CFC" w:rsidP="001B1223">
      <w:pPr>
        <w:spacing w:line="480" w:lineRule="auto"/>
        <w:ind w:firstLine="720"/>
        <w:jc w:val="both"/>
        <w:rPr>
          <w:del w:id="460" w:author="Liu, Luyu" w:date="2020-06-02T00:01:00Z"/>
          <w:rFonts w:ascii="Times New Roman" w:hAnsi="Times New Roman" w:cs="Times New Roman"/>
          <w:sz w:val="24"/>
        </w:rPr>
        <w:pPrChange w:id="461" w:author="Liu, Luyu" w:date="2020-06-02T11:17:00Z">
          <w:pPr>
            <w:spacing w:line="480" w:lineRule="auto"/>
            <w:jc w:val="center"/>
          </w:pPr>
        </w:pPrChange>
      </w:pPr>
      <w:bookmarkStart w:id="462" w:name="_Ref41947992"/>
      <w:del w:id="463" w:author="Liu, Luyu" w:date="2020-06-02T00:01:00Z">
        <w:r w:rsidRPr="003001AF" w:rsidDel="00AC1D86">
          <w:rPr>
            <w:rFonts w:ascii="Times New Roman" w:hAnsi="Times New Roman" w:cs="Times New Roman"/>
            <w:sz w:val="24"/>
          </w:rPr>
          <w:delText xml:space="preserve">Figure </w:delText>
        </w:r>
        <w:r w:rsidRPr="003001AF" w:rsidDel="00AC1D86">
          <w:rPr>
            <w:rFonts w:ascii="Times New Roman" w:hAnsi="Times New Roman" w:cs="Times New Roman"/>
            <w:sz w:val="24"/>
          </w:rPr>
          <w:fldChar w:fldCharType="begin"/>
        </w:r>
        <w:r w:rsidRPr="00AC1D86" w:rsidDel="00AC1D86">
          <w:rPr>
            <w:rFonts w:ascii="Times New Roman" w:hAnsi="Times New Roman" w:cs="Times New Roman"/>
            <w:sz w:val="24"/>
            <w:rPrChange w:id="464" w:author="Liu, Luyu" w:date="2020-06-02T00:01:00Z">
              <w:rPr>
                <w:rFonts w:ascii="Times New Roman" w:hAnsi="Times New Roman" w:cs="Times New Roman"/>
                <w:sz w:val="24"/>
              </w:rPr>
            </w:rPrChange>
          </w:rPr>
          <w:delInstrText xml:space="preserve"> SEQ Figure \* ARABIC </w:delInstrText>
        </w:r>
        <w:r w:rsidRPr="003001AF" w:rsidDel="00AC1D86">
          <w:rPr>
            <w:rFonts w:ascii="Times New Roman" w:hAnsi="Times New Roman" w:cs="Times New Roman"/>
            <w:sz w:val="24"/>
          </w:rPr>
          <w:fldChar w:fldCharType="separate"/>
        </w:r>
      </w:del>
      <w:del w:id="465" w:author="Liu, Luyu" w:date="2020-06-01T23:51:00Z">
        <w:r w:rsidRPr="00AC1D86" w:rsidDel="00824644">
          <w:rPr>
            <w:rFonts w:ascii="Times New Roman" w:hAnsi="Times New Roman" w:cs="Times New Roman"/>
            <w:sz w:val="24"/>
            <w:rPrChange w:id="466" w:author="Liu, Luyu" w:date="2020-06-02T00:01:00Z">
              <w:rPr>
                <w:rFonts w:ascii="Times New Roman" w:hAnsi="Times New Roman" w:cs="Times New Roman"/>
                <w:noProof/>
                <w:sz w:val="24"/>
              </w:rPr>
            </w:rPrChange>
          </w:rPr>
          <w:delText>8</w:delText>
        </w:r>
      </w:del>
      <w:del w:id="467" w:author="Liu, Luyu" w:date="2020-06-02T00:01:00Z">
        <w:r w:rsidRPr="003001AF" w:rsidDel="00AC1D86">
          <w:rPr>
            <w:rFonts w:ascii="Times New Roman" w:hAnsi="Times New Roman" w:cs="Times New Roman"/>
            <w:sz w:val="24"/>
          </w:rPr>
          <w:fldChar w:fldCharType="end"/>
        </w:r>
        <w:bookmarkEnd w:id="462"/>
        <w:r w:rsidRPr="003001AF" w:rsidDel="00AC1D86">
          <w:rPr>
            <w:rFonts w:ascii="Times New Roman" w:hAnsi="Times New Roman" w:cs="Times New Roman"/>
            <w:sz w:val="24"/>
          </w:rPr>
          <w:delText>: Relationship between ave</w:delText>
        </w:r>
        <w:r w:rsidDel="00AC1D86">
          <w:rPr>
            <w:rFonts w:ascii="Times New Roman" w:hAnsi="Times New Roman" w:cs="Times New Roman"/>
            <w:sz w:val="24"/>
          </w:rPr>
          <w:delText>rage P</w:delText>
        </w:r>
        <w:r w:rsidRPr="003001AF" w:rsidDel="00AC1D86">
          <w:rPr>
            <w:rFonts w:ascii="Times New Roman" w:hAnsi="Times New Roman" w:cs="Times New Roman"/>
            <w:sz w:val="24"/>
          </w:rPr>
          <w:delText>rocrustes distance and floor value.</w:delText>
        </w:r>
      </w:del>
    </w:p>
    <w:p w14:paraId="3E5F2FA9" w14:textId="77777777" w:rsidR="00500CFC" w:rsidRDefault="00500CFC" w:rsidP="001B1223">
      <w:pPr>
        <w:spacing w:line="480" w:lineRule="auto"/>
        <w:ind w:firstLine="720"/>
        <w:jc w:val="both"/>
        <w:rPr>
          <w:rFonts w:ascii="Times New Roman" w:hAnsi="Times New Roman" w:cs="Times New Roman"/>
          <w:sz w:val="24"/>
        </w:rPr>
        <w:pPrChange w:id="468" w:author="Liu, Luyu" w:date="2020-06-02T11:17:00Z">
          <w:pPr>
            <w:spacing w:line="480" w:lineRule="auto"/>
          </w:pPr>
        </w:pPrChange>
      </w:pPr>
      <w:r>
        <w:rPr>
          <w:rFonts w:ascii="Times New Roman" w:hAnsi="Times New Roman" w:cs="Times New Roman"/>
          <w:sz w:val="24"/>
        </w:rPr>
        <w:tab/>
      </w:r>
    </w:p>
    <w:p w14:paraId="64B43A3D" w14:textId="70AE2D8E" w:rsidR="00500CFC" w:rsidRDefault="003D57C7" w:rsidP="001B1223">
      <w:pPr>
        <w:spacing w:line="480" w:lineRule="auto"/>
        <w:ind w:firstLine="720"/>
        <w:jc w:val="both"/>
        <w:rPr>
          <w:rFonts w:ascii="Times New Roman" w:hAnsi="Times New Roman" w:cs="Times New Roman"/>
          <w:sz w:val="24"/>
        </w:rPr>
        <w:pPrChange w:id="469" w:author="Liu, Luyu" w:date="2020-06-02T11:17:00Z">
          <w:pPr>
            <w:spacing w:line="480" w:lineRule="auto"/>
            <w:ind w:firstLine="720"/>
            <w:jc w:val="both"/>
          </w:pPr>
        </w:pPrChange>
      </w:pPr>
      <w:ins w:id="470" w:author="Liu, Luyu" w:date="2020-06-02T10:14:00Z">
        <w:r>
          <w:rPr>
            <w:rFonts w:ascii="Times New Roman" w:hAnsi="Times New Roman" w:cs="Times New Roman"/>
            <w:sz w:val="24"/>
          </w:rPr>
          <w:fldChar w:fldCharType="begin"/>
        </w:r>
        <w:r>
          <w:rPr>
            <w:rFonts w:ascii="Times New Roman" w:hAnsi="Times New Roman" w:cs="Times New Roman"/>
            <w:sz w:val="24"/>
          </w:rPr>
          <w:instrText xml:space="preserve"> REF _Ref41985286 \h </w:instrText>
        </w:r>
        <w:r>
          <w:rPr>
            <w:rFonts w:ascii="Times New Roman" w:hAnsi="Times New Roman" w:cs="Times New Roman"/>
            <w:sz w:val="24"/>
          </w:rPr>
        </w:r>
      </w:ins>
      <w:r>
        <w:rPr>
          <w:rFonts w:ascii="Times New Roman" w:hAnsi="Times New Roman" w:cs="Times New Roman"/>
          <w:sz w:val="24"/>
        </w:rPr>
        <w:fldChar w:fldCharType="separate"/>
      </w:r>
      <w:ins w:id="471" w:author="Liu, Luyu" w:date="2020-06-02T10:14:00Z">
        <w:r w:rsidR="00F84099" w:rsidRPr="001F79A7">
          <w:rPr>
            <w:rFonts w:ascii="Times New Roman" w:hAnsi="Times New Roman" w:cs="Times New Roman"/>
            <w:sz w:val="24"/>
            <w:rPrChange w:id="472" w:author="Liu, Luyu" w:date="2020-06-02T00:04:00Z">
              <w:rPr/>
            </w:rPrChange>
          </w:rPr>
          <w:t xml:space="preserve">Fig </w:t>
        </w:r>
        <w:r w:rsidR="00F84099" w:rsidRPr="001F79A7">
          <w:rPr>
            <w:rFonts w:ascii="Times New Roman" w:hAnsi="Times New Roman" w:cs="Times New Roman"/>
            <w:sz w:val="24"/>
            <w:rPrChange w:id="473" w:author="Liu, Luyu" w:date="2020-06-02T00:04:00Z">
              <w:rPr>
                <w:noProof/>
              </w:rPr>
            </w:rPrChange>
          </w:rPr>
          <w:t>8</w:t>
        </w:r>
        <w:r>
          <w:rPr>
            <w:rFonts w:ascii="Times New Roman" w:hAnsi="Times New Roman" w:cs="Times New Roman"/>
            <w:sz w:val="24"/>
          </w:rPr>
          <w:fldChar w:fldCharType="end"/>
        </w:r>
        <w:r>
          <w:rPr>
            <w:rFonts w:ascii="Times New Roman" w:hAnsi="Times New Roman" w:cs="Times New Roman"/>
            <w:sz w:val="24"/>
          </w:rPr>
          <w:t xml:space="preserve"> </w:t>
        </w:r>
      </w:ins>
      <w:del w:id="474" w:author="Liu, Luyu" w:date="2020-06-01T23:53:00Z">
        <w:r w:rsidR="00500CFC" w:rsidRPr="0094100D" w:rsidDel="004028E9">
          <w:rPr>
            <w:rFonts w:ascii="Times New Roman" w:hAnsi="Times New Roman" w:cs="Times New Roman"/>
            <w:sz w:val="24"/>
          </w:rPr>
          <w:fldChar w:fldCharType="begin"/>
        </w:r>
        <w:r w:rsidR="00500CFC" w:rsidRPr="004028E9" w:rsidDel="004028E9">
          <w:rPr>
            <w:rFonts w:ascii="Times New Roman" w:hAnsi="Times New Roman" w:cs="Times New Roman"/>
            <w:sz w:val="24"/>
            <w:rPrChange w:id="475" w:author="Liu, Luyu" w:date="2020-06-01T23:53:00Z">
              <w:rPr>
                <w:rFonts w:ascii="Times New Roman" w:hAnsi="Times New Roman" w:cs="Times New Roman"/>
                <w:sz w:val="24"/>
              </w:rPr>
            </w:rPrChange>
          </w:rPr>
          <w:delInstrText xml:space="preserve"> REF _Ref38028360 \h  \* MERGEFORMAT </w:delInstrText>
        </w:r>
        <w:r w:rsidR="00500CFC" w:rsidRPr="004028E9" w:rsidDel="004028E9">
          <w:rPr>
            <w:rFonts w:ascii="Times New Roman" w:hAnsi="Times New Roman" w:cs="Times New Roman"/>
            <w:sz w:val="24"/>
            <w:rPrChange w:id="476" w:author="Liu, Luyu" w:date="2020-06-01T23:53:00Z">
              <w:rPr>
                <w:rFonts w:ascii="Times New Roman" w:hAnsi="Times New Roman" w:cs="Times New Roman"/>
                <w:sz w:val="24"/>
              </w:rPr>
            </w:rPrChange>
          </w:rPr>
        </w:r>
        <w:r w:rsidR="00500CFC" w:rsidRPr="0094100D" w:rsidDel="004028E9">
          <w:rPr>
            <w:rFonts w:ascii="Times New Roman" w:hAnsi="Times New Roman" w:cs="Times New Roman"/>
            <w:sz w:val="24"/>
          </w:rPr>
          <w:fldChar w:fldCharType="separate"/>
        </w:r>
        <w:r w:rsidR="00500CFC" w:rsidRPr="004028E9" w:rsidDel="004028E9">
          <w:rPr>
            <w:rFonts w:ascii="Times New Roman" w:hAnsi="Times New Roman" w:cs="Times New Roman"/>
            <w:sz w:val="24"/>
            <w:rPrChange w:id="477" w:author="Liu, Luyu" w:date="2020-06-01T23:53:00Z">
              <w:rPr>
                <w:rFonts w:ascii="Times New Roman" w:hAnsi="Times New Roman" w:cs="Times New Roman"/>
                <w:sz w:val="24"/>
              </w:rPr>
            </w:rPrChange>
          </w:rPr>
          <w:delText>Figure 9</w:delText>
        </w:r>
        <w:r w:rsidR="00500CFC" w:rsidRPr="0094100D" w:rsidDel="004028E9">
          <w:rPr>
            <w:rFonts w:ascii="Times New Roman" w:hAnsi="Times New Roman" w:cs="Times New Roman"/>
            <w:sz w:val="24"/>
          </w:rPr>
          <w:fldChar w:fldCharType="end"/>
        </w:r>
        <w:r w:rsidR="00500CFC" w:rsidRPr="0094100D" w:rsidDel="004028E9">
          <w:rPr>
            <w:rFonts w:ascii="Times New Roman" w:hAnsi="Times New Roman" w:cs="Times New Roman"/>
            <w:sz w:val="24"/>
          </w:rPr>
          <w:delText xml:space="preserve"> </w:delText>
        </w:r>
      </w:del>
      <w:r w:rsidR="00500CFC" w:rsidRPr="0094100D">
        <w:rPr>
          <w:rFonts w:ascii="Times New Roman" w:hAnsi="Times New Roman" w:cs="Times New Roman"/>
          <w:sz w:val="24"/>
        </w:rPr>
        <w:t>shows the</w:t>
      </w:r>
      <w:r w:rsidR="00500CFC">
        <w:rPr>
          <w:rFonts w:ascii="Times New Roman" w:hAnsi="Times New Roman" w:cs="Times New Roman"/>
          <w:sz w:val="24"/>
        </w:rPr>
        <w:t xml:space="preserve"> daily </w:t>
      </w:r>
      <w:r w:rsidR="00500CFC" w:rsidRPr="0094100D">
        <w:rPr>
          <w:rFonts w:ascii="Times New Roman" w:hAnsi="Times New Roman" w:cs="Times New Roman"/>
          <w:sz w:val="24"/>
        </w:rPr>
        <w:t xml:space="preserve">distribution of all the transit systems’ average Procrustes distance between its normal and </w:t>
      </w:r>
      <w:r w:rsidR="00500CFC">
        <w:rPr>
          <w:rFonts w:ascii="Times New Roman" w:hAnsi="Times New Roman" w:cs="Times New Roman"/>
          <w:sz w:val="24"/>
        </w:rPr>
        <w:t xml:space="preserve">pandemic </w:t>
      </w:r>
      <w:r w:rsidR="00500CFC" w:rsidRPr="0094100D">
        <w:rPr>
          <w:rFonts w:ascii="Times New Roman" w:hAnsi="Times New Roman" w:cs="Times New Roman"/>
          <w:sz w:val="24"/>
        </w:rPr>
        <w:t>hourly demand curves.</w:t>
      </w:r>
      <w:r w:rsidR="00500CFC" w:rsidRPr="00433D2B">
        <w:rPr>
          <w:rFonts w:ascii="Times New Roman" w:hAnsi="Times New Roman" w:cs="Times New Roman"/>
          <w:sz w:val="24"/>
        </w:rPr>
        <w:t xml:space="preserve"> </w:t>
      </w:r>
      <w:r w:rsidR="00500CFC">
        <w:rPr>
          <w:rFonts w:ascii="Times New Roman" w:hAnsi="Times New Roman" w:cs="Times New Roman"/>
          <w:sz w:val="24"/>
        </w:rPr>
        <w:t>We see a pattern of a period of increasing difference during first few weeks, re-stabilization at a higher level, and a signal of decline at the very end. This means that the hourly demand dynamics gradually diverge from the normality, stabilize, and then show signs of returning to normal.</w:t>
      </w:r>
    </w:p>
    <w:p w14:paraId="712B19D0" w14:textId="0A388B09" w:rsidR="00500CFC" w:rsidRDefault="00500CFC" w:rsidP="001B1223">
      <w:pPr>
        <w:spacing w:line="480" w:lineRule="auto"/>
        <w:ind w:firstLine="720"/>
        <w:jc w:val="both"/>
        <w:rPr>
          <w:rFonts w:ascii="Times New Roman" w:hAnsi="Times New Roman" w:cs="Times New Roman"/>
          <w:sz w:val="24"/>
        </w:rPr>
        <w:pPrChange w:id="478" w:author="Liu, Luyu" w:date="2020-06-02T11:17:00Z">
          <w:pPr>
            <w:spacing w:line="480" w:lineRule="auto"/>
            <w:ind w:firstLine="720"/>
            <w:jc w:val="both"/>
          </w:pPr>
        </w:pPrChange>
      </w:pPr>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 xml:space="preserve">distance value also shows a regular periodical pattern: the distances are higher for weekdays (black points in </w:t>
      </w:r>
      <w:ins w:id="479" w:author="Liu, Luyu" w:date="2020-06-02T10:14:00Z">
        <w:r w:rsidR="003D57C7">
          <w:rPr>
            <w:rFonts w:ascii="Times New Roman" w:hAnsi="Times New Roman" w:cs="Times New Roman"/>
            <w:sz w:val="24"/>
          </w:rPr>
          <w:fldChar w:fldCharType="begin"/>
        </w:r>
        <w:r w:rsidR="003D57C7">
          <w:rPr>
            <w:rFonts w:ascii="Times New Roman" w:hAnsi="Times New Roman" w:cs="Times New Roman"/>
            <w:sz w:val="24"/>
          </w:rPr>
          <w:instrText xml:space="preserve"> REF _Ref41985286 \h </w:instrText>
        </w:r>
        <w:r w:rsidR="003D57C7">
          <w:rPr>
            <w:rFonts w:ascii="Times New Roman" w:hAnsi="Times New Roman" w:cs="Times New Roman"/>
            <w:sz w:val="24"/>
          </w:rPr>
        </w:r>
        <w:r w:rsidR="003D57C7">
          <w:rPr>
            <w:rFonts w:ascii="Times New Roman" w:hAnsi="Times New Roman" w:cs="Times New Roman"/>
            <w:sz w:val="24"/>
          </w:rPr>
          <w:fldChar w:fldCharType="separate"/>
        </w:r>
        <w:r w:rsidR="00F84099" w:rsidRPr="001F79A7">
          <w:rPr>
            <w:rFonts w:ascii="Times New Roman" w:hAnsi="Times New Roman" w:cs="Times New Roman"/>
            <w:sz w:val="24"/>
            <w:rPrChange w:id="480" w:author="Liu, Luyu" w:date="2020-06-02T00:04:00Z">
              <w:rPr/>
            </w:rPrChange>
          </w:rPr>
          <w:t xml:space="preserve">Fig </w:t>
        </w:r>
        <w:r w:rsidR="00F84099" w:rsidRPr="001F79A7">
          <w:rPr>
            <w:rFonts w:ascii="Times New Roman" w:hAnsi="Times New Roman" w:cs="Times New Roman"/>
            <w:sz w:val="24"/>
            <w:rPrChange w:id="481" w:author="Liu, Luyu" w:date="2020-06-02T00:04:00Z">
              <w:rPr>
                <w:noProof/>
              </w:rPr>
            </w:rPrChange>
          </w:rPr>
          <w:t>8</w:t>
        </w:r>
        <w:r w:rsidR="003D57C7">
          <w:rPr>
            <w:rFonts w:ascii="Times New Roman" w:hAnsi="Times New Roman" w:cs="Times New Roman"/>
            <w:sz w:val="24"/>
          </w:rPr>
          <w:fldChar w:fldCharType="end"/>
        </w:r>
      </w:ins>
      <w:del w:id="482" w:author="Liu, Luyu" w:date="2020-06-02T10:14:00Z">
        <w:r w:rsidRPr="0094100D" w:rsidDel="00F84099">
          <w:rPr>
            <w:rFonts w:ascii="Times New Roman" w:hAnsi="Times New Roman" w:cs="Times New Roman"/>
            <w:sz w:val="24"/>
          </w:rPr>
          <w:fldChar w:fldCharType="begin"/>
        </w:r>
        <w:r w:rsidRPr="00F84099" w:rsidDel="00F84099">
          <w:rPr>
            <w:rFonts w:ascii="Times New Roman" w:hAnsi="Times New Roman" w:cs="Times New Roman"/>
            <w:sz w:val="24"/>
            <w:rPrChange w:id="483" w:author="Liu, Luyu" w:date="2020-06-02T10:14:00Z">
              <w:rPr>
                <w:rFonts w:ascii="Times New Roman" w:hAnsi="Times New Roman" w:cs="Times New Roman"/>
                <w:sz w:val="24"/>
              </w:rPr>
            </w:rPrChange>
          </w:rPr>
          <w:delInstrText xml:space="preserve"> REF _Ref38028360 \h  \* MERGEFORMAT </w:delInstrText>
        </w:r>
        <w:r w:rsidRPr="0094100D" w:rsidDel="00F84099">
          <w:rPr>
            <w:rFonts w:ascii="Times New Roman" w:hAnsi="Times New Roman" w:cs="Times New Roman"/>
            <w:sz w:val="24"/>
          </w:rPr>
          <w:fldChar w:fldCharType="separate"/>
        </w:r>
      </w:del>
      <w:del w:id="484" w:author="Liu, Luyu" w:date="2020-06-01T23:54:00Z">
        <w:r w:rsidRPr="00F84099" w:rsidDel="004028E9">
          <w:rPr>
            <w:rFonts w:ascii="Times New Roman" w:hAnsi="Times New Roman" w:cs="Times New Roman"/>
            <w:sz w:val="24"/>
            <w:rPrChange w:id="485" w:author="Liu, Luyu" w:date="2020-06-02T10:14:00Z">
              <w:rPr>
                <w:rFonts w:ascii="Times New Roman" w:hAnsi="Times New Roman" w:cs="Times New Roman"/>
                <w:sz w:val="24"/>
              </w:rPr>
            </w:rPrChange>
          </w:rPr>
          <w:delText>Figure 9</w:delText>
        </w:r>
      </w:del>
      <w:del w:id="486" w:author="Liu, Luyu" w:date="2020-06-02T10:14:00Z">
        <w:r w:rsidRPr="0094100D" w:rsidDel="00F84099">
          <w:rPr>
            <w:rFonts w:ascii="Times New Roman" w:hAnsi="Times New Roman" w:cs="Times New Roman"/>
            <w:sz w:val="24"/>
          </w:rPr>
          <w:fldChar w:fldCharType="end"/>
        </w:r>
      </w:del>
      <w:r>
        <w:rPr>
          <w:rFonts w:ascii="Times New Roman" w:hAnsi="Times New Roman" w:cs="Times New Roman"/>
          <w:sz w:val="24"/>
        </w:rPr>
        <w:t>) than weekends (blue points in</w:t>
      </w:r>
      <w:ins w:id="487" w:author="Liu, Luyu" w:date="2020-06-01T23:54:00Z">
        <w:r w:rsidR="004028E9">
          <w:rPr>
            <w:rFonts w:ascii="Times New Roman" w:hAnsi="Times New Roman" w:cs="Times New Roman"/>
            <w:sz w:val="24"/>
          </w:rPr>
          <w:t xml:space="preserve"> </w:t>
        </w:r>
      </w:ins>
      <w:ins w:id="488" w:author="Liu, Luyu" w:date="2020-06-02T10:14:00Z">
        <w:r w:rsidR="003D57C7">
          <w:rPr>
            <w:rFonts w:ascii="Times New Roman" w:hAnsi="Times New Roman" w:cs="Times New Roman"/>
            <w:sz w:val="24"/>
          </w:rPr>
          <w:fldChar w:fldCharType="begin"/>
        </w:r>
        <w:r w:rsidR="003D57C7">
          <w:rPr>
            <w:rFonts w:ascii="Times New Roman" w:hAnsi="Times New Roman" w:cs="Times New Roman"/>
            <w:sz w:val="24"/>
          </w:rPr>
          <w:instrText xml:space="preserve"> REF _Ref41985286 \h </w:instrText>
        </w:r>
        <w:r w:rsidR="003D57C7">
          <w:rPr>
            <w:rFonts w:ascii="Times New Roman" w:hAnsi="Times New Roman" w:cs="Times New Roman"/>
            <w:sz w:val="24"/>
          </w:rPr>
        </w:r>
        <w:r w:rsidR="003D57C7">
          <w:rPr>
            <w:rFonts w:ascii="Times New Roman" w:hAnsi="Times New Roman" w:cs="Times New Roman"/>
            <w:sz w:val="24"/>
          </w:rPr>
          <w:fldChar w:fldCharType="separate"/>
        </w:r>
        <w:r w:rsidR="00F84099" w:rsidRPr="001F79A7">
          <w:rPr>
            <w:rFonts w:ascii="Times New Roman" w:hAnsi="Times New Roman" w:cs="Times New Roman"/>
            <w:sz w:val="24"/>
            <w:rPrChange w:id="489" w:author="Liu, Luyu" w:date="2020-06-02T00:04:00Z">
              <w:rPr/>
            </w:rPrChange>
          </w:rPr>
          <w:t xml:space="preserve">Fig </w:t>
        </w:r>
        <w:r w:rsidR="00F84099" w:rsidRPr="001F79A7">
          <w:rPr>
            <w:rFonts w:ascii="Times New Roman" w:hAnsi="Times New Roman" w:cs="Times New Roman"/>
            <w:sz w:val="24"/>
            <w:rPrChange w:id="490" w:author="Liu, Luyu" w:date="2020-06-02T00:04:00Z">
              <w:rPr>
                <w:noProof/>
              </w:rPr>
            </w:rPrChange>
          </w:rPr>
          <w:t>8</w:t>
        </w:r>
        <w:r w:rsidR="003D57C7">
          <w:rPr>
            <w:rFonts w:ascii="Times New Roman" w:hAnsi="Times New Roman" w:cs="Times New Roman"/>
            <w:sz w:val="24"/>
          </w:rPr>
          <w:fldChar w:fldCharType="end"/>
        </w:r>
      </w:ins>
      <w:del w:id="491" w:author="Liu, Luyu" w:date="2020-06-01T23:54:00Z">
        <w:r w:rsidDel="004028E9">
          <w:rPr>
            <w:rFonts w:ascii="Times New Roman" w:hAnsi="Times New Roman" w:cs="Times New Roman"/>
            <w:sz w:val="24"/>
          </w:rPr>
          <w:delText xml:space="preserve"> </w:delText>
        </w:r>
        <w:r w:rsidRPr="0094100D" w:rsidDel="004028E9">
          <w:rPr>
            <w:rFonts w:ascii="Times New Roman" w:hAnsi="Times New Roman" w:cs="Times New Roman"/>
            <w:sz w:val="24"/>
          </w:rPr>
          <w:fldChar w:fldCharType="begin"/>
        </w:r>
        <w:r w:rsidRPr="004028E9" w:rsidDel="004028E9">
          <w:rPr>
            <w:rFonts w:ascii="Times New Roman" w:hAnsi="Times New Roman" w:cs="Times New Roman"/>
            <w:sz w:val="24"/>
            <w:rPrChange w:id="492" w:author="Liu, Luyu" w:date="2020-06-01T23:54:00Z">
              <w:rPr>
                <w:rFonts w:ascii="Times New Roman" w:hAnsi="Times New Roman" w:cs="Times New Roman"/>
                <w:sz w:val="24"/>
              </w:rPr>
            </w:rPrChange>
          </w:rPr>
          <w:delInstrText xml:space="preserve"> REF _Ref38028360 \h  \* MERGEFORMAT </w:delInstrText>
        </w:r>
        <w:r w:rsidRPr="004028E9" w:rsidDel="004028E9">
          <w:rPr>
            <w:rFonts w:ascii="Times New Roman" w:hAnsi="Times New Roman" w:cs="Times New Roman"/>
            <w:sz w:val="24"/>
            <w:rPrChange w:id="493" w:author="Liu, Luyu" w:date="2020-06-01T23:54:00Z">
              <w:rPr>
                <w:rFonts w:ascii="Times New Roman" w:hAnsi="Times New Roman" w:cs="Times New Roman"/>
                <w:sz w:val="24"/>
              </w:rPr>
            </w:rPrChange>
          </w:rPr>
        </w:r>
        <w:r w:rsidRPr="0094100D" w:rsidDel="004028E9">
          <w:rPr>
            <w:rFonts w:ascii="Times New Roman" w:hAnsi="Times New Roman" w:cs="Times New Roman"/>
            <w:sz w:val="24"/>
          </w:rPr>
          <w:fldChar w:fldCharType="separate"/>
        </w:r>
        <w:r w:rsidRPr="004028E9" w:rsidDel="004028E9">
          <w:rPr>
            <w:rFonts w:ascii="Times New Roman" w:hAnsi="Times New Roman" w:cs="Times New Roman"/>
            <w:sz w:val="24"/>
            <w:rPrChange w:id="494" w:author="Liu, Luyu" w:date="2020-06-01T23:54:00Z">
              <w:rPr>
                <w:rFonts w:ascii="Times New Roman" w:hAnsi="Times New Roman" w:cs="Times New Roman"/>
                <w:sz w:val="24"/>
              </w:rPr>
            </w:rPrChange>
          </w:rPr>
          <w:delText>Figure 9</w:delText>
        </w:r>
        <w:r w:rsidRPr="0094100D" w:rsidDel="004028E9">
          <w:rPr>
            <w:rFonts w:ascii="Times New Roman" w:hAnsi="Times New Roman" w:cs="Times New Roman"/>
            <w:sz w:val="24"/>
          </w:rPr>
          <w:fldChar w:fldCharType="end"/>
        </w:r>
      </w:del>
      <w:r>
        <w:rPr>
          <w:rFonts w:ascii="Times New Roman" w:hAnsi="Times New Roman" w:cs="Times New Roman"/>
          <w:sz w:val="24"/>
        </w:rPr>
        <w:t xml:space="preserve">), which means the </w:t>
      </w:r>
      <w:r>
        <w:rPr>
          <w:rFonts w:ascii="Times New Roman" w:hAnsi="Times New Roman" w:cs="Times New Roman"/>
          <w:sz w:val="24"/>
        </w:rPr>
        <w:lastRenderedPageBreak/>
        <w:t xml:space="preserve">hourly demand pattern diverged from normal more on weekdays than weekends. By visualizing the hourly demand pattern, we note that weekday and weekend hourly demand patterns became more similar. To confirm this, we calculate the Procrustes distances between weekdays and weekends. These distances decreased for all transit systems during the pandemic. Two factors could be powering this convergence between weekday and weekend hourly demand patterns. First is the disproportional sudden decrease of the morning and afternoon commuting activities in the </w:t>
      </w:r>
      <w:proofErr w:type="gramStart"/>
      <w:r>
        <w:rPr>
          <w:rFonts w:ascii="Times New Roman" w:hAnsi="Times New Roman" w:cs="Times New Roman"/>
          <w:sz w:val="24"/>
        </w:rPr>
        <w:t>weekdays.</w:t>
      </w:r>
      <w:proofErr w:type="gramEnd"/>
      <w:r>
        <w:rPr>
          <w:rFonts w:ascii="Times New Roman" w:hAnsi="Times New Roman" w:cs="Times New Roman"/>
          <w:sz w:val="24"/>
        </w:rPr>
        <w:t xml:space="preserve"> This change will generally flatten the peaks and diminish the contrast between normal hours and rush hours. This process is essentially driven by the privileged population with non-physical occupations: their absence made weekdays more like weekends. Second, the reduction of unessential activities, such as leisure and shopping trips, also make commuting-relevant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p>
    <w:p w14:paraId="1D8A30BC" w14:textId="77777777" w:rsidR="00500CFC" w:rsidRDefault="00500CFC" w:rsidP="001B1223">
      <w:pPr>
        <w:spacing w:line="480" w:lineRule="auto"/>
        <w:ind w:firstLine="720"/>
        <w:jc w:val="both"/>
        <w:rPr>
          <w:rFonts w:ascii="Times New Roman" w:hAnsi="Times New Roman" w:cs="Times New Roman"/>
          <w:sz w:val="24"/>
        </w:rPr>
        <w:pPrChange w:id="495" w:author="Liu, Luyu" w:date="2020-06-02T11:17:00Z">
          <w:pPr>
            <w:spacing w:line="480" w:lineRule="auto"/>
            <w:ind w:firstLine="720"/>
            <w:jc w:val="both"/>
          </w:pPr>
        </w:pPrChange>
      </w:pPr>
      <w:commentRangeStart w:id="496"/>
    </w:p>
    <w:p w14:paraId="597C4CA0" w14:textId="1EEE4713" w:rsidR="00500CFC" w:rsidDel="001F79A7" w:rsidRDefault="008D301F" w:rsidP="001B1223">
      <w:pPr>
        <w:keepNext/>
        <w:spacing w:line="480" w:lineRule="auto"/>
        <w:jc w:val="center"/>
        <w:rPr>
          <w:del w:id="497" w:author="Liu, Luyu" w:date="2020-06-02T00:03:00Z"/>
        </w:rPr>
        <w:pPrChange w:id="498" w:author="Liu, Luyu" w:date="2020-06-02T11:17:00Z">
          <w:pPr>
            <w:spacing w:line="480" w:lineRule="auto"/>
            <w:jc w:val="center"/>
          </w:pPr>
        </w:pPrChange>
      </w:pPr>
      <w:ins w:id="499" w:author="Liu, Luyu" w:date="2020-06-02T11:20:00Z">
        <w:r>
          <w:lastRenderedPageBreak/>
          <w:pict w14:anchorId="3629670A">
            <v:shape id="_x0000_i1032" type="#_x0000_t75" style="width:460.5pt;height:345.75pt">
              <v:imagedata r:id="rId22" o:title="Fig 8"/>
            </v:shape>
          </w:pict>
        </w:r>
      </w:ins>
      <w:del w:id="500" w:author="Liu, Luyu" w:date="2020-06-02T11:20:00Z">
        <w:r w:rsidR="00500CFC" w:rsidDel="008D301F">
          <w:rPr>
            <w:rFonts w:ascii="Times New Roman" w:hAnsi="Times New Roman" w:cs="Times New Roman"/>
            <w:noProof/>
            <w:sz w:val="24"/>
          </w:rPr>
          <w:drawing>
            <wp:inline distT="0" distB="0" distL="0" distR="0" wp14:anchorId="0E1B81C1" wp14:editId="35A10CA4">
              <wp:extent cx="5852160" cy="4389120"/>
              <wp:effectExtent l="0" t="0" r="0" b="0"/>
              <wp:docPr id="14" name="Picture 14" descr="C:\Users\liu.6544\AppData\Local\Microsoft\Windows\INetCache\Content.Word\all_procrustes_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6544\AppData\Local\Microsoft\Windows\INetCache\Content.Word\all_procrustes_distanc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del>
      <w:bookmarkStart w:id="501" w:name="_GoBack"/>
      <w:bookmarkEnd w:id="501"/>
    </w:p>
    <w:p w14:paraId="4A8B476A" w14:textId="110C5954" w:rsidR="001F79A7" w:rsidRDefault="001F79A7" w:rsidP="001B1223">
      <w:pPr>
        <w:keepNext/>
        <w:spacing w:line="480" w:lineRule="auto"/>
        <w:jc w:val="center"/>
        <w:rPr>
          <w:ins w:id="502" w:author="Liu, Luyu" w:date="2020-06-02T00:03:00Z"/>
        </w:rPr>
        <w:pPrChange w:id="503" w:author="Liu, Luyu" w:date="2020-06-02T11:17:00Z">
          <w:pPr>
            <w:keepNext/>
            <w:spacing w:line="480" w:lineRule="auto"/>
            <w:jc w:val="center"/>
          </w:pPr>
        </w:pPrChange>
      </w:pPr>
    </w:p>
    <w:p w14:paraId="53B8087A" w14:textId="5A4839D7" w:rsidR="00CA2530" w:rsidRDefault="001F79A7" w:rsidP="001B1223">
      <w:pPr>
        <w:spacing w:line="480" w:lineRule="auto"/>
        <w:jc w:val="center"/>
        <w:rPr>
          <w:ins w:id="504" w:author="Liu, Luyu" w:date="2020-06-02T00:04:00Z"/>
          <w:rFonts w:ascii="Times New Roman" w:hAnsi="Times New Roman" w:cs="Times New Roman"/>
          <w:sz w:val="24"/>
        </w:rPr>
        <w:pPrChange w:id="505" w:author="Liu, Luyu" w:date="2020-06-02T11:17:00Z">
          <w:pPr>
            <w:keepNext/>
            <w:spacing w:line="480" w:lineRule="auto"/>
            <w:jc w:val="center"/>
          </w:pPr>
        </w:pPrChange>
      </w:pPr>
      <w:bookmarkStart w:id="506" w:name="_Ref41985286"/>
      <w:ins w:id="507" w:author="Liu, Luyu" w:date="2020-06-02T00:04:00Z">
        <w:r w:rsidRPr="001F79A7">
          <w:rPr>
            <w:rFonts w:ascii="Times New Roman" w:hAnsi="Times New Roman" w:cs="Times New Roman"/>
            <w:sz w:val="24"/>
            <w:rPrChange w:id="508" w:author="Liu, Luyu" w:date="2020-06-02T00:04:00Z">
              <w:rPr/>
            </w:rPrChange>
          </w:rPr>
          <w:t xml:space="preserve">Fig </w:t>
        </w:r>
        <w:r w:rsidRPr="001F79A7">
          <w:rPr>
            <w:rFonts w:ascii="Times New Roman" w:hAnsi="Times New Roman" w:cs="Times New Roman"/>
            <w:sz w:val="24"/>
            <w:rPrChange w:id="509" w:author="Liu, Luyu" w:date="2020-06-02T00:04:00Z">
              <w:rPr/>
            </w:rPrChange>
          </w:rPr>
          <w:fldChar w:fldCharType="begin"/>
        </w:r>
        <w:r w:rsidRPr="001F79A7">
          <w:rPr>
            <w:rFonts w:ascii="Times New Roman" w:hAnsi="Times New Roman" w:cs="Times New Roman"/>
            <w:sz w:val="24"/>
            <w:rPrChange w:id="510" w:author="Liu, Luyu" w:date="2020-06-02T00:04:00Z">
              <w:rPr/>
            </w:rPrChange>
          </w:rPr>
          <w:instrText xml:space="preserve"> SEQ Fig \* ARABIC </w:instrText>
        </w:r>
      </w:ins>
      <w:r w:rsidRPr="001F79A7">
        <w:rPr>
          <w:rFonts w:ascii="Times New Roman" w:hAnsi="Times New Roman" w:cs="Times New Roman"/>
          <w:sz w:val="24"/>
          <w:rPrChange w:id="511" w:author="Liu, Luyu" w:date="2020-06-02T00:04:00Z">
            <w:rPr/>
          </w:rPrChange>
        </w:rPr>
        <w:fldChar w:fldCharType="separate"/>
      </w:r>
      <w:ins w:id="512" w:author="Liu, Luyu" w:date="2020-06-02T00:04:00Z">
        <w:r w:rsidRPr="001F79A7">
          <w:rPr>
            <w:rFonts w:ascii="Times New Roman" w:hAnsi="Times New Roman" w:cs="Times New Roman"/>
            <w:sz w:val="24"/>
            <w:rPrChange w:id="513" w:author="Liu, Luyu" w:date="2020-06-02T00:04:00Z">
              <w:rPr>
                <w:noProof/>
              </w:rPr>
            </w:rPrChange>
          </w:rPr>
          <w:t>8</w:t>
        </w:r>
        <w:r w:rsidRPr="001F79A7">
          <w:rPr>
            <w:rFonts w:ascii="Times New Roman" w:hAnsi="Times New Roman" w:cs="Times New Roman"/>
            <w:sz w:val="24"/>
            <w:rPrChange w:id="514" w:author="Liu, Luyu" w:date="2020-06-02T00:04:00Z">
              <w:rPr/>
            </w:rPrChange>
          </w:rPr>
          <w:fldChar w:fldCharType="end"/>
        </w:r>
        <w:bookmarkEnd w:id="506"/>
        <w:r w:rsidRPr="001F79A7">
          <w:rPr>
            <w:rFonts w:ascii="Times New Roman" w:hAnsi="Times New Roman" w:cs="Times New Roman"/>
            <w:sz w:val="24"/>
            <w:rPrChange w:id="515" w:author="Liu, Luyu" w:date="2020-06-02T00:04:00Z">
              <w:rPr/>
            </w:rPrChange>
          </w:rPr>
          <w:t>. Temporal distribution of all transit system's average Procrustes distance between normal and pandemic curves</w:t>
        </w:r>
        <w:r w:rsidR="00CA2530">
          <w:rPr>
            <w:rFonts w:ascii="Times New Roman" w:hAnsi="Times New Roman" w:cs="Times New Roman"/>
            <w:sz w:val="24"/>
            <w:rPrChange w:id="516" w:author="Liu, Luyu" w:date="2020-06-02T00:04:00Z">
              <w:rPr>
                <w:rFonts w:ascii="Times New Roman" w:hAnsi="Times New Roman" w:cs="Times New Roman"/>
                <w:sz w:val="24"/>
              </w:rPr>
            </w:rPrChange>
          </w:rPr>
          <w:t>.</w:t>
        </w:r>
      </w:ins>
    </w:p>
    <w:p w14:paraId="21CB97A7" w14:textId="02E4C8CD" w:rsidR="001F79A7" w:rsidRPr="001F79A7" w:rsidRDefault="00CA2530" w:rsidP="001B1223">
      <w:pPr>
        <w:spacing w:line="480" w:lineRule="auto"/>
        <w:jc w:val="center"/>
        <w:rPr>
          <w:ins w:id="517" w:author="Liu, Luyu" w:date="2020-06-02T00:03:00Z"/>
          <w:rFonts w:ascii="Times New Roman" w:hAnsi="Times New Roman" w:cs="Times New Roman"/>
          <w:sz w:val="24"/>
          <w:rPrChange w:id="518" w:author="Liu, Luyu" w:date="2020-06-02T00:04:00Z">
            <w:rPr>
              <w:ins w:id="519" w:author="Liu, Luyu" w:date="2020-06-02T00:03:00Z"/>
            </w:rPr>
          </w:rPrChange>
        </w:rPr>
        <w:pPrChange w:id="520" w:author="Liu, Luyu" w:date="2020-06-02T11:17:00Z">
          <w:pPr>
            <w:keepNext/>
            <w:spacing w:line="480" w:lineRule="auto"/>
            <w:jc w:val="center"/>
          </w:pPr>
        </w:pPrChange>
      </w:pPr>
      <w:ins w:id="521" w:author="Liu, Luyu" w:date="2020-06-02T00:04:00Z">
        <w:r>
          <w:rPr>
            <w:rFonts w:ascii="Times New Roman" w:hAnsi="Times New Roman" w:cs="Times New Roman"/>
            <w:sz w:val="24"/>
          </w:rPr>
          <w:t>B</w:t>
        </w:r>
        <w:r w:rsidR="001F79A7" w:rsidRPr="001F79A7">
          <w:rPr>
            <w:rFonts w:ascii="Times New Roman" w:hAnsi="Times New Roman" w:cs="Times New Roman"/>
            <w:sz w:val="24"/>
            <w:rPrChange w:id="522" w:author="Liu, Luyu" w:date="2020-06-02T00:04:00Z">
              <w:rPr/>
            </w:rPrChange>
          </w:rPr>
          <w:t xml:space="preserve">lack points: </w:t>
        </w:r>
        <w:r>
          <w:rPr>
            <w:rFonts w:ascii="Times New Roman" w:hAnsi="Times New Roman" w:cs="Times New Roman"/>
            <w:sz w:val="24"/>
            <w:rPrChange w:id="523" w:author="Liu, Luyu" w:date="2020-06-02T00:04:00Z">
              <w:rPr>
                <w:rFonts w:ascii="Times New Roman" w:hAnsi="Times New Roman" w:cs="Times New Roman"/>
                <w:sz w:val="24"/>
              </w:rPr>
            </w:rPrChange>
          </w:rPr>
          <w:t>weekdays; blue points: weekends</w:t>
        </w:r>
        <w:r w:rsidR="001F79A7" w:rsidRPr="001F79A7">
          <w:rPr>
            <w:rFonts w:ascii="Times New Roman" w:hAnsi="Times New Roman" w:cs="Times New Roman"/>
            <w:sz w:val="24"/>
            <w:rPrChange w:id="524" w:author="Liu, Luyu" w:date="2020-06-02T00:04:00Z">
              <w:rPr/>
            </w:rPrChange>
          </w:rPr>
          <w:t>.</w:t>
        </w:r>
      </w:ins>
    </w:p>
    <w:p w14:paraId="10947609" w14:textId="1C33A302" w:rsidR="00500CFC" w:rsidRDefault="00500CFC" w:rsidP="001B1223">
      <w:pPr>
        <w:keepNext/>
        <w:spacing w:line="480" w:lineRule="auto"/>
        <w:jc w:val="center"/>
        <w:rPr>
          <w:rFonts w:ascii="Times New Roman" w:hAnsi="Times New Roman" w:cs="Times New Roman"/>
          <w:sz w:val="24"/>
        </w:rPr>
        <w:pPrChange w:id="525" w:author="Liu, Luyu" w:date="2020-06-02T11:17:00Z">
          <w:pPr>
            <w:spacing w:line="480" w:lineRule="auto"/>
            <w:jc w:val="center"/>
          </w:pPr>
        </w:pPrChange>
      </w:pPr>
      <w:bookmarkStart w:id="526" w:name="_Ref41948041"/>
      <w:del w:id="527" w:author="Liu, Luyu" w:date="2020-06-02T00:03:00Z">
        <w:r w:rsidRPr="0094100D" w:rsidDel="001F79A7">
          <w:rPr>
            <w:rFonts w:ascii="Times New Roman" w:hAnsi="Times New Roman" w:cs="Times New Roman"/>
            <w:sz w:val="24"/>
          </w:rPr>
          <w:delText xml:space="preserve">Figure </w:delText>
        </w:r>
        <w:r w:rsidRPr="0094100D" w:rsidDel="001F79A7">
          <w:rPr>
            <w:rFonts w:ascii="Times New Roman" w:hAnsi="Times New Roman" w:cs="Times New Roman"/>
            <w:sz w:val="24"/>
          </w:rPr>
          <w:fldChar w:fldCharType="begin"/>
        </w:r>
        <w:r w:rsidRPr="001F79A7" w:rsidDel="001F79A7">
          <w:rPr>
            <w:rFonts w:ascii="Times New Roman" w:hAnsi="Times New Roman" w:cs="Times New Roman"/>
            <w:sz w:val="24"/>
            <w:rPrChange w:id="528" w:author="Liu, Luyu" w:date="2020-06-02T00:03:00Z">
              <w:rPr>
                <w:rFonts w:ascii="Times New Roman" w:hAnsi="Times New Roman" w:cs="Times New Roman"/>
                <w:sz w:val="24"/>
              </w:rPr>
            </w:rPrChange>
          </w:rPr>
          <w:delInstrText xml:space="preserve"> SEQ Figure \* ARABIC </w:delInstrText>
        </w:r>
        <w:r w:rsidRPr="0094100D" w:rsidDel="001F79A7">
          <w:rPr>
            <w:rFonts w:ascii="Times New Roman" w:hAnsi="Times New Roman" w:cs="Times New Roman"/>
            <w:sz w:val="24"/>
          </w:rPr>
          <w:fldChar w:fldCharType="separate"/>
        </w:r>
      </w:del>
      <w:del w:id="529" w:author="Liu, Luyu" w:date="2020-06-01T23:51:00Z">
        <w:r w:rsidRPr="001F79A7" w:rsidDel="00824644">
          <w:rPr>
            <w:rFonts w:ascii="Times New Roman" w:hAnsi="Times New Roman" w:cs="Times New Roman"/>
            <w:noProof/>
            <w:sz w:val="24"/>
            <w:rPrChange w:id="530" w:author="Liu, Luyu" w:date="2020-06-02T00:03:00Z">
              <w:rPr>
                <w:rFonts w:ascii="Times New Roman" w:hAnsi="Times New Roman" w:cs="Times New Roman"/>
                <w:noProof/>
                <w:sz w:val="24"/>
              </w:rPr>
            </w:rPrChange>
          </w:rPr>
          <w:delText>9</w:delText>
        </w:r>
      </w:del>
      <w:del w:id="531" w:author="Liu, Luyu" w:date="2020-06-02T00:03:00Z">
        <w:r w:rsidRPr="0094100D" w:rsidDel="001F79A7">
          <w:rPr>
            <w:rFonts w:ascii="Times New Roman" w:hAnsi="Times New Roman" w:cs="Times New Roman"/>
            <w:sz w:val="24"/>
          </w:rPr>
          <w:fldChar w:fldCharType="end"/>
        </w:r>
        <w:bookmarkEnd w:id="526"/>
        <w:r w:rsidRPr="0094100D" w:rsidDel="001F79A7">
          <w:rPr>
            <w:rFonts w:ascii="Times New Roman" w:hAnsi="Times New Roman" w:cs="Times New Roman"/>
            <w:sz w:val="24"/>
          </w:rPr>
          <w:delText>: temporal distribution of all transit system's average Procrustes distance</w:delText>
        </w:r>
        <w:r w:rsidDel="001F79A7">
          <w:rPr>
            <w:rFonts w:ascii="Times New Roman" w:hAnsi="Times New Roman" w:cs="Times New Roman"/>
            <w:sz w:val="24"/>
          </w:rPr>
          <w:delText xml:space="preserve"> </w:delText>
        </w:r>
        <w:r w:rsidRPr="0094100D" w:rsidDel="001F79A7">
          <w:rPr>
            <w:rFonts w:ascii="Times New Roman" w:hAnsi="Times New Roman" w:cs="Times New Roman"/>
            <w:sz w:val="24"/>
          </w:rPr>
          <w:delText>between normal and pandemic curves</w:delText>
        </w:r>
        <w:r w:rsidDel="001F79A7">
          <w:rPr>
            <w:rFonts w:ascii="Times New Roman" w:hAnsi="Times New Roman" w:cs="Times New Roman"/>
            <w:sz w:val="24"/>
          </w:rPr>
          <w:delText xml:space="preserve"> (black points: weekdays; blue points: weekends)</w:delText>
        </w:r>
        <w:r w:rsidRPr="0094100D" w:rsidDel="001F79A7">
          <w:rPr>
            <w:rFonts w:ascii="Times New Roman" w:hAnsi="Times New Roman" w:cs="Times New Roman"/>
            <w:sz w:val="24"/>
          </w:rPr>
          <w:delText>.</w:delText>
        </w:r>
        <w:commentRangeEnd w:id="496"/>
        <w:r w:rsidDel="001F79A7">
          <w:rPr>
            <w:rStyle w:val="CommentReference"/>
          </w:rPr>
          <w:commentReference w:id="496"/>
        </w:r>
      </w:del>
    </w:p>
    <w:p w14:paraId="2A80FDEE" w14:textId="77777777" w:rsidR="00500CFC" w:rsidRDefault="00500CFC" w:rsidP="001B1223">
      <w:pPr>
        <w:spacing w:line="480" w:lineRule="auto"/>
        <w:rPr>
          <w:rFonts w:ascii="Times New Roman" w:hAnsi="Times New Roman" w:cs="Times New Roman"/>
          <w:sz w:val="24"/>
        </w:rPr>
        <w:pPrChange w:id="532" w:author="Liu, Luyu" w:date="2020-06-02T11:17:00Z">
          <w:pPr>
            <w:spacing w:line="480" w:lineRule="auto"/>
          </w:pPr>
        </w:pPrChange>
      </w:pPr>
    </w:p>
    <w:p w14:paraId="319A51F4" w14:textId="77777777" w:rsidR="00500CFC" w:rsidRPr="009457DC" w:rsidRDefault="00500CFC" w:rsidP="001B1223">
      <w:pPr>
        <w:pStyle w:val="ListParagraph"/>
        <w:numPr>
          <w:ilvl w:val="0"/>
          <w:numId w:val="2"/>
        </w:numPr>
        <w:spacing w:line="480" w:lineRule="auto"/>
        <w:rPr>
          <w:rFonts w:ascii="Times New Roman" w:hAnsi="Times New Roman" w:cs="Times New Roman"/>
          <w:b/>
          <w:sz w:val="24"/>
        </w:rPr>
        <w:pPrChange w:id="533" w:author="Liu, Luyu" w:date="2020-06-02T11:17:00Z">
          <w:pPr>
            <w:pStyle w:val="ListParagraph"/>
            <w:numPr>
              <w:numId w:val="2"/>
            </w:numPr>
            <w:spacing w:line="480" w:lineRule="auto"/>
            <w:ind w:left="360" w:hanging="360"/>
          </w:pPr>
        </w:pPrChange>
      </w:pPr>
      <w:r w:rsidRPr="009457DC">
        <w:rPr>
          <w:rFonts w:ascii="Times New Roman" w:hAnsi="Times New Roman" w:cs="Times New Roman"/>
          <w:b/>
          <w:sz w:val="24"/>
        </w:rPr>
        <w:t>Conclusion</w:t>
      </w:r>
    </w:p>
    <w:p w14:paraId="0846C3DA" w14:textId="77777777" w:rsidR="00500CFC" w:rsidRDefault="00500CFC" w:rsidP="001B1223">
      <w:pPr>
        <w:spacing w:line="480" w:lineRule="auto"/>
        <w:jc w:val="both"/>
        <w:rPr>
          <w:rFonts w:ascii="Times New Roman" w:hAnsi="Times New Roman" w:cs="Times New Roman"/>
          <w:sz w:val="24"/>
        </w:rPr>
        <w:pPrChange w:id="534" w:author="Liu, Luyu" w:date="2020-06-02T11:17:00Z">
          <w:pPr>
            <w:spacing w:line="480" w:lineRule="auto"/>
            <w:jc w:val="both"/>
          </w:pPr>
        </w:pPrChange>
      </w:pPr>
      <w:r>
        <w:rPr>
          <w:rFonts w:ascii="Times New Roman" w:hAnsi="Times New Roman" w:cs="Times New Roman"/>
          <w:sz w:val="24"/>
        </w:rPr>
        <w:t>In this paper, w</w:t>
      </w:r>
      <w:r w:rsidRPr="00FA346C">
        <w:rPr>
          <w:rFonts w:ascii="Times New Roman" w:hAnsi="Times New Roman" w:cs="Times New Roman"/>
          <w:sz w:val="24"/>
        </w:rPr>
        <w:t xml:space="preserve">e use </w:t>
      </w:r>
      <w:r>
        <w:rPr>
          <w:rFonts w:ascii="Times New Roman" w:hAnsi="Times New Roman" w:cs="Times New Roman"/>
          <w:sz w:val="24"/>
        </w:rPr>
        <w:t xml:space="preserve">activity </w:t>
      </w:r>
      <w:r w:rsidRPr="00FA346C">
        <w:rPr>
          <w:rFonts w:ascii="Times New Roman" w:hAnsi="Times New Roman" w:cs="Times New Roman"/>
          <w:sz w:val="24"/>
        </w:rPr>
        <w:t>data</w:t>
      </w:r>
      <w:r>
        <w:rPr>
          <w:rFonts w:ascii="Times New Roman" w:hAnsi="Times New Roman" w:cs="Times New Roman"/>
          <w:sz w:val="24"/>
        </w:rPr>
        <w:t xml:space="preserve"> from a widely used public transit navigation app to measure changes in demand for 113 transit systems across the United States during the COVID-19 pandemic.</w:t>
      </w:r>
      <w:r w:rsidRPr="00FA346C">
        <w:rPr>
          <w:rFonts w:ascii="Times New Roman" w:hAnsi="Times New Roman" w:cs="Times New Roman"/>
          <w:sz w:val="24"/>
        </w:rPr>
        <w:t xml:space="preserve"> We </w:t>
      </w:r>
      <w:r>
        <w:rPr>
          <w:rFonts w:ascii="Times New Roman" w:hAnsi="Times New Roman" w:cs="Times New Roman"/>
          <w:sz w:val="24"/>
        </w:rPr>
        <w:t xml:space="preserve">fit </w:t>
      </w:r>
      <w:r w:rsidRPr="00FA346C">
        <w:rPr>
          <w:rFonts w:ascii="Times New Roman" w:hAnsi="Times New Roman" w:cs="Times New Roman"/>
          <w:sz w:val="24"/>
        </w:rPr>
        <w:t>logistic</w:t>
      </w:r>
      <w:r>
        <w:rPr>
          <w:rFonts w:ascii="Times New Roman" w:hAnsi="Times New Roman" w:cs="Times New Roman"/>
          <w:sz w:val="24"/>
        </w:rPr>
        <w:t xml:space="preserve"> curves describing declines in daily transit system demand and derive </w:t>
      </w:r>
      <w:r>
        <w:rPr>
          <w:rFonts w:ascii="Times New Roman" w:hAnsi="Times New Roman" w:cs="Times New Roman"/>
          <w:sz w:val="24"/>
        </w:rPr>
        <w:lastRenderedPageBreak/>
        <w:t>parameters describing the decline dynamics. We also compare differences in hourly demand profiles on weekdays and weekends.</w:t>
      </w:r>
    </w:p>
    <w:p w14:paraId="1DD43D3E" w14:textId="77777777" w:rsidR="00500CFC" w:rsidRDefault="00500CFC" w:rsidP="001B1223">
      <w:pPr>
        <w:spacing w:line="480" w:lineRule="auto"/>
        <w:ind w:firstLine="720"/>
        <w:jc w:val="both"/>
        <w:rPr>
          <w:rFonts w:ascii="Times New Roman" w:hAnsi="Times New Roman" w:cs="Times New Roman"/>
          <w:sz w:val="24"/>
        </w:rPr>
        <w:pPrChange w:id="535" w:author="Liu, Luyu" w:date="2020-06-02T11:17:00Z">
          <w:pPr>
            <w:spacing w:line="480" w:lineRule="auto"/>
            <w:ind w:firstLine="720"/>
            <w:jc w:val="both"/>
          </w:pPr>
        </w:pPrChange>
      </w:pPr>
      <w:r>
        <w:rPr>
          <w:rFonts w:ascii="Times New Roman" w:hAnsi="Times New Roman" w:cs="Times New Roman"/>
          <w:sz w:val="24"/>
        </w:rPr>
        <w:t xml:space="preserve">The minimum value of the transit demand curve, </w:t>
      </w:r>
      <w:r w:rsidRPr="007A4B18">
        <w:rPr>
          <w:rFonts w:ascii="Times New Roman" w:hAnsi="Times New Roman" w:cs="Times New Roman"/>
          <w:i/>
          <w:sz w:val="24"/>
        </w:rPr>
        <w:t>floor value</w:t>
      </w:r>
      <w:r>
        <w:rPr>
          <w:rFonts w:ascii="Times New Roman" w:hAnsi="Times New Roman" w:cs="Times New Roman"/>
          <w:sz w:val="24"/>
        </w:rPr>
        <w:t xml:space="preserve">, is an indicator of transit as an essential service: it shows continued use transit system regardless of the pandemic; most likely people who are transit dependent and perform essential jobs and other activities. Geographic patterns shows information industry dominating areas and university cities have lower floor values. Further linear regression with floor value and different socioeconomic and demographic factors shows that: cities with less non-physical occupations ratio, larger ratio of minority population (African American, Female, Hispanic), more middle-age and senior people over 45 years old, and lower “Coronavirus” relevant search trend index tend to have higher floor value. The user demographic survey conducted by Transit app supports these conclusions. These results affirm a stark fact: </w:t>
      </w:r>
      <w:r w:rsidRPr="006E7E88">
        <w:rPr>
          <w:rFonts w:ascii="Times New Roman" w:hAnsi="Times New Roman" w:cs="Times New Roman"/>
          <w:b/>
          <w:sz w:val="24"/>
        </w:rPr>
        <w:t>cities with</w:t>
      </w:r>
      <w:r w:rsidRPr="007D6790">
        <w:rPr>
          <w:rFonts w:ascii="Times New Roman" w:hAnsi="Times New Roman" w:cs="Times New Roman"/>
          <w:b/>
          <w:sz w:val="24"/>
        </w:rPr>
        <w:t xml:space="preserve"> more essential workers and </w:t>
      </w:r>
      <w:r>
        <w:rPr>
          <w:rFonts w:ascii="Times New Roman" w:hAnsi="Times New Roman" w:cs="Times New Roman"/>
          <w:b/>
          <w:sz w:val="24"/>
        </w:rPr>
        <w:t xml:space="preserve">a </w:t>
      </w:r>
      <w:r w:rsidRPr="007D6790">
        <w:rPr>
          <w:rFonts w:ascii="Times New Roman" w:hAnsi="Times New Roman" w:cs="Times New Roman"/>
          <w:b/>
          <w:sz w:val="24"/>
        </w:rPr>
        <w:t xml:space="preserve">more vulnerable population tend to maintain higher transit </w:t>
      </w:r>
      <w:r>
        <w:rPr>
          <w:rFonts w:ascii="Times New Roman" w:hAnsi="Times New Roman" w:cs="Times New Roman"/>
          <w:b/>
          <w:sz w:val="24"/>
        </w:rPr>
        <w:t>demand levels</w:t>
      </w:r>
      <w:r w:rsidRPr="007D6790">
        <w:rPr>
          <w:rFonts w:ascii="Times New Roman" w:hAnsi="Times New Roman" w:cs="Times New Roman"/>
          <w:b/>
          <w:sz w:val="24"/>
        </w:rPr>
        <w:t xml:space="preserve"> during </w:t>
      </w:r>
      <w:r>
        <w:rPr>
          <w:rFonts w:ascii="Times New Roman" w:hAnsi="Times New Roman" w:cs="Times New Roman"/>
          <w:b/>
          <w:sz w:val="24"/>
        </w:rPr>
        <w:t>COVID-19</w:t>
      </w:r>
      <w:r>
        <w:rPr>
          <w:rFonts w:ascii="Times New Roman" w:hAnsi="Times New Roman" w:cs="Times New Roman"/>
          <w:sz w:val="24"/>
        </w:rPr>
        <w:t xml:space="preserve">. This moreover suggests the necessity of the transit system even during a pandemic when transit systems lose a great deal of discretionary demand. This should motivate transit planners, policy makers, political leaders, and taxpayers to rethink the role </w:t>
      </w:r>
      <w:commentRangeStart w:id="536"/>
      <w:r>
        <w:rPr>
          <w:rFonts w:ascii="Times New Roman" w:hAnsi="Times New Roman" w:cs="Times New Roman"/>
          <w:sz w:val="24"/>
        </w:rPr>
        <w:t>of transit systems not as a business, but as a social welfare to protect and serve the essential and vulnerable people in their communities.</w:t>
      </w:r>
      <w:r w:rsidRPr="00A16AC7">
        <w:rPr>
          <w:rFonts w:ascii="Times New Roman" w:hAnsi="Times New Roman" w:cs="Times New Roman"/>
          <w:sz w:val="24"/>
        </w:rPr>
        <w:t xml:space="preserve"> </w:t>
      </w:r>
      <w:commentRangeEnd w:id="536"/>
      <w:r>
        <w:rPr>
          <w:rStyle w:val="CommentReference"/>
        </w:rPr>
        <w:commentReference w:id="536"/>
      </w:r>
    </w:p>
    <w:p w14:paraId="723E2C17" w14:textId="77777777" w:rsidR="00500CFC" w:rsidRDefault="00500CFC" w:rsidP="001B1223">
      <w:pPr>
        <w:spacing w:line="480" w:lineRule="auto"/>
        <w:ind w:firstLine="720"/>
        <w:jc w:val="both"/>
        <w:rPr>
          <w:rFonts w:ascii="Times New Roman" w:hAnsi="Times New Roman" w:cs="Times New Roman"/>
          <w:sz w:val="24"/>
        </w:rPr>
        <w:pPrChange w:id="537" w:author="Liu, Luyu" w:date="2020-06-02T11:17:00Z">
          <w:pPr>
            <w:spacing w:line="480" w:lineRule="auto"/>
            <w:ind w:firstLine="720"/>
            <w:jc w:val="both"/>
          </w:pPr>
        </w:pPrChange>
      </w:pPr>
      <w:commentRangeStart w:id="538"/>
      <w:r>
        <w:rPr>
          <w:rFonts w:ascii="Times New Roman" w:hAnsi="Times New Roman" w:cs="Times New Roman"/>
          <w:sz w:val="24"/>
        </w:rPr>
        <w:t xml:space="preserve">It is noteworthy that floor values are not associated with the ratio of transit commuters and households with no access to private vehicles from the US Census American Community Survey. This suggests that these commonly used measures are not adequate for describing essential transit demand during a crisis such as a pandemic. These variables may not capture transit dependence since transit commuters during normal times include both choice and dependent riders. Also, having at least one vehicle per household does not mean that individuals have ready access to </w:t>
      </w:r>
      <w:r>
        <w:rPr>
          <w:rFonts w:ascii="Times New Roman" w:hAnsi="Times New Roman" w:cs="Times New Roman"/>
          <w:sz w:val="24"/>
        </w:rPr>
        <w:lastRenderedPageBreak/>
        <w:t>reliable transportation. This suggests a need for developing more accurate measure of transit dependency for use in crises.</w:t>
      </w:r>
      <w:commentRangeEnd w:id="538"/>
      <w:r>
        <w:rPr>
          <w:rFonts w:ascii="Times New Roman" w:hAnsi="Times New Roman" w:cs="Times New Roman"/>
          <w:sz w:val="24"/>
        </w:rPr>
        <w:t xml:space="preserve"> </w:t>
      </w:r>
      <w:r>
        <w:rPr>
          <w:rStyle w:val="CommentReference"/>
        </w:rPr>
        <w:commentReference w:id="538"/>
      </w:r>
    </w:p>
    <w:p w14:paraId="562E73E0" w14:textId="3A5065DC" w:rsidR="00500CFC" w:rsidRDefault="00500CFC" w:rsidP="001B1223">
      <w:pPr>
        <w:spacing w:line="480" w:lineRule="auto"/>
        <w:ind w:firstLine="720"/>
        <w:jc w:val="both"/>
        <w:rPr>
          <w:rFonts w:ascii="Times New Roman" w:hAnsi="Times New Roman" w:cs="Times New Roman"/>
          <w:sz w:val="24"/>
        </w:rPr>
        <w:pPrChange w:id="539" w:author="Liu, Luyu" w:date="2020-06-02T11:17:00Z">
          <w:pPr>
            <w:spacing w:line="480" w:lineRule="auto"/>
            <w:ind w:firstLine="720"/>
            <w:jc w:val="both"/>
          </w:pPr>
        </w:pPrChange>
      </w:pPr>
      <w:r>
        <w:rPr>
          <w:rFonts w:ascii="Times New Roman" w:hAnsi="Times New Roman" w:cs="Times New Roman"/>
          <w:sz w:val="24"/>
        </w:rPr>
        <w:t xml:space="preserve">The start and end date of transit demand curve, </w:t>
      </w:r>
      <w:r>
        <w:rPr>
          <w:rFonts w:ascii="Times New Roman" w:hAnsi="Times New Roman" w:cs="Times New Roman"/>
          <w:i/>
          <w:sz w:val="24"/>
        </w:rPr>
        <w:t>cliff</w:t>
      </w:r>
      <w:r w:rsidRPr="00B1628F">
        <w:rPr>
          <w:rFonts w:ascii="Times New Roman" w:hAnsi="Times New Roman" w:cs="Times New Roman"/>
          <w:i/>
          <w:sz w:val="24"/>
        </w:rPr>
        <w:t xml:space="preserve"> point</w:t>
      </w:r>
      <w:r>
        <w:rPr>
          <w:rFonts w:ascii="Times New Roman" w:hAnsi="Times New Roman" w:cs="Times New Roman"/>
          <w:sz w:val="24"/>
        </w:rPr>
        <w:t xml:space="preserve"> and </w:t>
      </w:r>
      <w:r>
        <w:rPr>
          <w:rFonts w:ascii="Times New Roman" w:hAnsi="Times New Roman" w:cs="Times New Roman"/>
          <w:i/>
          <w:sz w:val="24"/>
        </w:rPr>
        <w:t>floor</w:t>
      </w:r>
      <w:r w:rsidRPr="00B1628F">
        <w:rPr>
          <w:rFonts w:ascii="Times New Roman" w:hAnsi="Times New Roman" w:cs="Times New Roman"/>
          <w:i/>
          <w:sz w:val="24"/>
        </w:rPr>
        <w:t xml:space="preserve"> point</w:t>
      </w:r>
      <w:r>
        <w:rPr>
          <w:rFonts w:ascii="Times New Roman" w:hAnsi="Times New Roman" w:cs="Times New Roman"/>
          <w:sz w:val="24"/>
        </w:rPr>
        <w:t xml:space="preserve">, show when discretionary transit demand—people who can work at home or do not work, and people who have other mobility options—started and finished its decline due to COVID-19. </w:t>
      </w:r>
      <w:commentRangeStart w:id="540"/>
      <w:commentRangeStart w:id="541"/>
      <w:r>
        <w:rPr>
          <w:rFonts w:ascii="Times New Roman" w:hAnsi="Times New Roman" w:cs="Times New Roman"/>
          <w:sz w:val="24"/>
        </w:rPr>
        <w:t>We moreover compare cliff/floor point with the first day of local community spread and the results shows that p</w:t>
      </w:r>
      <w:r w:rsidRPr="00721447">
        <w:rPr>
          <w:rFonts w:ascii="Times New Roman" w:hAnsi="Times New Roman" w:cs="Times New Roman"/>
          <w:sz w:val="24"/>
        </w:rPr>
        <w:t>eople’s response time is not synchronized with the development of the disease</w:t>
      </w:r>
      <w:commentRangeEnd w:id="540"/>
      <w:r>
        <w:rPr>
          <w:rStyle w:val="CommentReference"/>
        </w:rPr>
        <w:commentReference w:id="540"/>
      </w:r>
      <w:commentRangeEnd w:id="541"/>
      <w:r w:rsidR="002C0573">
        <w:rPr>
          <w:rStyle w:val="CommentReference"/>
        </w:rPr>
        <w:commentReference w:id="541"/>
      </w:r>
      <w:ins w:id="542" w:author="Liu, Luyu" w:date="2020-06-01T23:31:00Z">
        <w:r w:rsidR="002C0573">
          <w:rPr>
            <w:rFonts w:ascii="Times New Roman" w:hAnsi="Times New Roman" w:cs="Times New Roman"/>
            <w:sz w:val="24"/>
          </w:rPr>
          <w:t xml:space="preserve">; instead, the </w:t>
        </w:r>
      </w:ins>
      <w:ins w:id="543" w:author="Liu, Luyu" w:date="2020-06-01T23:32:00Z">
        <w:r w:rsidR="0034076F">
          <w:rPr>
            <w:rFonts w:ascii="Times New Roman" w:hAnsi="Times New Roman" w:cs="Times New Roman"/>
            <w:sz w:val="24"/>
          </w:rPr>
          <w:t>cliff point</w:t>
        </w:r>
      </w:ins>
      <w:ins w:id="544" w:author="Liu, Luyu" w:date="2020-06-01T23:33:00Z">
        <w:r w:rsidR="0034076F">
          <w:rPr>
            <w:rFonts w:ascii="Times New Roman" w:hAnsi="Times New Roman" w:cs="Times New Roman"/>
            <w:sz w:val="24"/>
          </w:rPr>
          <w:t xml:space="preserve"> is correlated with</w:t>
        </w:r>
      </w:ins>
      <w:ins w:id="545" w:author="Liu, Luyu" w:date="2020-06-01T23:32:00Z">
        <w:r w:rsidR="0034076F">
          <w:rPr>
            <w:rFonts w:ascii="Times New Roman" w:hAnsi="Times New Roman" w:cs="Times New Roman"/>
            <w:sz w:val="24"/>
          </w:rPr>
          <w:t xml:space="preserve"> the date of declaring state of emergency</w:t>
        </w:r>
      </w:ins>
      <w:ins w:id="546" w:author="Liu, Luyu" w:date="2020-06-01T23:33:00Z">
        <w:r w:rsidR="00D9264C">
          <w:rPr>
            <w:rFonts w:ascii="Times New Roman" w:hAnsi="Times New Roman" w:cs="Times New Roman"/>
            <w:sz w:val="24"/>
          </w:rPr>
          <w:t xml:space="preserve"> for each state</w:t>
        </w:r>
      </w:ins>
      <w:r>
        <w:rPr>
          <w:rFonts w:ascii="Times New Roman" w:hAnsi="Times New Roman" w:cs="Times New Roman"/>
          <w:sz w:val="24"/>
        </w:rPr>
        <w:t xml:space="preserve">. 54% of all transit systems experienced a decline in discretionary travel demand before local community spread started. However, this pattern is less sanguine when we factor in incubation lags: the number drops to 24% with the reported median incubation period of 5 days and moreover drops to 5% with the reported maximum incubation period of 14 days. Meanwhile, almost no transit systems’ discretionary demand clear fast enough to reach the floor point before community spread. </w:t>
      </w:r>
    </w:p>
    <w:p w14:paraId="4F204C97" w14:textId="77777777" w:rsidR="00500CFC" w:rsidRDefault="00500CFC" w:rsidP="001B1223">
      <w:pPr>
        <w:spacing w:line="480" w:lineRule="auto"/>
        <w:ind w:firstLine="720"/>
        <w:jc w:val="both"/>
        <w:rPr>
          <w:rFonts w:ascii="Times New Roman" w:hAnsi="Times New Roman" w:cs="Times New Roman"/>
          <w:sz w:val="24"/>
        </w:rPr>
        <w:pPrChange w:id="547" w:author="Liu, Luyu" w:date="2020-06-02T11:17:00Z">
          <w:pPr>
            <w:spacing w:line="480" w:lineRule="auto"/>
            <w:ind w:firstLine="720"/>
            <w:jc w:val="both"/>
          </w:pPr>
        </w:pPrChange>
      </w:pPr>
      <w:commentRangeStart w:id="548"/>
      <w:commentRangeStart w:id="549"/>
      <w:r>
        <w:rPr>
          <w:rFonts w:ascii="Times New Roman" w:hAnsi="Times New Roman" w:cs="Times New Roman"/>
          <w:sz w:val="24"/>
        </w:rPr>
        <w:t xml:space="preserve">The speed of the decline, </w:t>
      </w:r>
      <w:r w:rsidRPr="00655904">
        <w:rPr>
          <w:rFonts w:ascii="Times New Roman" w:hAnsi="Times New Roman" w:cs="Times New Roman"/>
          <w:i/>
          <w:sz w:val="24"/>
        </w:rPr>
        <w:t>decay rate</w:t>
      </w:r>
      <w:r>
        <w:rPr>
          <w:rFonts w:ascii="Times New Roman" w:hAnsi="Times New Roman" w:cs="Times New Roman"/>
          <w:sz w:val="24"/>
        </w:rPr>
        <w:t xml:space="preserve">, </w:t>
      </w:r>
      <w:r>
        <w:rPr>
          <w:rFonts w:ascii="Times New Roman" w:hAnsi="Times New Roman" w:cs="Times New Roman" w:hint="eastAsia"/>
          <w:sz w:val="24"/>
        </w:rPr>
        <w:t>shows</w:t>
      </w:r>
      <w:r>
        <w:rPr>
          <w:rFonts w:ascii="Times New Roman" w:hAnsi="Times New Roman" w:cs="Times New Roman"/>
          <w:sz w:val="24"/>
        </w:rPr>
        <w:t xml:space="preserve"> how fast the decline process is. The correlation reveals that faster decay rate is associated with later cliff point and earlier floor point. This could be because of growing awareness </w:t>
      </w:r>
      <w:r>
        <w:rPr>
          <w:rFonts w:ascii="Times New Roman" w:hAnsi="Times New Roman" w:cs="Times New Roman" w:hint="eastAsia"/>
          <w:sz w:val="24"/>
        </w:rPr>
        <w:t>and</w:t>
      </w:r>
      <w:r>
        <w:rPr>
          <w:rFonts w:ascii="Times New Roman" w:hAnsi="Times New Roman" w:cs="Times New Roman"/>
          <w:sz w:val="24"/>
        </w:rPr>
        <w:t xml:space="preserve"> fear as time passed to make people to act faster. This also suggests that the end date of the decline (floor point) is mostly determined by the reaction speed (decay rate) but not the start date of the decline (cliff point).</w:t>
      </w:r>
      <w:commentRangeEnd w:id="548"/>
      <w:r>
        <w:rPr>
          <w:rStyle w:val="CommentReference"/>
        </w:rPr>
        <w:commentReference w:id="548"/>
      </w:r>
      <w:commentRangeEnd w:id="549"/>
      <w:r>
        <w:rPr>
          <w:rStyle w:val="CommentReference"/>
        </w:rPr>
        <w:commentReference w:id="549"/>
      </w:r>
    </w:p>
    <w:p w14:paraId="25270C22" w14:textId="77777777" w:rsidR="00500CFC" w:rsidRDefault="00500CFC" w:rsidP="001B1223">
      <w:pPr>
        <w:spacing w:line="480" w:lineRule="auto"/>
        <w:ind w:firstLine="720"/>
        <w:jc w:val="both"/>
        <w:rPr>
          <w:rFonts w:ascii="Times New Roman" w:hAnsi="Times New Roman" w:cs="Times New Roman"/>
          <w:sz w:val="24"/>
        </w:rPr>
        <w:pPrChange w:id="550" w:author="Liu, Luyu" w:date="2020-06-02T11:17:00Z">
          <w:pPr>
            <w:spacing w:line="480" w:lineRule="auto"/>
            <w:ind w:firstLine="720"/>
            <w:jc w:val="both"/>
          </w:pPr>
        </w:pPrChange>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essential passengers’ commuting routine during the pandemic is </w:t>
      </w:r>
      <w:r>
        <w:rPr>
          <w:rFonts w:ascii="Times New Roman" w:hAnsi="Times New Roman" w:cs="Times New Roman"/>
          <w:sz w:val="24"/>
        </w:rPr>
        <w:t>substantially</w:t>
      </w:r>
      <w:r w:rsidRPr="002F7278">
        <w:rPr>
          <w:rFonts w:ascii="Times New Roman" w:hAnsi="Times New Roman" w:cs="Times New Roman"/>
          <w:sz w:val="24"/>
        </w:rPr>
        <w:t xml:space="preserve"> different from the normal routine.</w:t>
      </w:r>
      <w:r>
        <w:rPr>
          <w:rFonts w:ascii="Times New Roman" w:hAnsi="Times New Roman" w:cs="Times New Roman"/>
          <w:sz w:val="24"/>
        </w:rPr>
        <w:t xml:space="preserve"> </w:t>
      </w:r>
      <w:r w:rsidRPr="002F7278">
        <w:rPr>
          <w:rFonts w:ascii="Times New Roman" w:hAnsi="Times New Roman" w:cs="Times New Roman"/>
          <w:sz w:val="24"/>
        </w:rPr>
        <w:t>The</w:t>
      </w:r>
      <w:r>
        <w:rPr>
          <w:rFonts w:ascii="Times New Roman" w:hAnsi="Times New Roman" w:cs="Times New Roman"/>
          <w:sz w:val="24"/>
        </w:rPr>
        <w:t xml:space="preserve"> pattern of Procrustes distances measuring differences between the normal and pandemic weekday demand profiles</w:t>
      </w:r>
      <w:r w:rsidRPr="002F7278">
        <w:rPr>
          <w:rFonts w:ascii="Times New Roman" w:hAnsi="Times New Roman" w:cs="Times New Roman"/>
          <w:sz w:val="24"/>
        </w:rPr>
        <w:t xml:space="preserve"> is geographically polarized</w:t>
      </w:r>
      <w:r>
        <w:rPr>
          <w:rFonts w:ascii="Times New Roman" w:hAnsi="Times New Roman" w:cs="Times New Roman"/>
          <w:sz w:val="24"/>
        </w:rPr>
        <w:t xml:space="preserve"> and highly correlated with the floor value</w:t>
      </w:r>
      <w:r w:rsidRPr="002F7278">
        <w:rPr>
          <w:rFonts w:ascii="Times New Roman" w:hAnsi="Times New Roman" w:cs="Times New Roman"/>
          <w:sz w:val="24"/>
        </w:rPr>
        <w:t>:</w:t>
      </w:r>
      <w:r>
        <w:rPr>
          <w:rFonts w:ascii="Times New Roman" w:hAnsi="Times New Roman" w:cs="Times New Roman"/>
          <w:sz w:val="24"/>
        </w:rPr>
        <w:t xml:space="preserve"> systems with higher floor values (e.g., communities in the Northeast and Midwest) </w:t>
      </w:r>
      <w:r>
        <w:rPr>
          <w:rFonts w:ascii="Times New Roman" w:hAnsi="Times New Roman" w:cs="Times New Roman"/>
          <w:sz w:val="24"/>
        </w:rPr>
        <w:lastRenderedPageBreak/>
        <w:t>retain more of their hourly demand pattern than systems with lower floor values (e.g., communities with a large number of non-physical occupations, including cities in California, and university towns where a large proportion of the population left)</w:t>
      </w:r>
      <w:r w:rsidRPr="002F7278">
        <w:rPr>
          <w:rFonts w:ascii="Times New Roman" w:hAnsi="Times New Roman" w:cs="Times New Roman"/>
          <w:sz w:val="24"/>
        </w:rPr>
        <w:t xml:space="preserve">. The impact on hourly </w:t>
      </w:r>
      <w:r>
        <w:rPr>
          <w:rFonts w:ascii="Times New Roman" w:hAnsi="Times New Roman" w:cs="Times New Roman"/>
          <w:sz w:val="24"/>
        </w:rPr>
        <w:t xml:space="preserve">demand profiles </w:t>
      </w:r>
      <w:r w:rsidRPr="002F7278">
        <w:rPr>
          <w:rFonts w:ascii="Times New Roman" w:hAnsi="Times New Roman" w:cs="Times New Roman"/>
          <w:sz w:val="24"/>
        </w:rPr>
        <w:t>increased as the pandemic developed. The pandemic also made the weekdays and weekends less different</w:t>
      </w:r>
      <w:r>
        <w:rPr>
          <w:rFonts w:ascii="Times New Roman" w:hAnsi="Times New Roman" w:cs="Times New Roman"/>
          <w:sz w:val="24"/>
        </w:rPr>
        <w:t xml:space="preserve"> due to d</w:t>
      </w:r>
      <w:r w:rsidRPr="002F7278">
        <w:rPr>
          <w:rFonts w:ascii="Times New Roman" w:hAnsi="Times New Roman" w:cs="Times New Roman"/>
          <w:sz w:val="24"/>
        </w:rPr>
        <w:t>isproportional decrease of the morning an</w:t>
      </w:r>
      <w:r>
        <w:rPr>
          <w:rFonts w:ascii="Times New Roman" w:hAnsi="Times New Roman" w:cs="Times New Roman"/>
          <w:sz w:val="24"/>
        </w:rPr>
        <w:t>d afternoon commuting activity, which</w:t>
      </w:r>
      <w:r w:rsidRPr="002F7278">
        <w:rPr>
          <w:rFonts w:ascii="Times New Roman" w:hAnsi="Times New Roman" w:cs="Times New Roman"/>
          <w:sz w:val="24"/>
        </w:rPr>
        <w:t xml:space="preserve"> made the difference between rush hour</w:t>
      </w:r>
      <w:r>
        <w:rPr>
          <w:rFonts w:ascii="Times New Roman" w:hAnsi="Times New Roman" w:cs="Times New Roman"/>
          <w:sz w:val="24"/>
        </w:rPr>
        <w:t xml:space="preserve">s and normal hours less obvious; meanwhile weekdays are more like weekends because the cessation of unessential businesses made the weekends trips become commuting-dominating. </w:t>
      </w:r>
      <w:commentRangeStart w:id="551"/>
      <w:r>
        <w:rPr>
          <w:rFonts w:ascii="Times New Roman" w:hAnsi="Times New Roman" w:cs="Times New Roman"/>
          <w:sz w:val="24"/>
        </w:rPr>
        <w:t>Moreover, the pandemic shifted the morning and afternoon rush hours. Morning rush hour shift is very heterogeneous for different cities with average shift of -0.05 hours but the afternoon rush hour shifted homogeneously later for 1 hour in average.</w:t>
      </w:r>
      <w:commentRangeEnd w:id="551"/>
      <w:r>
        <w:rPr>
          <w:rFonts w:ascii="Times New Roman" w:hAnsi="Times New Roman" w:cs="Times New Roman"/>
          <w:sz w:val="24"/>
        </w:rPr>
        <w:t xml:space="preserve"> </w:t>
      </w:r>
      <w:r>
        <w:rPr>
          <w:rStyle w:val="CommentReference"/>
        </w:rPr>
        <w:commentReference w:id="551"/>
      </w:r>
    </w:p>
    <w:p w14:paraId="66092E92" w14:textId="77777777" w:rsidR="00500CFC" w:rsidRPr="00FF3102" w:rsidRDefault="00500CFC" w:rsidP="001B1223">
      <w:pPr>
        <w:spacing w:line="480" w:lineRule="auto"/>
        <w:ind w:firstLine="720"/>
        <w:jc w:val="both"/>
        <w:rPr>
          <w:rFonts w:ascii="Times New Roman" w:hAnsi="Times New Roman" w:cs="Times New Roman"/>
          <w:sz w:val="24"/>
        </w:rPr>
        <w:pPrChange w:id="552" w:author="Liu, Luyu" w:date="2020-06-02T11:17:00Z">
          <w:pPr>
            <w:spacing w:line="480" w:lineRule="auto"/>
            <w:ind w:firstLine="720"/>
            <w:jc w:val="both"/>
          </w:pPr>
        </w:pPrChange>
      </w:pPr>
      <w:r>
        <w:rPr>
          <w:rFonts w:ascii="Times New Roman" w:hAnsi="Times New Roman" w:cs="Times New Roman"/>
          <w:sz w:val="24"/>
        </w:rPr>
        <w:t xml:space="preserve">The paper is a first approximation of understanding the heterogeneous impacts of a major pandemic such as COVID-19 on transit systems in the United States. Our study highlights public transit as an essential service during a pandemic and the vulnerabilities of some social groups (women, Hispanic, African-Americans) as they travel to perform essential activities. Additional research should build on this study to resolve some of its limitations and more deeply investigate the patterns discovered. One limitation of our study concerns the </w:t>
      </w:r>
      <w:r w:rsidRPr="009457DC">
        <w:rPr>
          <w:rFonts w:ascii="Times New Roman" w:hAnsi="Times New Roman" w:cs="Times New Roman"/>
          <w:sz w:val="24"/>
        </w:rPr>
        <w:t>representativeness of the transit demand data for actual ridership.</w:t>
      </w:r>
      <w:r>
        <w:rPr>
          <w:rFonts w:ascii="Times New Roman" w:hAnsi="Times New Roman" w:cs="Times New Roman"/>
          <w:b/>
          <w:sz w:val="24"/>
        </w:rPr>
        <w:t xml:space="preserve"> </w:t>
      </w:r>
      <w:r>
        <w:rPr>
          <w:rFonts w:ascii="Times New Roman" w:hAnsi="Times New Roman" w:cs="Times New Roman"/>
          <w:sz w:val="24"/>
        </w:rPr>
        <w:t xml:space="preserve">We use data from the Transit app as a surrogate for demand since actual passenger counts for systems at a national level are difficult to obtain. Although a </w:t>
      </w:r>
      <w:r w:rsidRPr="00FF3102">
        <w:rPr>
          <w:rFonts w:ascii="Times New Roman" w:hAnsi="Times New Roman" w:cs="Times New Roman"/>
          <w:sz w:val="24"/>
        </w:rPr>
        <w:t xml:space="preserve">test between official ridership data and the transit demand data </w:t>
      </w:r>
      <w:r>
        <w:rPr>
          <w:rFonts w:ascii="Times New Roman" w:hAnsi="Times New Roman" w:cs="Times New Roman"/>
          <w:sz w:val="24"/>
        </w:rPr>
        <w:t>for some systems suggest no significant differences overall, transit system-level comparisons should nevertheless be viewed as tentative</w:t>
      </w:r>
      <w:r w:rsidRPr="00FF3102">
        <w:rPr>
          <w:rFonts w:ascii="Times New Roman" w:hAnsi="Times New Roman" w:cs="Times New Roman"/>
          <w:sz w:val="24"/>
        </w:rPr>
        <w:t>.</w:t>
      </w:r>
      <w:r>
        <w:rPr>
          <w:rFonts w:ascii="Times New Roman" w:hAnsi="Times New Roman" w:cs="Times New Roman"/>
          <w:sz w:val="24"/>
        </w:rPr>
        <w:t xml:space="preserve"> Data from automated passenger counting technologies, smart card or other transit pass data would allow more definitive comparison, albeit at a system level and not at the national level as in this paper. </w:t>
      </w:r>
    </w:p>
    <w:p w14:paraId="094C760D" w14:textId="77777777" w:rsidR="00500CFC" w:rsidRDefault="00500CFC" w:rsidP="001B1223">
      <w:pPr>
        <w:spacing w:line="480" w:lineRule="auto"/>
        <w:ind w:firstLine="720"/>
        <w:jc w:val="both"/>
        <w:rPr>
          <w:rFonts w:ascii="Times New Roman" w:hAnsi="Times New Roman" w:cs="Times New Roman"/>
          <w:sz w:val="24"/>
        </w:rPr>
        <w:pPrChange w:id="553" w:author="Liu, Luyu" w:date="2020-06-02T11:17:00Z">
          <w:pPr>
            <w:spacing w:line="480" w:lineRule="auto"/>
            <w:ind w:firstLine="720"/>
            <w:jc w:val="both"/>
          </w:pPr>
        </w:pPrChange>
      </w:pPr>
      <w:r>
        <w:rPr>
          <w:rFonts w:ascii="Times New Roman" w:hAnsi="Times New Roman" w:cs="Times New Roman"/>
          <w:sz w:val="24"/>
        </w:rPr>
        <w:lastRenderedPageBreak/>
        <w:t xml:space="preserve">Another limitation concerns the geographic </w:t>
      </w:r>
      <w:r w:rsidRPr="009457DC">
        <w:rPr>
          <w:rFonts w:ascii="Times New Roman" w:hAnsi="Times New Roman" w:cs="Times New Roman"/>
          <w:sz w:val="24"/>
        </w:rPr>
        <w:t xml:space="preserve">resolution of the data is each </w:t>
      </w:r>
      <w:r>
        <w:rPr>
          <w:rFonts w:ascii="Times New Roman" w:hAnsi="Times New Roman" w:cs="Times New Roman"/>
          <w:sz w:val="24"/>
        </w:rPr>
        <w:t xml:space="preserve">transit </w:t>
      </w:r>
      <w:r w:rsidRPr="009457DC">
        <w:rPr>
          <w:rFonts w:ascii="Times New Roman" w:hAnsi="Times New Roman" w:cs="Times New Roman"/>
          <w:sz w:val="24"/>
        </w:rPr>
        <w:t>system</w:t>
      </w:r>
      <w:r>
        <w:rPr>
          <w:rFonts w:ascii="Times New Roman" w:hAnsi="Times New Roman" w:cs="Times New Roman"/>
          <w:sz w:val="24"/>
        </w:rPr>
        <w:t xml:space="preserve">. We make our comparison using system level data and </w:t>
      </w:r>
      <w:r w:rsidRPr="009457DC">
        <w:rPr>
          <w:rFonts w:ascii="Times New Roman" w:hAnsi="Times New Roman" w:cs="Times New Roman"/>
          <w:sz w:val="24"/>
        </w:rPr>
        <w:t xml:space="preserve">its corresponding county-equivalent. </w:t>
      </w:r>
      <w:r>
        <w:rPr>
          <w:rFonts w:ascii="Times New Roman" w:hAnsi="Times New Roman" w:cs="Times New Roman"/>
          <w:sz w:val="24"/>
        </w:rPr>
        <w:t xml:space="preserve">This can mask important differences within each system (e.g., route-by-route changes) and across neighborhoods within each community. Again, this calls for a deeper investigation within each system. </w:t>
      </w:r>
    </w:p>
    <w:p w14:paraId="5559907C" w14:textId="77777777" w:rsidR="00500CFC" w:rsidRPr="009457DC" w:rsidRDefault="00500CFC" w:rsidP="001B1223">
      <w:pPr>
        <w:spacing w:line="480" w:lineRule="auto"/>
        <w:ind w:firstLine="720"/>
        <w:jc w:val="both"/>
        <w:rPr>
          <w:rFonts w:ascii="Times New Roman" w:hAnsi="Times New Roman" w:cs="Times New Roman"/>
          <w:sz w:val="24"/>
        </w:rPr>
        <w:pPrChange w:id="554" w:author="Liu, Luyu" w:date="2020-06-02T11:17:00Z">
          <w:pPr>
            <w:spacing w:line="480" w:lineRule="auto"/>
            <w:ind w:firstLine="720"/>
            <w:jc w:val="both"/>
          </w:pPr>
        </w:pPrChange>
      </w:pPr>
      <w:r>
        <w:rPr>
          <w:rFonts w:ascii="Times New Roman" w:hAnsi="Times New Roman" w:cs="Times New Roman"/>
          <w:sz w:val="24"/>
        </w:rPr>
        <w:t xml:space="preserve">Finally, there is a need for attitudinal and behavioral surveys and analysis to confirm some of the patterns suggested in this study about ridership during a pandemic, individuals' perceptions and their reactions. With this more nuanced understanding of individual public transit behavior during a pandemic, we can help design effective public transit systems that meet the needs of vulnerable passengers using transit to perform essential activities, creating transportation systems that are more inclusive and resilient to shocks. </w:t>
      </w:r>
    </w:p>
    <w:p w14:paraId="6808D4FD" w14:textId="77777777" w:rsidR="00500CFC" w:rsidRDefault="00500CFC" w:rsidP="001B1223">
      <w:pPr>
        <w:spacing w:line="480" w:lineRule="auto"/>
        <w:rPr>
          <w:rFonts w:ascii="Times New Roman" w:hAnsi="Times New Roman" w:cs="Times New Roman"/>
          <w:sz w:val="24"/>
        </w:rPr>
        <w:pPrChange w:id="555" w:author="Liu, Luyu" w:date="2020-06-02T11:17:00Z">
          <w:pPr>
            <w:spacing w:line="480" w:lineRule="auto"/>
          </w:pPr>
        </w:pPrChange>
      </w:pPr>
    </w:p>
    <w:p w14:paraId="35DFD5FD" w14:textId="77777777" w:rsidR="00500CFC" w:rsidRDefault="00500CFC" w:rsidP="001B1223">
      <w:pPr>
        <w:spacing w:line="480" w:lineRule="auto"/>
        <w:rPr>
          <w:rFonts w:ascii="Times New Roman" w:hAnsi="Times New Roman" w:cs="Times New Roman"/>
          <w:sz w:val="24"/>
        </w:rPr>
        <w:pPrChange w:id="556" w:author="Liu, Luyu" w:date="2020-06-02T11:17:00Z">
          <w:pPr>
            <w:spacing w:line="480" w:lineRule="auto"/>
          </w:pPr>
        </w:pPrChange>
      </w:pPr>
    </w:p>
    <w:p w14:paraId="672109D9" w14:textId="77777777" w:rsidR="00500CFC" w:rsidRDefault="00500CFC" w:rsidP="001B1223">
      <w:pPr>
        <w:spacing w:line="480" w:lineRule="auto"/>
        <w:rPr>
          <w:rFonts w:ascii="Times New Roman" w:hAnsi="Times New Roman" w:cs="Times New Roman"/>
          <w:sz w:val="24"/>
        </w:rPr>
        <w:pPrChange w:id="557" w:author="Liu, Luyu" w:date="2020-06-02T11:17:00Z">
          <w:pPr>
            <w:spacing w:line="480" w:lineRule="auto"/>
          </w:pPr>
        </w:pPrChange>
      </w:pPr>
    </w:p>
    <w:p w14:paraId="7983B9D9" w14:textId="77777777" w:rsidR="00500CFC" w:rsidRDefault="00500CFC" w:rsidP="001B1223">
      <w:pPr>
        <w:spacing w:line="480" w:lineRule="auto"/>
        <w:rPr>
          <w:rFonts w:ascii="Times New Roman" w:hAnsi="Times New Roman" w:cs="Times New Roman"/>
          <w:sz w:val="24"/>
        </w:rPr>
        <w:pPrChange w:id="558" w:author="Liu, Luyu" w:date="2020-06-02T11:17:00Z">
          <w:pPr>
            <w:spacing w:line="480" w:lineRule="auto"/>
          </w:pPr>
        </w:pPrChange>
      </w:pPr>
    </w:p>
    <w:p w14:paraId="4D7DA8E0" w14:textId="77777777" w:rsidR="00500CFC" w:rsidRDefault="00500CFC" w:rsidP="001B1223">
      <w:pPr>
        <w:spacing w:line="480" w:lineRule="auto"/>
        <w:rPr>
          <w:rFonts w:ascii="Times New Roman" w:hAnsi="Times New Roman" w:cs="Times New Roman"/>
          <w:sz w:val="24"/>
        </w:rPr>
        <w:pPrChange w:id="559" w:author="Liu, Luyu" w:date="2020-06-02T11:17:00Z">
          <w:pPr>
            <w:spacing w:line="480" w:lineRule="auto"/>
          </w:pPr>
        </w:pPrChange>
      </w:pPr>
    </w:p>
    <w:p w14:paraId="68C47AB4" w14:textId="77777777" w:rsidR="00500CFC" w:rsidRPr="009457DC" w:rsidRDefault="00500CFC" w:rsidP="001B1223">
      <w:pPr>
        <w:spacing w:line="480" w:lineRule="auto"/>
        <w:rPr>
          <w:rFonts w:ascii="Times New Roman" w:hAnsi="Times New Roman" w:cs="Times New Roman"/>
          <w:b/>
          <w:sz w:val="24"/>
        </w:rPr>
        <w:pPrChange w:id="560" w:author="Liu, Luyu" w:date="2020-06-02T11:17:00Z">
          <w:pPr>
            <w:spacing w:line="480" w:lineRule="auto"/>
          </w:pPr>
        </w:pPrChange>
      </w:pPr>
      <w:r w:rsidRPr="009457DC">
        <w:rPr>
          <w:rFonts w:ascii="Times New Roman" w:hAnsi="Times New Roman" w:cs="Times New Roman"/>
          <w:b/>
          <w:sz w:val="24"/>
        </w:rPr>
        <w:t>Reference</w:t>
      </w:r>
      <w:r>
        <w:rPr>
          <w:rFonts w:ascii="Times New Roman" w:hAnsi="Times New Roman" w:cs="Times New Roman"/>
          <w:b/>
          <w:sz w:val="24"/>
        </w:rPr>
        <w:t>s</w:t>
      </w:r>
    </w:p>
    <w:p w14:paraId="7C09E8D9" w14:textId="090D656B" w:rsidR="00FE6168" w:rsidRPr="00FE6168" w:rsidRDefault="00500CFC"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1" w:author="Liu, Luyu" w:date="2020-06-02T11:17:00Z">
          <w:pPr>
            <w:widowControl w:val="0"/>
            <w:autoSpaceDE w:val="0"/>
            <w:autoSpaceDN w:val="0"/>
            <w:adjustRightInd w:val="0"/>
            <w:spacing w:line="480" w:lineRule="auto"/>
            <w:ind w:left="640" w:hanging="640"/>
          </w:pPr>
        </w:pPrChange>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E6168" w:rsidRPr="00FE6168">
        <w:rPr>
          <w:rFonts w:ascii="Times New Roman" w:hAnsi="Times New Roman" w:cs="Times New Roman"/>
          <w:noProof/>
          <w:sz w:val="24"/>
          <w:szCs w:val="24"/>
        </w:rPr>
        <w:t xml:space="preserve">1. </w:t>
      </w:r>
      <w:r w:rsidR="00FE6168" w:rsidRPr="00FE6168">
        <w:rPr>
          <w:rFonts w:ascii="Times New Roman" w:hAnsi="Times New Roman" w:cs="Times New Roman"/>
          <w:noProof/>
          <w:sz w:val="24"/>
          <w:szCs w:val="24"/>
        </w:rPr>
        <w:tab/>
        <w:t>Weber H. Air traffic data shows less crowded skies since the coronavirus spread. 2020 [cited 2 Apr 2020]. Available: https://www.fastcompany.com/90485186/its-time-to-cancel-rent</w:t>
      </w:r>
    </w:p>
    <w:p w14:paraId="2336BF06"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2"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 </w:t>
      </w:r>
      <w:r w:rsidRPr="00FE6168">
        <w:rPr>
          <w:rFonts w:ascii="Times New Roman" w:hAnsi="Times New Roman" w:cs="Times New Roman"/>
          <w:noProof/>
          <w:sz w:val="24"/>
          <w:szCs w:val="24"/>
        </w:rPr>
        <w:tab/>
        <w:t xml:space="preserve">Bliss L. When the World Stops Moving. 2020 [cited 20 May 2020]. Available: </w:t>
      </w:r>
      <w:r w:rsidRPr="00FE6168">
        <w:rPr>
          <w:rFonts w:ascii="Times New Roman" w:hAnsi="Times New Roman" w:cs="Times New Roman"/>
          <w:noProof/>
          <w:sz w:val="24"/>
          <w:szCs w:val="24"/>
        </w:rPr>
        <w:lastRenderedPageBreak/>
        <w:t>https://www.citylab.com/transportation/2020/03/coronavirus-impact-public-transit-street-traffic-data-trains/607915/</w:t>
      </w:r>
    </w:p>
    <w:p w14:paraId="064B1C21"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3"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 </w:t>
      </w:r>
      <w:r w:rsidRPr="00FE6168">
        <w:rPr>
          <w:rFonts w:ascii="Times New Roman" w:hAnsi="Times New Roman" w:cs="Times New Roman"/>
          <w:noProof/>
          <w:sz w:val="24"/>
          <w:szCs w:val="24"/>
        </w:rPr>
        <w:tab/>
        <w:t>WMATA. Metro and Covid-19: Steps we’ve taken. 2020 [cited 2 Apr 2020]. Available: https://www.wmata.com/service/status/details/COVID-19.cfm</w:t>
      </w:r>
    </w:p>
    <w:p w14:paraId="0A82D46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4"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4. </w:t>
      </w:r>
      <w:r w:rsidRPr="00FE6168">
        <w:rPr>
          <w:rFonts w:ascii="Times New Roman" w:hAnsi="Times New Roman" w:cs="Times New Roman"/>
          <w:noProof/>
          <w:sz w:val="24"/>
          <w:szCs w:val="24"/>
        </w:rPr>
        <w:tab/>
        <w:t>Christensen K. COVID-19 drives down ridership as El Dorado Transit adapts. 2020 [cited 4 Feb 2020]. Available: https://www.mtdemocrat.com/news/covid-19-drives-down-ridership-as-el-dorado-transit-adapts/</w:t>
      </w:r>
    </w:p>
    <w:p w14:paraId="581AAEDC"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5"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5. </w:t>
      </w:r>
      <w:r w:rsidRPr="00FE6168">
        <w:rPr>
          <w:rFonts w:ascii="Times New Roman" w:hAnsi="Times New Roman" w:cs="Times New Roman"/>
          <w:noProof/>
          <w:sz w:val="24"/>
          <w:szCs w:val="24"/>
        </w:rPr>
        <w:tab/>
        <w:t>Tan S, Fowers A, And DK, Tierney L. Amid the pandemic, public transit is highlighting inequalities in cities. In: Washington Post [Internet]. 2020 [cited 16 May 2020]. Available: https://www.washingtonpost.com/nation/2020/05/15/amid-pandemic-public-transit-is-highlighting-inequalities-cities/?arc404=true</w:t>
      </w:r>
    </w:p>
    <w:p w14:paraId="12B3000C"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6"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6. </w:t>
      </w:r>
      <w:r w:rsidRPr="00FE6168">
        <w:rPr>
          <w:rFonts w:ascii="Times New Roman" w:hAnsi="Times New Roman" w:cs="Times New Roman"/>
          <w:noProof/>
          <w:sz w:val="24"/>
          <w:szCs w:val="24"/>
        </w:rPr>
        <w:tab/>
        <w:t xml:space="preserve">Zhao J, Webb V, Shah P. Customer loyalty differences between captive and choice transit riders. Transp Res Rec. 2014;2415: 80–88. </w:t>
      </w:r>
    </w:p>
    <w:p w14:paraId="781582D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7"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7. </w:t>
      </w:r>
      <w:r w:rsidRPr="00FE6168">
        <w:rPr>
          <w:rFonts w:ascii="Times New Roman" w:hAnsi="Times New Roman" w:cs="Times New Roman"/>
          <w:noProof/>
          <w:sz w:val="24"/>
          <w:szCs w:val="24"/>
        </w:rPr>
        <w:tab/>
        <w:t xml:space="preserve">Zimmerman R. Mass transit infrastructure and urban health. J Urban Heal. 2005;82: 21–32. </w:t>
      </w:r>
    </w:p>
    <w:p w14:paraId="6C49013D"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8"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8. </w:t>
      </w:r>
      <w:r w:rsidRPr="00FE6168">
        <w:rPr>
          <w:rFonts w:ascii="Times New Roman" w:hAnsi="Times New Roman" w:cs="Times New Roman"/>
          <w:noProof/>
          <w:sz w:val="24"/>
          <w:szCs w:val="24"/>
        </w:rPr>
        <w:tab/>
        <w:t>Yellin J. North Americans Turning Away From Public Transit As Direct Result Of COVID-19. 2020 [cited 4 Feb 2020]. Available: https://www.northstarhub.com/posts/north-americans-turning-away-from-public-transit-as-direct-result-of-covid-19</w:t>
      </w:r>
    </w:p>
    <w:p w14:paraId="47C175AC"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69"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9. </w:t>
      </w:r>
      <w:r w:rsidRPr="00FE6168">
        <w:rPr>
          <w:rFonts w:ascii="Times New Roman" w:hAnsi="Times New Roman" w:cs="Times New Roman"/>
          <w:noProof/>
          <w:sz w:val="24"/>
          <w:szCs w:val="24"/>
        </w:rPr>
        <w:tab/>
        <w:t xml:space="preserve">Wang K-Y. How change of public transportation usage reveals fear of the SARS virus in a city. PLoS One. 2014;9. </w:t>
      </w:r>
    </w:p>
    <w:p w14:paraId="63CC32B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0"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lastRenderedPageBreak/>
        <w:t xml:space="preserve">10. </w:t>
      </w:r>
      <w:r w:rsidRPr="00FE6168">
        <w:rPr>
          <w:rFonts w:ascii="Times New Roman" w:hAnsi="Times New Roman" w:cs="Times New Roman"/>
          <w:noProof/>
          <w:sz w:val="24"/>
          <w:szCs w:val="24"/>
        </w:rPr>
        <w:tab/>
        <w:t xml:space="preserve">Kim C, Cheon SH, Choi K, Joh C-H, Lee H-J. Exposure to fear: Changes in travel behavior during MERS outbreak in Seoul. KSCE J Civ Eng. 2017;21: 2888–2895. </w:t>
      </w:r>
    </w:p>
    <w:p w14:paraId="2BC220D2"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1"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11. </w:t>
      </w:r>
      <w:r w:rsidRPr="00FE6168">
        <w:rPr>
          <w:rFonts w:ascii="Times New Roman" w:hAnsi="Times New Roman" w:cs="Times New Roman"/>
          <w:noProof/>
          <w:sz w:val="24"/>
          <w:szCs w:val="24"/>
        </w:rPr>
        <w:tab/>
        <w:t>Transit app. Transit • Bus &amp; Subway Times. 2020 [cited 4 Feb 2020]. Available: https://play.google.com/store/apps/details?id=com.thetransitapp.droid&amp;hl=en_US</w:t>
      </w:r>
    </w:p>
    <w:p w14:paraId="5171F4AD"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2"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12. </w:t>
      </w:r>
      <w:r w:rsidRPr="00FE6168">
        <w:rPr>
          <w:rFonts w:ascii="Times New Roman" w:hAnsi="Times New Roman" w:cs="Times New Roman"/>
          <w:noProof/>
          <w:sz w:val="24"/>
          <w:szCs w:val="24"/>
        </w:rPr>
        <w:tab/>
        <w:t>App Store Preview - Transit • Subway &amp; Bus Times. 2020 [cited 23 May 2020]. Available: https://apps.apple.com/app/apple-store/id498151501</w:t>
      </w:r>
    </w:p>
    <w:p w14:paraId="1BC4694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3"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13. </w:t>
      </w:r>
      <w:r w:rsidRPr="00FE6168">
        <w:rPr>
          <w:rFonts w:ascii="Times New Roman" w:hAnsi="Times New Roman" w:cs="Times New Roman"/>
          <w:noProof/>
          <w:sz w:val="24"/>
          <w:szCs w:val="24"/>
        </w:rPr>
        <w:tab/>
        <w:t>Transit app. How coronavirus is disrupting public transit. 2020. Available: https://transitapp.com/coronavirus#monitor</w:t>
      </w:r>
    </w:p>
    <w:p w14:paraId="59071611"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4"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14. </w:t>
      </w:r>
      <w:r w:rsidRPr="00FE6168">
        <w:rPr>
          <w:rFonts w:ascii="Times New Roman" w:hAnsi="Times New Roman" w:cs="Times New Roman"/>
          <w:noProof/>
          <w:sz w:val="24"/>
          <w:szCs w:val="24"/>
        </w:rPr>
        <w:tab/>
        <w:t>Biocomplexity Institute U of V. COVID-19 Surveillance Dashboard. 2020. Available: https://nssac.bii.virginia.edu/covid-19/dashboard/</w:t>
      </w:r>
    </w:p>
    <w:p w14:paraId="7FE66523"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5"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15. </w:t>
      </w:r>
      <w:r w:rsidRPr="00FE6168">
        <w:rPr>
          <w:rFonts w:ascii="Times New Roman" w:hAnsi="Times New Roman" w:cs="Times New Roman"/>
          <w:noProof/>
          <w:sz w:val="24"/>
          <w:szCs w:val="24"/>
        </w:rPr>
        <w:tab/>
        <w:t>JHU CSSE. 2019 Novel Coronavirus COVID-19 (2019-nCoV) Data Repository by Johns Hopkins CSSE. 2020 [cited 15 May 2020]. Available: https://github.com/CSSEGISandData/COVID-19/</w:t>
      </w:r>
    </w:p>
    <w:p w14:paraId="44C2DD2F"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6"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16. </w:t>
      </w:r>
      <w:r w:rsidRPr="00FE6168">
        <w:rPr>
          <w:rFonts w:ascii="Times New Roman" w:hAnsi="Times New Roman" w:cs="Times New Roman"/>
          <w:noProof/>
          <w:sz w:val="24"/>
          <w:szCs w:val="24"/>
        </w:rPr>
        <w:tab/>
        <w:t>USAFacts. Coronavirus Locations: COVID-19 Map by County and State. 2020 [cited 15 May 2020]. Available: https://usafacts.org/visualizations/coronavirus-covid-19-spread-map/</w:t>
      </w:r>
    </w:p>
    <w:p w14:paraId="02AC3C7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7"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17. </w:t>
      </w:r>
      <w:r w:rsidRPr="00FE6168">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2019 [cited 16 May 2020]. Available: https://www.bls.gov/news.release/flex2.t01.htm</w:t>
      </w:r>
    </w:p>
    <w:p w14:paraId="2497E298"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8"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18. </w:t>
      </w:r>
      <w:r w:rsidRPr="00FE6168">
        <w:rPr>
          <w:rFonts w:ascii="Times New Roman" w:hAnsi="Times New Roman" w:cs="Times New Roman"/>
          <w:noProof/>
          <w:sz w:val="24"/>
          <w:szCs w:val="24"/>
        </w:rPr>
        <w:tab/>
        <w:t xml:space="preserve">Cooke TJ. Geographic access to job opportunities and labor-force participation among </w:t>
      </w:r>
      <w:r w:rsidRPr="00FE6168">
        <w:rPr>
          <w:rFonts w:ascii="Times New Roman" w:hAnsi="Times New Roman" w:cs="Times New Roman"/>
          <w:noProof/>
          <w:sz w:val="24"/>
          <w:szCs w:val="24"/>
        </w:rPr>
        <w:lastRenderedPageBreak/>
        <w:t xml:space="preserve">women and African Americans in the greater Boston metropolitan area. Urban Geogr. 1997;18: 213–227. </w:t>
      </w:r>
    </w:p>
    <w:p w14:paraId="71DC9A63"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79"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19. </w:t>
      </w:r>
      <w:r w:rsidRPr="00FE6168">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 699–728. </w:t>
      </w:r>
    </w:p>
    <w:p w14:paraId="371BCF83"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0"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20. </w:t>
      </w:r>
      <w:r w:rsidRPr="00FE6168">
        <w:rPr>
          <w:rFonts w:ascii="Times New Roman" w:hAnsi="Times New Roman" w:cs="Times New Roman"/>
          <w:noProof/>
          <w:sz w:val="24"/>
          <w:szCs w:val="24"/>
        </w:rPr>
        <w:tab/>
        <w:t xml:space="preserve">Iseki H, Taylor BD. The demographics of public transit subsidies: a case study of Los Angeles. 2010. </w:t>
      </w:r>
    </w:p>
    <w:p w14:paraId="40F49EB2"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1"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21. </w:t>
      </w:r>
      <w:r w:rsidRPr="00FE6168">
        <w:rPr>
          <w:rFonts w:ascii="Times New Roman" w:hAnsi="Times New Roman" w:cs="Times New Roman"/>
          <w:noProof/>
          <w:sz w:val="24"/>
          <w:szCs w:val="24"/>
        </w:rPr>
        <w:tab/>
        <w:t>Centers for Disease Control and Prevention. Coronavirus 2019 (COVID-19) Surveillance. 2020 [cited 21 Apr 2020]. Available: https://www.cdc.gov/nchs/nvss/vsrr/covid19/index.htm</w:t>
      </w:r>
    </w:p>
    <w:p w14:paraId="0378DECC"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2"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22. </w:t>
      </w:r>
      <w:r w:rsidRPr="00FE6168">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4F07DA33"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3"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23. </w:t>
      </w:r>
      <w:r w:rsidRPr="00FE6168">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 2000199. </w:t>
      </w:r>
    </w:p>
    <w:p w14:paraId="7B4AC92A"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4"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24. </w:t>
      </w:r>
      <w:r w:rsidRPr="00FE6168">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7F144D03"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5"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25. </w:t>
      </w:r>
      <w:r w:rsidRPr="00FE6168">
        <w:rPr>
          <w:rFonts w:ascii="Times New Roman" w:hAnsi="Times New Roman" w:cs="Times New Roman"/>
          <w:noProof/>
          <w:sz w:val="24"/>
          <w:szCs w:val="24"/>
        </w:rPr>
        <w:tab/>
        <w:t>Google. Google Trends - COVID19. 2020 [cited 5 Dec 2020]. Available: https://trends.google.com/trends/explore?date=today 3-m&amp;geo=US&amp;q=COVID19</w:t>
      </w:r>
    </w:p>
    <w:p w14:paraId="48DB5690"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6"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lastRenderedPageBreak/>
        <w:t xml:space="preserve">26. </w:t>
      </w:r>
      <w:r w:rsidRPr="00FE6168">
        <w:rPr>
          <w:rFonts w:ascii="Times New Roman" w:hAnsi="Times New Roman" w:cs="Times New Roman"/>
          <w:noProof/>
          <w:sz w:val="24"/>
          <w:szCs w:val="24"/>
        </w:rPr>
        <w:tab/>
        <w:t>Google. Google Trend Compare (COVID19, Coronavirus). 2020 [cited 21 May 2020]. Available: https://trends.google.com/trends/explore?geo=US&amp;q=COVID19,Coronavirus</w:t>
      </w:r>
    </w:p>
    <w:p w14:paraId="2194B080"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7"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27. </w:t>
      </w:r>
      <w:r w:rsidRPr="00FE6168">
        <w:rPr>
          <w:rFonts w:ascii="Times New Roman" w:hAnsi="Times New Roman" w:cs="Times New Roman"/>
          <w:noProof/>
          <w:sz w:val="24"/>
          <w:szCs w:val="24"/>
        </w:rPr>
        <w:tab/>
        <w:t>Transit app. Who’s left riding public transit? Hint: it’s not white people. 2020 [cited 15 May 2020]. Available: https://medium.com/transit-app/whos-left-riding-public-transit-hint-it-s-not-white-people-d43695b3974a</w:t>
      </w:r>
    </w:p>
    <w:p w14:paraId="6043DE56"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8"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28. </w:t>
      </w:r>
      <w:r w:rsidRPr="00FE6168">
        <w:rPr>
          <w:rFonts w:ascii="Times New Roman" w:hAnsi="Times New Roman" w:cs="Times New Roman"/>
          <w:noProof/>
          <w:sz w:val="24"/>
          <w:szCs w:val="24"/>
        </w:rPr>
        <w:tab/>
        <w:t>Transit app. Who’s Onboard? Surveying Transit Riders During the Coronavirus Pandemic. 2020 [cited 15 May 2020]. Available: https://www.youtube.com/watch?v=qkT9XQtd1o4</w:t>
      </w:r>
    </w:p>
    <w:p w14:paraId="26B58028"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89"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29. </w:t>
      </w:r>
      <w:r w:rsidRPr="00FE6168">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1C023C20"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0"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30. </w:t>
      </w:r>
      <w:r w:rsidRPr="00FE6168">
        <w:rPr>
          <w:rFonts w:ascii="Times New Roman" w:hAnsi="Times New Roman" w:cs="Times New Roman"/>
          <w:noProof/>
          <w:sz w:val="24"/>
          <w:szCs w:val="24"/>
        </w:rPr>
        <w:tab/>
        <w:t xml:space="preserve">Cheng H-Y, Jian S-W, Liu D-P, Ng T-C, Huang W-T, Lin H-H. High transmissibility of COVID-19 near symptom onset. medRxiv. 2020. </w:t>
      </w:r>
    </w:p>
    <w:p w14:paraId="1CC956F1"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1"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31. </w:t>
      </w:r>
      <w:r w:rsidRPr="00FE6168">
        <w:rPr>
          <w:rFonts w:ascii="Times New Roman" w:hAnsi="Times New Roman" w:cs="Times New Roman"/>
          <w:noProof/>
          <w:sz w:val="24"/>
          <w:szCs w:val="24"/>
        </w:rPr>
        <w:tab/>
        <w:t xml:space="preserve">Pan X, Chen D, Xia Y, Wu X, Li T, Ou X, et al. Asymptomatic cases in a family cluster with SARS-CoV-2 infection. Lancet Infect Dis. 2020;20: 410–411. </w:t>
      </w:r>
    </w:p>
    <w:p w14:paraId="731921AE"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2"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32. </w:t>
      </w:r>
      <w:r w:rsidRPr="00FE6168">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262E110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3"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33. </w:t>
      </w:r>
      <w:r w:rsidRPr="00FE6168">
        <w:rPr>
          <w:rFonts w:ascii="Times New Roman" w:hAnsi="Times New Roman" w:cs="Times New Roman"/>
          <w:noProof/>
          <w:sz w:val="24"/>
          <w:szCs w:val="24"/>
        </w:rPr>
        <w:tab/>
        <w:t>Achenbach J, Mettler K, Sun LH, Guarino B. Coronavirus may have spread undetected for weeks in Washington state, which reported first two deaths in U.S. In: Washington Post [Internet]. 2020 [cited 4 Mar 2020]. Available: https://www.washingtonpost.com/health/coronavirus-may-have-spread-undetected-for-</w:t>
      </w:r>
      <w:r w:rsidRPr="00FE6168">
        <w:rPr>
          <w:rFonts w:ascii="Times New Roman" w:hAnsi="Times New Roman" w:cs="Times New Roman"/>
          <w:noProof/>
          <w:sz w:val="24"/>
          <w:szCs w:val="24"/>
        </w:rPr>
        <w:lastRenderedPageBreak/>
        <w:t>weeks-in-washington-state/2020/03/01/0f292336-5bcc-11ea-9055-5fa12981bbbf_story.html</w:t>
      </w:r>
    </w:p>
    <w:p w14:paraId="504F8338"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4"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34. </w:t>
      </w:r>
      <w:r w:rsidRPr="00FE6168">
        <w:rPr>
          <w:rFonts w:ascii="Times New Roman" w:hAnsi="Times New Roman" w:cs="Times New Roman"/>
          <w:noProof/>
          <w:sz w:val="24"/>
          <w:szCs w:val="24"/>
        </w:rPr>
        <w:tab/>
        <w:t>Popovich N. How U.S. Coronavirus Diagnoses Are Lagging Behind the Outbreak. 2020 [cited 4 Mar 2020]. Available: https://www.nytimes.com/interactive/2020/04/01/us/coronavirus-covid-19-symptoms-data.html</w:t>
      </w:r>
    </w:p>
    <w:p w14:paraId="1569E119"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5"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35. </w:t>
      </w:r>
      <w:r w:rsidRPr="00FE6168">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 59–66. </w:t>
      </w:r>
    </w:p>
    <w:p w14:paraId="19ED4930"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6"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36. </w:t>
      </w:r>
      <w:r w:rsidRPr="00FE6168">
        <w:rPr>
          <w:rFonts w:ascii="Times New Roman" w:hAnsi="Times New Roman" w:cs="Times New Roman"/>
          <w:noProof/>
          <w:sz w:val="24"/>
          <w:szCs w:val="24"/>
        </w:rPr>
        <w:tab/>
        <w:t>U.S. Bureau of Labor Statistics. Labor force characteristics by race and ethnicity, 2018. 2018 [cited 27 Apr 2020]. Available: https://www.bls.gov/opub/reports/race-and-ethnicity/2018/home.htm</w:t>
      </w:r>
    </w:p>
    <w:p w14:paraId="3F1D666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7"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37. </w:t>
      </w:r>
      <w:r w:rsidRPr="00FE6168">
        <w:rPr>
          <w:rFonts w:ascii="Times New Roman" w:hAnsi="Times New Roman" w:cs="Times New Roman"/>
          <w:noProof/>
          <w:sz w:val="24"/>
          <w:szCs w:val="24"/>
        </w:rPr>
        <w:tab/>
        <w:t xml:space="preserve">Pathak R, Wyczalkowski CK, Huang X. Public transit access and the changing spatial distribution of poverty. Reg Sci Urban Econ. 2017;66: 198–212. </w:t>
      </w:r>
    </w:p>
    <w:p w14:paraId="65EDEDC2"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8"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38. </w:t>
      </w:r>
      <w:r w:rsidRPr="00FE6168">
        <w:rPr>
          <w:rFonts w:ascii="Times New Roman" w:hAnsi="Times New Roman" w:cs="Times New Roman"/>
          <w:noProof/>
          <w:sz w:val="24"/>
          <w:szCs w:val="24"/>
        </w:rPr>
        <w:tab/>
        <w:t xml:space="preserve">Giuliano G. Low income, public transit, and mobility. Transp Res Rec. 2005;1927: 63–70. </w:t>
      </w:r>
    </w:p>
    <w:p w14:paraId="73C706BD"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599"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39. </w:t>
      </w:r>
      <w:r w:rsidRPr="00FE6168">
        <w:rPr>
          <w:rFonts w:ascii="Times New Roman" w:hAnsi="Times New Roman" w:cs="Times New Roman"/>
          <w:noProof/>
          <w:sz w:val="24"/>
          <w:szCs w:val="24"/>
        </w:rPr>
        <w:tab/>
        <w:t>McLauphlin EC. CDC official warns Americans it’s not a question of if coronavirus will spread, but when. 2020 [cited 4 Feb 2020]. Available: https://www.cnn.com/2020/02/25/health/coronavirus-us-american-cases/index.html</w:t>
      </w:r>
    </w:p>
    <w:p w14:paraId="355A63A4"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szCs w:val="24"/>
        </w:rPr>
        <w:pPrChange w:id="600"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40. </w:t>
      </w:r>
      <w:r w:rsidRPr="00FE6168">
        <w:rPr>
          <w:rFonts w:ascii="Times New Roman" w:hAnsi="Times New Roman" w:cs="Times New Roman"/>
          <w:noProof/>
          <w:sz w:val="24"/>
          <w:szCs w:val="24"/>
        </w:rPr>
        <w:tab/>
        <w:t xml:space="preserve">Glanz J, Carey B, Holder J, Watkins D, Valentino-DeVries J, Rojas R, et al. Where America Didn’t Stay Home Even as the Virus Spread. In: The New York Times [Internet]. 2020 [cited 4 Apr 2020]. Available: </w:t>
      </w:r>
      <w:r w:rsidRPr="00FE6168">
        <w:rPr>
          <w:rFonts w:ascii="Times New Roman" w:hAnsi="Times New Roman" w:cs="Times New Roman"/>
          <w:noProof/>
          <w:sz w:val="24"/>
          <w:szCs w:val="24"/>
        </w:rPr>
        <w:lastRenderedPageBreak/>
        <w:t>https://www.nytimes.com/interactive/2020/04/02/us/coronavirus-social-distancing.html?referringSource=articleShare</w:t>
      </w:r>
    </w:p>
    <w:p w14:paraId="67AD6278" w14:textId="77777777" w:rsidR="00FE6168" w:rsidRPr="00FE6168" w:rsidRDefault="00FE6168" w:rsidP="001B1223">
      <w:pPr>
        <w:widowControl w:val="0"/>
        <w:autoSpaceDE w:val="0"/>
        <w:autoSpaceDN w:val="0"/>
        <w:adjustRightInd w:val="0"/>
        <w:spacing w:line="480" w:lineRule="auto"/>
        <w:ind w:left="640" w:hanging="640"/>
        <w:rPr>
          <w:rFonts w:ascii="Times New Roman" w:hAnsi="Times New Roman" w:cs="Times New Roman"/>
          <w:noProof/>
          <w:sz w:val="24"/>
        </w:rPr>
        <w:pPrChange w:id="601" w:author="Liu, Luyu" w:date="2020-06-02T11:17: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41. </w:t>
      </w:r>
      <w:r w:rsidRPr="00FE6168">
        <w:rPr>
          <w:rFonts w:ascii="Times New Roman" w:hAnsi="Times New Roman" w:cs="Times New Roman"/>
          <w:noProof/>
          <w:sz w:val="24"/>
          <w:szCs w:val="24"/>
        </w:rPr>
        <w:tab/>
        <w:t>Evans E. City, county leaders declare local state of disaster due to coronavirus concerns. 2020 [cited 4 Apr 2020]. Available: https://www.fox7austin.com/news/city-county-leaders-declare-local-state-of-disaster-due-to-coronavirus-concerns</w:t>
      </w:r>
    </w:p>
    <w:p w14:paraId="258DF0FD" w14:textId="77777777" w:rsidR="00500CFC" w:rsidRPr="001D4745" w:rsidRDefault="00500CFC" w:rsidP="001B1223">
      <w:pPr>
        <w:spacing w:line="480" w:lineRule="auto"/>
        <w:rPr>
          <w:rFonts w:ascii="Times New Roman" w:hAnsi="Times New Roman" w:cs="Times New Roman"/>
          <w:sz w:val="24"/>
        </w:rPr>
        <w:pPrChange w:id="602" w:author="Liu, Luyu" w:date="2020-06-02T11:17:00Z">
          <w:pPr>
            <w:spacing w:line="480" w:lineRule="auto"/>
          </w:pPr>
        </w:pPrChange>
      </w:pPr>
      <w:r>
        <w:rPr>
          <w:rFonts w:ascii="Times New Roman" w:hAnsi="Times New Roman" w:cs="Times New Roman"/>
          <w:sz w:val="24"/>
        </w:rPr>
        <w:fldChar w:fldCharType="end"/>
      </w:r>
    </w:p>
    <w:p w14:paraId="5162E224" w14:textId="77777777" w:rsidR="00500CFC" w:rsidRDefault="00500CFC" w:rsidP="001B1223">
      <w:pPr>
        <w:spacing w:line="480" w:lineRule="auto"/>
        <w:pPrChange w:id="603" w:author="Liu, Luyu" w:date="2020-06-02T11:17:00Z">
          <w:pPr>
            <w:spacing w:line="480" w:lineRule="auto"/>
          </w:pPr>
        </w:pPrChange>
      </w:pPr>
    </w:p>
    <w:p w14:paraId="69D6BC2A" w14:textId="77777777" w:rsidR="00B75253" w:rsidRPr="00500CFC" w:rsidRDefault="00B75253" w:rsidP="001B1223">
      <w:pPr>
        <w:spacing w:line="480" w:lineRule="auto"/>
        <w:pPrChange w:id="604" w:author="Liu, Luyu" w:date="2020-06-02T11:17:00Z">
          <w:pPr/>
        </w:pPrChange>
      </w:pPr>
    </w:p>
    <w:sectPr w:rsidR="00B75253" w:rsidRPr="00500CFC" w:rsidSect="00497A43">
      <w:footerReference w:type="default" r:id="rId2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onathan Scheff" w:date="2020-05-29T06:49:00Z" w:initials="JS">
    <w:p w14:paraId="4763E205" w14:textId="77777777" w:rsidR="00497A43" w:rsidRDefault="00497A43" w:rsidP="00500CFC">
      <w:pPr>
        <w:pStyle w:val="CommentText"/>
      </w:pPr>
      <w:r>
        <w:rPr>
          <w:rStyle w:val="CommentReference"/>
        </w:rPr>
        <w:annotationRef/>
      </w:r>
      <w:r>
        <w:t>“</w:t>
      </w:r>
      <w:proofErr w:type="gramStart"/>
      <w:r>
        <w:t>decline</w:t>
      </w:r>
      <w:proofErr w:type="gramEnd"/>
      <w:r>
        <w:t>”, I think</w:t>
      </w:r>
    </w:p>
  </w:comment>
  <w:comment w:id="1" w:author="Jonathan Scheff" w:date="2020-05-29T06:51:00Z" w:initials="JS">
    <w:p w14:paraId="5DE2AF62" w14:textId="77777777" w:rsidR="00497A43" w:rsidRDefault="00497A43" w:rsidP="00500CFC">
      <w:pPr>
        <w:pStyle w:val="CommentText"/>
      </w:pPr>
      <w:r>
        <w:rPr>
          <w:rStyle w:val="CommentReference"/>
        </w:rPr>
        <w:annotationRef/>
      </w:r>
    </w:p>
  </w:comment>
  <w:comment w:id="2" w:author="Jonathan Scheff" w:date="2020-05-29T06:53:00Z" w:initials="JS">
    <w:p w14:paraId="5C6F2D13" w14:textId="77777777" w:rsidR="00497A43" w:rsidRDefault="00497A43" w:rsidP="00500CFC">
      <w:pPr>
        <w:pStyle w:val="CommentText"/>
      </w:pPr>
      <w:r>
        <w:rPr>
          <w:rStyle w:val="CommentReference"/>
        </w:rPr>
        <w:annotationRef/>
      </w:r>
      <w:r>
        <w:t>I think you mean “more” or “a greater number of”</w:t>
      </w:r>
    </w:p>
    <w:p w14:paraId="30211003" w14:textId="77777777" w:rsidR="00497A43" w:rsidRDefault="00497A43" w:rsidP="00500CFC">
      <w:pPr>
        <w:pStyle w:val="CommentText"/>
      </w:pPr>
    </w:p>
    <w:p w14:paraId="7F702252" w14:textId="77777777" w:rsidR="00497A43" w:rsidRDefault="00497A43" w:rsidP="00500CFC">
      <w:pPr>
        <w:pStyle w:val="CommentText"/>
      </w:pPr>
      <w:r>
        <w:t>This is an interesting DV, by the way!</w:t>
      </w:r>
    </w:p>
  </w:comment>
  <w:comment w:id="3" w:author="Jonathan Scheff" w:date="2020-06-01T11:34:00Z" w:initials="JS">
    <w:p w14:paraId="0BE19ED3" w14:textId="77777777" w:rsidR="00497A43" w:rsidRDefault="00497A43" w:rsidP="00500CFC">
      <w:pPr>
        <w:pStyle w:val="CommentText"/>
      </w:pPr>
      <w:r>
        <w:rPr>
          <w:rStyle w:val="CommentReference"/>
        </w:rPr>
        <w:annotationRef/>
      </w:r>
      <w:r>
        <w:t>The hyphens are to make it a compound, as when you use it as an adjective in “stay-at-home policy”, but here it’s not a compound.</w:t>
      </w:r>
    </w:p>
  </w:comment>
  <w:comment w:id="4" w:author="Jonathan Scheff" w:date="2020-06-01T11:36:00Z" w:initials="JS">
    <w:p w14:paraId="6996C204" w14:textId="77777777" w:rsidR="00497A43" w:rsidRDefault="00497A43" w:rsidP="00500CFC">
      <w:pPr>
        <w:pStyle w:val="CommentText"/>
      </w:pPr>
      <w:r>
        <w:rPr>
          <w:rStyle w:val="CommentReference"/>
        </w:rPr>
        <w:annotationRef/>
      </w:r>
      <w:r>
        <w:t>Unless a publication specifically requests it, the modern standard is for one space after a period. Spacing has varied in this document: would be worthwhile to do a find and replace for “. “ (</w:t>
      </w:r>
      <w:proofErr w:type="gramStart"/>
      <w:r>
        <w:t>two</w:t>
      </w:r>
      <w:proofErr w:type="gramEnd"/>
      <w:r>
        <w:t xml:space="preserve"> spaces) and “. “ (</w:t>
      </w:r>
      <w:proofErr w:type="gramStart"/>
      <w:r>
        <w:t>three</w:t>
      </w:r>
      <w:proofErr w:type="gramEnd"/>
      <w:r>
        <w:t xml:space="preserve"> spaces) to be replaced with “. “ (</w:t>
      </w:r>
      <w:proofErr w:type="gramStart"/>
      <w:r>
        <w:t>one</w:t>
      </w:r>
      <w:proofErr w:type="gramEnd"/>
      <w:r>
        <w:t xml:space="preserve"> space).</w:t>
      </w:r>
    </w:p>
  </w:comment>
  <w:comment w:id="5" w:author="Liu, Luyu" w:date="2020-06-01T15:38:00Z" w:initials="LL">
    <w:p w14:paraId="579E0A97" w14:textId="77777777" w:rsidR="00497A43" w:rsidRDefault="00497A43" w:rsidP="00500CFC">
      <w:pPr>
        <w:pStyle w:val="CommentText"/>
      </w:pPr>
      <w:r>
        <w:rPr>
          <w:rStyle w:val="CommentReference"/>
        </w:rPr>
        <w:annotationRef/>
      </w:r>
      <w:r>
        <w:t>Fixed.</w:t>
      </w:r>
    </w:p>
  </w:comment>
  <w:comment w:id="6" w:author="Miller, Harvey J." w:date="2020-05-19T13:45:00Z" w:initials="MHJ">
    <w:p w14:paraId="65091559" w14:textId="77777777" w:rsidR="00497A43" w:rsidRDefault="00497A43" w:rsidP="00500CFC">
      <w:pPr>
        <w:pStyle w:val="CommentText"/>
      </w:pPr>
      <w:r>
        <w:rPr>
          <w:rStyle w:val="CommentReference"/>
        </w:rPr>
        <w:annotationRef/>
      </w:r>
      <w:r>
        <w:t>Yes, coronavirus specifically</w:t>
      </w:r>
    </w:p>
  </w:comment>
  <w:comment w:id="7" w:author="Miller, Harvey J." w:date="2020-05-19T15:38:00Z" w:initials="MHJ">
    <w:p w14:paraId="2884F703" w14:textId="77777777" w:rsidR="00497A43" w:rsidRDefault="00497A43" w:rsidP="00500CFC">
      <w:pPr>
        <w:pStyle w:val="CommentText"/>
      </w:pPr>
      <w:r>
        <w:rPr>
          <w:rStyle w:val="CommentReference"/>
        </w:rPr>
        <w:annotationRef/>
      </w:r>
      <w:r>
        <w:t xml:space="preserve">I don't understand – 1200 ridership per day *and* 50% </w:t>
      </w:r>
    </w:p>
  </w:comment>
  <w:comment w:id="8" w:author="Liu, Luyu" w:date="2020-05-20T21:55:00Z" w:initials="LL">
    <w:p w14:paraId="1004F55A" w14:textId="77777777" w:rsidR="00497A43" w:rsidRDefault="00497A43" w:rsidP="00500CFC">
      <w:pPr>
        <w:pStyle w:val="CommentText"/>
      </w:pPr>
      <w:r>
        <w:rPr>
          <w:rStyle w:val="CommentReference"/>
        </w:rPr>
        <w:annotationRef/>
      </w:r>
      <w:r>
        <w:t>Clear?</w:t>
      </w:r>
    </w:p>
  </w:comment>
  <w:comment w:id="9" w:author="Miller, Harvey J." w:date="2020-05-26T14:51:00Z" w:initials="MHJ">
    <w:p w14:paraId="29452735" w14:textId="77777777" w:rsidR="00497A43" w:rsidRDefault="00497A43" w:rsidP="00500CFC">
      <w:pPr>
        <w:pStyle w:val="CommentText"/>
      </w:pPr>
      <w:r>
        <w:rPr>
          <w:rStyle w:val="CommentReference"/>
        </w:rPr>
        <w:annotationRef/>
      </w:r>
      <w:r>
        <w:t>How is my change?</w:t>
      </w:r>
    </w:p>
  </w:comment>
  <w:comment w:id="10" w:author="Liu, Luyu" w:date="2020-05-27T14:17:00Z" w:initials="LL">
    <w:p w14:paraId="5CFDE7DB" w14:textId="77777777" w:rsidR="00497A43" w:rsidRDefault="00497A43" w:rsidP="00500CFC">
      <w:pPr>
        <w:pStyle w:val="CommentText"/>
      </w:pPr>
      <w:r>
        <w:rPr>
          <w:rStyle w:val="CommentReference"/>
        </w:rPr>
        <w:annotationRef/>
      </w:r>
      <w:r>
        <w:t>Good!</w:t>
      </w:r>
    </w:p>
  </w:comment>
  <w:comment w:id="11" w:author="Jonathan Scheff" w:date="2020-06-01T11:42:00Z" w:initials="JS">
    <w:p w14:paraId="13B4A0F7" w14:textId="77777777" w:rsidR="00497A43" w:rsidRDefault="00497A43" w:rsidP="00500CFC">
      <w:pPr>
        <w:pStyle w:val="CommentText"/>
      </w:pPr>
      <w:r>
        <w:rPr>
          <w:rStyle w:val="CommentReference"/>
        </w:rPr>
        <w:annotationRef/>
      </w:r>
      <w:r>
        <w:t>Sorry, I know you two commented about this already, but it doesn’t seem clear to me. “</w:t>
      </w:r>
      <w:proofErr w:type="gramStart"/>
      <w:r>
        <w:t>loss</w:t>
      </w:r>
      <w:proofErr w:type="gramEnd"/>
      <w:r>
        <w:t xml:space="preserve"> of 1200 ridership” – what does that mean? And “continued loss of almost 50% of daily ridership during the peak” – it’s not clear if it’s dropping by 50% every day, compared to the previous day, or if it’s happening only during peak … if you send me the numbers, I can help rephrase!</w:t>
      </w:r>
    </w:p>
  </w:comment>
  <w:comment w:id="12" w:author="Liu, Luyu" w:date="2020-06-01T13:53:00Z" w:initials="LL">
    <w:p w14:paraId="138FE67F" w14:textId="77777777" w:rsidR="00497A43" w:rsidRDefault="00497A43" w:rsidP="00500CFC">
      <w:pPr>
        <w:pStyle w:val="CommentText"/>
      </w:pPr>
      <w:r>
        <w:rPr>
          <w:rStyle w:val="CommentReference"/>
        </w:rPr>
        <w:annotationRef/>
      </w:r>
      <w:r>
        <w:t>I will just delete the 1200 ridership part, since I think the original paper itself is kind of ambiguous.</w:t>
      </w:r>
    </w:p>
  </w:comment>
  <w:comment w:id="13" w:author="Jonathan Scheff" w:date="2020-06-01T11:46:00Z" w:initials="JS">
    <w:p w14:paraId="128A438C" w14:textId="77777777" w:rsidR="00497A43" w:rsidRDefault="00497A43" w:rsidP="00500CFC">
      <w:pPr>
        <w:pStyle w:val="CommentText"/>
      </w:pPr>
      <w:r>
        <w:rPr>
          <w:rStyle w:val="CommentReference"/>
        </w:rPr>
        <w:annotationRef/>
      </w:r>
      <w:r>
        <w:t>I think this example needs a clear take-away. “</w:t>
      </w:r>
      <w:proofErr w:type="gramStart"/>
      <w:r>
        <w:t>there</w:t>
      </w:r>
      <w:proofErr w:type="gramEnd"/>
      <w:r>
        <w:t xml:space="preserve"> were social differences in the ability for people … land value” doesn’t actually say what the differences were. I think you mean that neighborhoods with higher land value were more able to change their daily routine and avoid public transit? </w:t>
      </w:r>
    </w:p>
  </w:comment>
  <w:comment w:id="14" w:author="Liu, Luyu" w:date="2020-06-01T13:54:00Z" w:initials="LL">
    <w:p w14:paraId="5D4E082E" w14:textId="77777777" w:rsidR="00497A43" w:rsidRDefault="00497A43" w:rsidP="00500CFC">
      <w:pPr>
        <w:pStyle w:val="CommentText"/>
      </w:pPr>
      <w:r>
        <w:rPr>
          <w:rStyle w:val="CommentReference"/>
        </w:rPr>
        <w:annotationRef/>
      </w:r>
      <w:r>
        <w:t>I rephrased the sentences. Yes, but land value is not the focus of the paper. The paper was more focusing on life fixity, which is measured by land value.</w:t>
      </w:r>
    </w:p>
  </w:comment>
  <w:comment w:id="15" w:author="Liu, Luyu" w:date="2020-05-27T14:52:00Z" w:initials="LL">
    <w:p w14:paraId="159CC101" w14:textId="77777777" w:rsidR="00497A43" w:rsidRDefault="00497A43" w:rsidP="00500CFC">
      <w:pPr>
        <w:pStyle w:val="CommentText"/>
      </w:pPr>
      <w:r>
        <w:rPr>
          <w:rStyle w:val="CommentReference"/>
        </w:rPr>
        <w:annotationRef/>
      </w:r>
      <w:r>
        <w:t xml:space="preserve">I still feel </w:t>
      </w:r>
      <w:r w:rsidRPr="00626239">
        <w:t>reluctant</w:t>
      </w:r>
      <w:r>
        <w:t xml:space="preserve"> to call COVID-19 an opportunity. </w:t>
      </w:r>
    </w:p>
  </w:comment>
  <w:comment w:id="16" w:author="Liu, Luyu" w:date="2020-05-27T23:53:00Z" w:initials="LL">
    <w:p w14:paraId="39A4F33E" w14:textId="77777777" w:rsidR="00497A43" w:rsidRDefault="00497A43" w:rsidP="00500CFC">
      <w:pPr>
        <w:pStyle w:val="CommentText"/>
      </w:pPr>
      <w:r>
        <w:rPr>
          <w:rStyle w:val="CommentReference"/>
        </w:rPr>
        <w:annotationRef/>
      </w:r>
      <w:r>
        <w:t>Even with these adjective.</w:t>
      </w:r>
    </w:p>
  </w:comment>
  <w:comment w:id="17" w:author="Miller, Harvey J." w:date="2020-06-01T09:34:00Z" w:initials="MHJ">
    <w:p w14:paraId="08146DFD" w14:textId="77777777" w:rsidR="00497A43" w:rsidRDefault="00497A43" w:rsidP="00500CFC">
      <w:pPr>
        <w:pStyle w:val="CommentText"/>
      </w:pPr>
      <w:r>
        <w:rPr>
          <w:rStyle w:val="CommentReference"/>
        </w:rPr>
        <w:annotationRef/>
      </w:r>
      <w:r>
        <w:t>I get it. How's this?</w:t>
      </w:r>
    </w:p>
  </w:comment>
  <w:comment w:id="18" w:author="Liu, Luyu" w:date="2020-06-01T14:09:00Z" w:initials="LL">
    <w:p w14:paraId="12CC3BEF" w14:textId="77777777" w:rsidR="00497A43" w:rsidRDefault="00497A43" w:rsidP="00500CFC">
      <w:pPr>
        <w:pStyle w:val="CommentText"/>
      </w:pPr>
      <w:r>
        <w:rPr>
          <w:rStyle w:val="CommentReference"/>
        </w:rPr>
        <w:annotationRef/>
      </w:r>
      <w:r>
        <w:t>Better</w:t>
      </w:r>
    </w:p>
  </w:comment>
  <w:comment w:id="20" w:author="Jonathan Scheff" w:date="2020-05-29T07:16:00Z" w:initials="JS">
    <w:p w14:paraId="4023FC11" w14:textId="77777777" w:rsidR="00497A43" w:rsidRDefault="00497A43" w:rsidP="00500CFC">
      <w:pPr>
        <w:pStyle w:val="CommentText"/>
      </w:pPr>
      <w:r>
        <w:rPr>
          <w:rStyle w:val="CommentReference"/>
        </w:rPr>
        <w:annotationRef/>
      </w:r>
      <w:r>
        <w:t>The T-test is fine, but not particularly informative here. The SD is more helpful, or you could calculate the RMSE.</w:t>
      </w:r>
    </w:p>
  </w:comment>
  <w:comment w:id="21" w:author="Jonathan Scheff" w:date="2020-05-29T07:18:00Z" w:initials="JS">
    <w:p w14:paraId="3F89F384" w14:textId="77777777" w:rsidR="00497A43" w:rsidRDefault="00497A43" w:rsidP="00500CFC">
      <w:pPr>
        <w:pStyle w:val="CommentText"/>
      </w:pPr>
      <w:r>
        <w:rPr>
          <w:rStyle w:val="CommentReference"/>
        </w:rPr>
        <w:annotationRef/>
      </w:r>
      <w:r>
        <w:t>The broad distribution of the difference scores comes from both sides: Transit’s data are an approximation, and so are the agencies’: the method of counting varies greatly from agency to agency (APC data, which itself is very variable, especially during COVID where rear-door boarding or other policies may affect the counts; estimates built off of turnstile counts; etc.). It might be worth noting this to give a frame of reference as to what kind of precision is possible. This is particularly true for agencies’ daily counts, which the agencies have told me can only be used as rough approximations and definitely not “true” values.</w:t>
      </w:r>
    </w:p>
    <w:p w14:paraId="2A4FD28A" w14:textId="77777777" w:rsidR="00497A43" w:rsidRDefault="00497A43" w:rsidP="00500CFC">
      <w:pPr>
        <w:pStyle w:val="CommentText"/>
      </w:pPr>
    </w:p>
    <w:p w14:paraId="534CCBD4" w14:textId="77777777" w:rsidR="00497A43" w:rsidRDefault="00497A43" w:rsidP="00500CFC">
      <w:pPr>
        <w:pStyle w:val="CommentText"/>
      </w:pPr>
      <w:r>
        <w:t>I made a suggestion for the wording, but obviously if that doesn’t work, change it back!</w:t>
      </w:r>
    </w:p>
  </w:comment>
  <w:comment w:id="22" w:author="Liu, Luyu" w:date="2020-05-30T16:30:00Z" w:initials="LL">
    <w:p w14:paraId="443459BC" w14:textId="77777777" w:rsidR="00497A43" w:rsidRDefault="00497A43" w:rsidP="00500CFC">
      <w:pPr>
        <w:pStyle w:val="CommentText"/>
      </w:pPr>
      <w:r>
        <w:rPr>
          <w:rStyle w:val="CommentReference"/>
        </w:rPr>
        <w:annotationRef/>
      </w:r>
      <w:r>
        <w:t>I think this is a very valuable complement. I will definitely keep it.</w:t>
      </w:r>
    </w:p>
  </w:comment>
  <w:comment w:id="23" w:author="Miller, Harvey J." w:date="2020-06-01T09:35:00Z" w:initials="MHJ">
    <w:p w14:paraId="27635358" w14:textId="77777777" w:rsidR="00497A43" w:rsidRDefault="00497A43" w:rsidP="00500CFC">
      <w:pPr>
        <w:pStyle w:val="CommentText"/>
      </w:pPr>
      <w:r>
        <w:rPr>
          <w:rStyle w:val="CommentReference"/>
        </w:rPr>
        <w:annotationRef/>
      </w:r>
      <w:r>
        <w:t>Agree.</w:t>
      </w:r>
    </w:p>
  </w:comment>
  <w:comment w:id="19" w:author="Miller, Harvey J." w:date="2020-05-26T15:02:00Z" w:initials="MHJ">
    <w:p w14:paraId="28812CD7" w14:textId="77777777" w:rsidR="00497A43" w:rsidRDefault="00497A43" w:rsidP="00500CFC">
      <w:pPr>
        <w:pStyle w:val="CommentText"/>
      </w:pPr>
      <w:r>
        <w:rPr>
          <w:rStyle w:val="CommentReference"/>
        </w:rPr>
        <w:annotationRef/>
      </w:r>
      <w:r w:rsidRPr="003E0E31">
        <w:rPr>
          <w:b/>
        </w:rPr>
        <w:t>Jonathan –</w:t>
      </w:r>
      <w:r>
        <w:t xml:space="preserve"> anything you can add here?</w:t>
      </w:r>
    </w:p>
  </w:comment>
  <w:comment w:id="25" w:author="Liu, Luyu" w:date="2020-05-28T00:35:00Z" w:initials="LL">
    <w:p w14:paraId="7EA1EDB9" w14:textId="77777777" w:rsidR="00497A43" w:rsidRDefault="00497A43" w:rsidP="00500CFC">
      <w:pPr>
        <w:pStyle w:val="CommentText"/>
      </w:pPr>
      <w:r>
        <w:rPr>
          <w:rStyle w:val="CommentReference"/>
        </w:rPr>
        <w:annotationRef/>
      </w:r>
      <w:r>
        <w:t>Jonathan – I guess you may want to add or comment on this part.</w:t>
      </w:r>
    </w:p>
  </w:comment>
  <w:comment w:id="30" w:author="Miller, Harvey J." w:date="2020-05-20T11:38:00Z" w:initials="MHJ">
    <w:p w14:paraId="2529C633" w14:textId="77777777" w:rsidR="00497A43" w:rsidRDefault="00497A43" w:rsidP="00500CFC">
      <w:pPr>
        <w:pStyle w:val="CommentText"/>
      </w:pPr>
      <w:r>
        <w:rPr>
          <w:rStyle w:val="CommentReference"/>
        </w:rPr>
        <w:annotationRef/>
      </w:r>
      <w:r>
        <w:t>Is this a better way of saying this? Not sure.</w:t>
      </w:r>
    </w:p>
  </w:comment>
  <w:comment w:id="31" w:author="Liu, Luyu" w:date="2020-05-21T17:32:00Z" w:initials="LL">
    <w:p w14:paraId="4EA54CE5" w14:textId="77777777" w:rsidR="00497A43" w:rsidRDefault="00497A43" w:rsidP="00500CFC">
      <w:pPr>
        <w:pStyle w:val="CommentText"/>
      </w:pPr>
      <w:r>
        <w:rPr>
          <w:rStyle w:val="CommentReference"/>
        </w:rPr>
        <w:annotationRef/>
      </w:r>
      <w:r>
        <w:t>Better?</w:t>
      </w:r>
    </w:p>
  </w:comment>
  <w:comment w:id="29" w:author="Jonathan Scheff" w:date="2020-06-01T11:56:00Z" w:initials="JS">
    <w:p w14:paraId="3683DA23" w14:textId="77777777" w:rsidR="00497A43" w:rsidRDefault="00497A43" w:rsidP="00500CFC">
      <w:pPr>
        <w:pStyle w:val="CommentText"/>
      </w:pPr>
      <w:r>
        <w:rPr>
          <w:rStyle w:val="CommentReference"/>
        </w:rPr>
        <w:annotationRef/>
      </w:r>
    </w:p>
  </w:comment>
  <w:comment w:id="47" w:author="Miller, Harvey J." w:date="2020-05-26T15:17:00Z" w:initials="MHJ">
    <w:p w14:paraId="7B544E99" w14:textId="77777777" w:rsidR="00497A43" w:rsidRDefault="00497A43" w:rsidP="00500CFC">
      <w:pPr>
        <w:pStyle w:val="CommentText"/>
      </w:pPr>
      <w:r>
        <w:rPr>
          <w:rStyle w:val="CommentReference"/>
        </w:rPr>
        <w:annotationRef/>
      </w:r>
      <w:r>
        <w:t>Is this meant to be a reference?</w:t>
      </w:r>
    </w:p>
  </w:comment>
  <w:comment w:id="49" w:author="Jonathan Scheff" w:date="2020-06-01T13:11:00Z" w:initials="JS">
    <w:p w14:paraId="6C583446" w14:textId="77777777" w:rsidR="00497A43" w:rsidRDefault="00497A43" w:rsidP="00500CFC">
      <w:pPr>
        <w:pStyle w:val="CommentText"/>
      </w:pPr>
      <w:r>
        <w:rPr>
          <w:rStyle w:val="CommentReference"/>
        </w:rPr>
        <w:annotationRef/>
      </w:r>
    </w:p>
  </w:comment>
  <w:comment w:id="50" w:author="Jonathan Scheff" w:date="2020-06-01T13:18:00Z" w:initials="JS">
    <w:p w14:paraId="0EDA4277" w14:textId="77777777" w:rsidR="00497A43" w:rsidRDefault="00497A43" w:rsidP="00500CFC">
      <w:pPr>
        <w:pStyle w:val="CommentText"/>
      </w:pPr>
      <w:r>
        <w:rPr>
          <w:rStyle w:val="CommentReference"/>
        </w:rPr>
        <w:annotationRef/>
      </w:r>
    </w:p>
  </w:comment>
  <w:comment w:id="57" w:author="Jonathan Scheff" w:date="2020-06-01T13:16:00Z" w:initials="JS">
    <w:p w14:paraId="66348B65" w14:textId="77777777" w:rsidR="00497A43" w:rsidRDefault="00497A43" w:rsidP="00500CFC">
      <w:pPr>
        <w:pStyle w:val="CommentText"/>
      </w:pPr>
      <w:r>
        <w:rPr>
          <w:rStyle w:val="CommentReference"/>
        </w:rPr>
        <w:annotationRef/>
      </w:r>
      <w:r>
        <w:t>I think you have to be careful about what you are measuring and estimating; risk of being exposed to the virus is certainly related to whether people stopped using transit early relative to the spread of COVID, but they aren’t the same thing. Suggested language is to align a bit more with what you are calculating.</w:t>
      </w:r>
    </w:p>
  </w:comment>
  <w:comment w:id="58" w:author="Liu, Luyu" w:date="2020-06-01T14:12:00Z" w:initials="LL">
    <w:p w14:paraId="08D49C6D" w14:textId="77777777" w:rsidR="00497A43" w:rsidRDefault="00497A43" w:rsidP="00500CFC">
      <w:pPr>
        <w:pStyle w:val="CommentText"/>
      </w:pPr>
      <w:r>
        <w:rPr>
          <w:rStyle w:val="CommentReference"/>
        </w:rPr>
        <w:annotationRef/>
      </w:r>
      <w:r>
        <w:t>Agree.</w:t>
      </w:r>
    </w:p>
  </w:comment>
  <w:comment w:id="61" w:author="Liu, Luyu" w:date="2020-05-12T17:58:00Z" w:initials="LL">
    <w:p w14:paraId="5F81C94D" w14:textId="77777777" w:rsidR="00497A43" w:rsidRDefault="00497A43" w:rsidP="00500CFC">
      <w:pPr>
        <w:pStyle w:val="CommentText"/>
      </w:pPr>
      <w:r>
        <w:rPr>
          <w:rStyle w:val="CommentReference"/>
        </w:rPr>
        <w:annotationRef/>
      </w:r>
      <w:r>
        <w:t xml:space="preserve">May need a section </w:t>
      </w:r>
      <w:r>
        <w:rPr>
          <w:rFonts w:hint="eastAsia"/>
        </w:rPr>
        <w:t>name</w:t>
      </w:r>
    </w:p>
  </w:comment>
  <w:comment w:id="108" w:author="Miller, Harvey J." w:date="2020-05-20T13:23:00Z" w:initials="MHJ">
    <w:p w14:paraId="111488A9" w14:textId="77777777" w:rsidR="00497A43" w:rsidRDefault="00497A43" w:rsidP="00500CFC">
      <w:pPr>
        <w:pStyle w:val="CommentText"/>
      </w:pPr>
      <w:r>
        <w:rPr>
          <w:rStyle w:val="CommentReference"/>
        </w:rPr>
        <w:annotationRef/>
      </w:r>
      <w:r>
        <w:t xml:space="preserve">This should be </w:t>
      </w:r>
      <w:proofErr w:type="gramStart"/>
      <w:r>
        <w:t>S(</w:t>
      </w:r>
      <w:proofErr w:type="gramEnd"/>
      <w:r>
        <w:t>p*)</w:t>
      </w:r>
    </w:p>
  </w:comment>
  <w:comment w:id="112" w:author="Jonathan Scheff" w:date="2020-06-01T13:34:00Z" w:initials="JS">
    <w:p w14:paraId="5BCB6E45" w14:textId="77777777" w:rsidR="00497A43" w:rsidRDefault="00497A43" w:rsidP="00500CFC">
      <w:pPr>
        <w:pStyle w:val="CommentText"/>
      </w:pPr>
      <w:r>
        <w:rPr>
          <w:rStyle w:val="CommentReference"/>
        </w:rPr>
        <w:annotationRef/>
      </w:r>
      <w:r>
        <w:t>Could be more clear. Mar 16- May 10 is all during COVID. So I think you mean that, for each day in this period, you compare it to a period before COVID. Which period? The same time a year ago? The same time a month ago?</w:t>
      </w:r>
    </w:p>
  </w:comment>
  <w:comment w:id="113" w:author="Liu, Luyu" w:date="2020-06-01T14:17:00Z" w:initials="LL">
    <w:p w14:paraId="265233B8" w14:textId="77777777" w:rsidR="00497A43" w:rsidRDefault="00497A43" w:rsidP="00500CFC">
      <w:pPr>
        <w:pStyle w:val="CommentText"/>
      </w:pPr>
      <w:r>
        <w:rPr>
          <w:rStyle w:val="CommentReference"/>
        </w:rPr>
        <w:annotationRef/>
      </w:r>
      <w:r>
        <w:t>I rephrased a little bit.</w:t>
      </w:r>
    </w:p>
    <w:p w14:paraId="3A96EDD7" w14:textId="77777777" w:rsidR="00497A43" w:rsidRDefault="00497A43" w:rsidP="00500CFC">
      <w:pPr>
        <w:pStyle w:val="CommentText"/>
      </w:pPr>
      <w:r>
        <w:t>We are comparing the “actual” hourly demand curve and the “normal” hourly demand curve for each day. The “normal” and “actual” corresponds to the field name in the hourly data.</w:t>
      </w:r>
    </w:p>
  </w:comment>
  <w:comment w:id="119" w:author="Liu, Luyu" w:date="2020-06-01T14:21:00Z" w:initials="LL">
    <w:p w14:paraId="4B2F1C55" w14:textId="77777777" w:rsidR="00497A43" w:rsidRDefault="00497A43" w:rsidP="00500CFC">
      <w:pPr>
        <w:pStyle w:val="CommentText"/>
      </w:pPr>
      <w:r>
        <w:rPr>
          <w:rStyle w:val="CommentReference"/>
        </w:rPr>
        <w:annotationRef/>
      </w:r>
      <w:r>
        <w:t>I deleted \sigma per Jonathan’s suggestion.</w:t>
      </w:r>
    </w:p>
  </w:comment>
  <w:comment w:id="120" w:author="Miller, Harvey J." w:date="2020-05-26T15:35:00Z" w:initials="MHJ">
    <w:p w14:paraId="695ED0CD" w14:textId="77777777" w:rsidR="00497A43" w:rsidRDefault="00497A43" w:rsidP="00500CFC">
      <w:pPr>
        <w:pStyle w:val="CommentText"/>
      </w:pPr>
      <w:r>
        <w:rPr>
          <w:rStyle w:val="CommentReference"/>
        </w:rPr>
        <w:annotationRef/>
      </w:r>
      <w:r>
        <w:t>It would be worthwhile reported the average and standard deviation floor values for the entire dataset.</w:t>
      </w:r>
    </w:p>
  </w:comment>
  <w:comment w:id="130" w:author="Miller, Harvey J." w:date="2020-05-27T09:56:00Z" w:initials="MHJ">
    <w:p w14:paraId="757D4633" w14:textId="77777777" w:rsidR="00497A43" w:rsidRDefault="00497A43" w:rsidP="00500CFC">
      <w:pPr>
        <w:pStyle w:val="CommentText"/>
      </w:pPr>
      <w:r>
        <w:rPr>
          <w:rStyle w:val="CommentReference"/>
        </w:rPr>
        <w:annotationRef/>
      </w:r>
      <w:r>
        <w:t xml:space="preserve">Again, what does -1.01 mean? Is that possible? </w:t>
      </w:r>
    </w:p>
  </w:comment>
  <w:comment w:id="131" w:author="Liu, Luyu" w:date="2020-05-27T15:16:00Z" w:initials="LL">
    <w:p w14:paraId="61FB0AC9" w14:textId="77777777" w:rsidR="00497A43" w:rsidRDefault="00497A43" w:rsidP="00500CFC">
      <w:pPr>
        <w:pStyle w:val="CommentText"/>
      </w:pPr>
      <w:r>
        <w:rPr>
          <w:rStyle w:val="CommentReference"/>
        </w:rPr>
        <w:annotationRef/>
      </w:r>
      <w:r>
        <w:t>It is. Because there is a b in the logistic model, so the B value can exceed 1.</w:t>
      </w:r>
    </w:p>
    <w:p w14:paraId="76D9AF63" w14:textId="77777777" w:rsidR="00497A43" w:rsidRDefault="00497A43" w:rsidP="00500CFC">
      <w:pPr>
        <w:pStyle w:val="CommentText"/>
      </w:pPr>
      <w:r>
        <w:t xml:space="preserve">That is to say, the normal level before </w:t>
      </w:r>
      <w:proofErr w:type="spellStart"/>
      <w:r>
        <w:t>covid</w:t>
      </w:r>
      <w:proofErr w:type="spellEnd"/>
      <w:r>
        <w:t xml:space="preserve"> can be larger than 0. Therefore, the decline can exceed 100%. But you see, it’s not ridiculously large, so it’s okay.</w:t>
      </w:r>
    </w:p>
  </w:comment>
  <w:comment w:id="207" w:author="Jonathan Scheff" w:date="2020-06-01T13:47:00Z" w:initials="JS">
    <w:p w14:paraId="182A5829" w14:textId="77777777" w:rsidR="00497A43" w:rsidRDefault="00497A43" w:rsidP="00500CFC">
      <w:pPr>
        <w:pStyle w:val="CommentText"/>
      </w:pPr>
      <w:r>
        <w:rPr>
          <w:rStyle w:val="CommentReference"/>
        </w:rPr>
        <w:annotationRef/>
      </w:r>
      <w:r>
        <w:t>I would cut this. Our survey was of ACTIVE Transit app users; thus, people who were presumably using transit. If people were staying home, then they likely weren’t using transit as much – thus our survey is a poor measure of the people who were working from home. The top five occupations that WERE using the app would be a better thing to cite here: active users of the app were in food service and health occupations disproportionately, consistent with the fact that people using transit (and Transit) are those who have to.</w:t>
      </w:r>
    </w:p>
  </w:comment>
  <w:comment w:id="216" w:author="Jonathan Scheff" w:date="2020-06-01T14:05:00Z" w:initials="JS">
    <w:p w14:paraId="2B84E5A7" w14:textId="77777777" w:rsidR="00497A43" w:rsidRDefault="00497A43" w:rsidP="00500CFC">
      <w:pPr>
        <w:pStyle w:val="CommentText"/>
      </w:pPr>
      <w:r>
        <w:rPr>
          <w:rStyle w:val="CommentReference"/>
        </w:rPr>
        <w:annotationRef/>
      </w:r>
      <w:r>
        <w:t>Your collinearity points have been spot on. This is a great point here.</w:t>
      </w:r>
    </w:p>
  </w:comment>
  <w:comment w:id="223" w:author="Miller, Harvey J." w:date="2020-05-26T16:03:00Z" w:initials="MHJ">
    <w:p w14:paraId="246AF975" w14:textId="77777777" w:rsidR="00497A43" w:rsidRDefault="00497A43" w:rsidP="00500CFC">
      <w:pPr>
        <w:pStyle w:val="CommentText"/>
      </w:pPr>
      <w:r>
        <w:rPr>
          <w:rStyle w:val="CommentReference"/>
        </w:rPr>
        <w:annotationRef/>
      </w:r>
      <w:r>
        <w:t>Any reference to back this up?</w:t>
      </w:r>
    </w:p>
  </w:comment>
  <w:comment w:id="244" w:author="Jonathan Scheff" w:date="2020-06-01T14:19:00Z" w:initials="JS">
    <w:p w14:paraId="36F0C36A" w14:textId="77777777" w:rsidR="00497A43" w:rsidRDefault="00497A43" w:rsidP="00500CFC">
      <w:pPr>
        <w:pStyle w:val="CommentText"/>
      </w:pPr>
      <w:r>
        <w:rPr>
          <w:rStyle w:val="CommentReference"/>
        </w:rPr>
        <w:annotationRef/>
      </w:r>
      <w:r>
        <w:t>I was just changing these to be consistent, but it would be worth checking the publication’s style guide on numbers.</w:t>
      </w:r>
    </w:p>
  </w:comment>
  <w:comment w:id="245" w:author="Liu, Luyu" w:date="2020-06-01T22:31:00Z" w:initials="LL">
    <w:p w14:paraId="4D857F0A" w14:textId="77777777" w:rsidR="00497A43" w:rsidRDefault="00497A43" w:rsidP="00500CFC">
      <w:pPr>
        <w:pStyle w:val="CommentText"/>
      </w:pPr>
      <w:r>
        <w:rPr>
          <w:rStyle w:val="CommentReference"/>
        </w:rPr>
        <w:annotationRef/>
      </w:r>
      <w:r>
        <w:t>I don’t get it. I didn’t see any regulation that explicitly says all numbers need to be expressed as in words format</w:t>
      </w:r>
    </w:p>
  </w:comment>
  <w:comment w:id="280" w:author="Liu, Luyu" w:date="2020-06-01T23:50:00Z" w:initials="LL">
    <w:p w14:paraId="7906CEC9" w14:textId="74365F98" w:rsidR="00497A43" w:rsidRDefault="00497A43">
      <w:pPr>
        <w:pStyle w:val="CommentText"/>
      </w:pPr>
      <w:r>
        <w:rPr>
          <w:rStyle w:val="CommentReference"/>
        </w:rPr>
        <w:annotationRef/>
      </w:r>
      <w:r>
        <w:t>Added per Jonathan’s comment.</w:t>
      </w:r>
    </w:p>
  </w:comment>
  <w:comment w:id="290" w:author="Jonathan Scheff" w:date="2020-06-01T14:23:00Z" w:initials="JS">
    <w:p w14:paraId="1567920E" w14:textId="77777777" w:rsidR="00497A43" w:rsidRDefault="00497A43" w:rsidP="00500CFC">
      <w:pPr>
        <w:pStyle w:val="CommentText"/>
      </w:pPr>
      <w:r>
        <w:rPr>
          <w:rStyle w:val="CommentReference"/>
        </w:rPr>
        <w:annotationRef/>
      </w:r>
      <w:r>
        <w:t>You are excluding negative values, but I don’t think that makes sense. Negative response intervals mean that the cliff or floor happened after the first reported case, but there is still value in knowing whether they were small negative values or large negative values. Your last sentence here is a fine point to make: that floor values were never reached before the first case, but there is still value in knowing HOW negative the response intervals are.</w:t>
      </w:r>
    </w:p>
    <w:p w14:paraId="415ADA62" w14:textId="77777777" w:rsidR="00497A43" w:rsidRDefault="00497A43" w:rsidP="00500CFC">
      <w:pPr>
        <w:pStyle w:val="CommentText"/>
      </w:pPr>
    </w:p>
    <w:p w14:paraId="5578BD63" w14:textId="77777777" w:rsidR="00497A43" w:rsidRDefault="00497A43" w:rsidP="00500CFC">
      <w:pPr>
        <w:pStyle w:val="CommentText"/>
      </w:pPr>
      <w:r>
        <w:t xml:space="preserve">Also, Figure 4 doesn’t convey much. If you assume a larger incubation lag, then of course fewer systems will have positive response intervals. I would remove this figure. </w:t>
      </w:r>
    </w:p>
  </w:comment>
  <w:comment w:id="311" w:author="Miller, Harvey J." w:date="2020-05-22T15:40:00Z" w:initials="MHJ">
    <w:p w14:paraId="14066C5D" w14:textId="77777777" w:rsidR="00497A43" w:rsidRDefault="00497A43" w:rsidP="00500CFC">
      <w:pPr>
        <w:pStyle w:val="CommentText"/>
      </w:pPr>
      <w:r>
        <w:rPr>
          <w:rStyle w:val="CommentReference"/>
        </w:rPr>
        <w:annotationRef/>
      </w:r>
      <w:r>
        <w:t>Check this</w:t>
      </w:r>
    </w:p>
  </w:comment>
  <w:comment w:id="355" w:author="Miller, Harvey J." w:date="2020-05-22T15:41:00Z" w:initials="MHJ">
    <w:p w14:paraId="5577E6C1" w14:textId="77777777" w:rsidR="00497A43" w:rsidRDefault="00497A43" w:rsidP="00500CFC">
      <w:pPr>
        <w:pStyle w:val="CommentText"/>
      </w:pPr>
      <w:r>
        <w:rPr>
          <w:rStyle w:val="CommentReference"/>
        </w:rPr>
        <w:annotationRef/>
      </w:r>
      <w:r>
        <w:t>Cliff point!</w:t>
      </w:r>
    </w:p>
  </w:comment>
  <w:comment w:id="301" w:author="Miller, Harvey J." w:date="2020-05-26T16:53:00Z" w:initials="MHJ">
    <w:p w14:paraId="73DC5214" w14:textId="77777777" w:rsidR="00497A43" w:rsidRDefault="00497A43" w:rsidP="00500CFC">
      <w:pPr>
        <w:pStyle w:val="CommentText"/>
      </w:pPr>
      <w:r>
        <w:rPr>
          <w:rStyle w:val="CommentReference"/>
        </w:rPr>
        <w:annotationRef/>
      </w:r>
      <w:r>
        <w:t>Perhaps delete this section. Nothing much to see here.</w:t>
      </w:r>
    </w:p>
  </w:comment>
  <w:comment w:id="302" w:author="Liu, Luyu" w:date="2020-05-27T20:09:00Z" w:initials="LL">
    <w:p w14:paraId="6645AC8B" w14:textId="77777777" w:rsidR="00497A43" w:rsidRDefault="00497A43" w:rsidP="00500CFC">
      <w:pPr>
        <w:pStyle w:val="CommentText"/>
      </w:pPr>
      <w:r>
        <w:rPr>
          <w:rStyle w:val="CommentReference"/>
        </w:rPr>
        <w:annotationRef/>
      </w:r>
      <w:r>
        <w:t xml:space="preserve">I think I will keep this graph, since we show other parameters’ spatial pattern. </w:t>
      </w:r>
    </w:p>
  </w:comment>
  <w:comment w:id="378" w:author="Jonathan Scheff" w:date="2020-06-01T14:34:00Z" w:initials="JS">
    <w:p w14:paraId="19F94443" w14:textId="77777777" w:rsidR="00497A43" w:rsidRDefault="00497A43" w:rsidP="00500CFC">
      <w:pPr>
        <w:pStyle w:val="CommentText"/>
      </w:pPr>
      <w:r>
        <w:rPr>
          <w:rStyle w:val="CommentReference"/>
        </w:rPr>
        <w:annotationRef/>
      </w:r>
      <w:r>
        <w:t>In this section, you discuss the link between the Procrustes distance (change in daily patterns) and floor values (total drop in demand due to COVID-19). I think:</w:t>
      </w:r>
    </w:p>
    <w:p w14:paraId="0ABC8A2C" w14:textId="77777777" w:rsidR="00497A43" w:rsidRDefault="00497A43" w:rsidP="00500CFC">
      <w:pPr>
        <w:pStyle w:val="CommentText"/>
      </w:pPr>
    </w:p>
    <w:p w14:paraId="7E0D6690" w14:textId="77777777" w:rsidR="00497A43" w:rsidRDefault="00497A43" w:rsidP="00500CFC">
      <w:pPr>
        <w:pStyle w:val="CommentText"/>
        <w:numPr>
          <w:ilvl w:val="0"/>
          <w:numId w:val="16"/>
        </w:numPr>
      </w:pPr>
      <w:r>
        <w:t xml:space="preserve">You could sum up what this means for the reader. See suggested first sentence. </w:t>
      </w:r>
    </w:p>
    <w:p w14:paraId="6324A56F" w14:textId="77777777" w:rsidR="00497A43" w:rsidRDefault="00497A43" w:rsidP="00500CFC">
      <w:pPr>
        <w:pStyle w:val="CommentText"/>
        <w:numPr>
          <w:ilvl w:val="0"/>
          <w:numId w:val="16"/>
        </w:numPr>
      </w:pPr>
      <w:r>
        <w:t>You try to find a geographical pattern and you link to floor values, but I think you need to look for driving variables: % African American, income, occupational distribution according to census data, etc. Because I think the question is: where the daily patterns changed more, does that mean there were fewer essential workers and more work-at-home types? And were there a lower ratio of vulnerable segments?</w:t>
      </w:r>
    </w:p>
  </w:comment>
  <w:comment w:id="379" w:author="Liu, Luyu" w:date="2020-06-01T22:40:00Z" w:initials="LL">
    <w:p w14:paraId="7A776525" w14:textId="2630BCB5" w:rsidR="00497A43" w:rsidRDefault="00497A43">
      <w:pPr>
        <w:pStyle w:val="CommentText"/>
      </w:pPr>
      <w:r>
        <w:rPr>
          <w:rStyle w:val="CommentReference"/>
        </w:rPr>
        <w:annotationRef/>
      </w:r>
      <w:r>
        <w:t>I didn’t want to start the paragraph by connecting the two, since I thought this is more like a secondary conclusion. But I think Jonathan’s idea is also good and even better, since the structure is more compact. But I won’t do the correlation analysis, since I believe the correlation between the two measures are enough.</w:t>
      </w:r>
    </w:p>
  </w:comment>
  <w:comment w:id="400" w:author="Jonathan Scheff" w:date="2020-06-01T14:40:00Z" w:initials="JS">
    <w:p w14:paraId="0FEB8EBC" w14:textId="77777777" w:rsidR="00497A43" w:rsidRDefault="00497A43" w:rsidP="00500CFC">
      <w:pPr>
        <w:pStyle w:val="CommentText"/>
      </w:pPr>
      <w:r>
        <w:rPr>
          <w:rStyle w:val="CommentReference"/>
        </w:rPr>
        <w:annotationRef/>
      </w:r>
      <w:r>
        <w:t xml:space="preserve">This implies that age of the community is a variable associated with Pro. </w:t>
      </w:r>
      <w:proofErr w:type="gramStart"/>
      <w:r>
        <w:t>distance</w:t>
      </w:r>
      <w:proofErr w:type="gramEnd"/>
      <w:r>
        <w:t xml:space="preserve">. But I think that is just a visual scan, correct? I would cut a lot of this section and re-word to make a clear, measured statement about the link between Pro. </w:t>
      </w:r>
      <w:proofErr w:type="gramStart"/>
      <w:r>
        <w:t>distance</w:t>
      </w:r>
      <w:proofErr w:type="gramEnd"/>
      <w:r>
        <w:t xml:space="preserve"> and the variables you did measure.</w:t>
      </w:r>
    </w:p>
  </w:comment>
  <w:comment w:id="401" w:author="Liu, Luyu" w:date="2020-06-01T22:40:00Z" w:initials="LL">
    <w:p w14:paraId="63454C19" w14:textId="76A88FFA" w:rsidR="00497A43" w:rsidRDefault="00497A43">
      <w:pPr>
        <w:pStyle w:val="CommentText"/>
      </w:pPr>
      <w:r>
        <w:rPr>
          <w:rStyle w:val="CommentReference"/>
        </w:rPr>
        <w:annotationRef/>
      </w:r>
      <w:r>
        <w:t>I will just remove older. Again, I wasn’t trying to primarily connecting the Procrustes distance and floor value, nor I want to discuss about the relationship between Procrustes distance and other factors.</w:t>
      </w:r>
    </w:p>
    <w:p w14:paraId="3BA86694" w14:textId="79AB2D68" w:rsidR="00497A43" w:rsidRDefault="00497A43">
      <w:pPr>
        <w:pStyle w:val="CommentText"/>
      </w:pPr>
      <w:r>
        <w:t>Another primary reason for that is: the data is not complete. We missed almost 30 systems. And I did not want to open another gate in an already 8k long paper.</w:t>
      </w:r>
    </w:p>
  </w:comment>
  <w:comment w:id="496" w:author="Miller, Harvey J." w:date="2020-05-27T12:02:00Z" w:initials="MHJ">
    <w:p w14:paraId="5ACF7BFE" w14:textId="77777777" w:rsidR="00497A43" w:rsidRDefault="00497A43" w:rsidP="00500CFC">
      <w:pPr>
        <w:pStyle w:val="CommentText"/>
      </w:pPr>
      <w:r>
        <w:rPr>
          <w:rStyle w:val="CommentReference"/>
        </w:rPr>
        <w:annotationRef/>
      </w:r>
      <w:r>
        <w:t>I think you should only show the average Procrustes distance only; I'm not sure what the stretch factor shows that is different. This will give you more room to make the graph bigger and clearer.</w:t>
      </w:r>
    </w:p>
    <w:p w14:paraId="64D493DE" w14:textId="77777777" w:rsidR="00497A43" w:rsidRDefault="00497A43" w:rsidP="00500CFC">
      <w:pPr>
        <w:pStyle w:val="CommentText"/>
      </w:pPr>
    </w:p>
    <w:p w14:paraId="4A398842" w14:textId="77777777" w:rsidR="00497A43" w:rsidRDefault="00497A43" w:rsidP="00500CFC">
      <w:pPr>
        <w:pStyle w:val="CommentText"/>
      </w:pPr>
      <w:r>
        <w:t xml:space="preserve">Also, just show the average distance plot, not the variances too. </w:t>
      </w:r>
    </w:p>
    <w:p w14:paraId="1C2D394D" w14:textId="77777777" w:rsidR="00497A43" w:rsidRDefault="00497A43" w:rsidP="00500CFC">
      <w:pPr>
        <w:pStyle w:val="CommentText"/>
      </w:pPr>
    </w:p>
    <w:p w14:paraId="0DFBF2FA" w14:textId="77777777" w:rsidR="00497A43" w:rsidRDefault="00497A43" w:rsidP="00500CFC">
      <w:pPr>
        <w:pStyle w:val="CommentText"/>
      </w:pPr>
      <w:r>
        <w:t xml:space="preserve">Also, can you identify weekdays versus weekend? My suggestion is to change the background color of the plot: clear (while) for weekdays; grey shade for weekends. </w:t>
      </w:r>
    </w:p>
  </w:comment>
  <w:comment w:id="536" w:author="Jonathan Scheff" w:date="2020-06-01T14:45:00Z" w:initials="JS">
    <w:p w14:paraId="15A5168C" w14:textId="77777777" w:rsidR="00497A43" w:rsidRDefault="00497A43" w:rsidP="00500CFC">
      <w:pPr>
        <w:pStyle w:val="CommentText"/>
      </w:pPr>
      <w:r>
        <w:rPr>
          <w:rStyle w:val="CommentReference"/>
        </w:rPr>
        <w:annotationRef/>
      </w:r>
      <w:r>
        <w:t>Well said</w:t>
      </w:r>
    </w:p>
  </w:comment>
  <w:comment w:id="538" w:author="Jonathan Scheff" w:date="2020-06-01T14:45:00Z" w:initials="JS">
    <w:p w14:paraId="795EB566" w14:textId="77777777" w:rsidR="00497A43" w:rsidRDefault="00497A43" w:rsidP="00500CFC">
      <w:pPr>
        <w:pStyle w:val="CommentText"/>
      </w:pPr>
      <w:r>
        <w:rPr>
          <w:rStyle w:val="CommentReference"/>
        </w:rPr>
        <w:annotationRef/>
      </w:r>
      <w:r>
        <w:t>It is also something we should look into more! Why are Transit’s car-access ratios so different from the ACS ratios?</w:t>
      </w:r>
    </w:p>
  </w:comment>
  <w:comment w:id="540" w:author="Jonathan Scheff" w:date="2020-06-01T14:48:00Z" w:initials="JS">
    <w:p w14:paraId="41620144" w14:textId="77777777" w:rsidR="00497A43" w:rsidRDefault="00497A43" w:rsidP="00500CFC">
      <w:pPr>
        <w:pStyle w:val="CommentText"/>
      </w:pPr>
      <w:r>
        <w:rPr>
          <w:rStyle w:val="CommentReference"/>
        </w:rPr>
        <w:annotationRef/>
      </w:r>
      <w:r>
        <w:t>I assume it’s more associated with policy: when stay-at-home orders are put into place and whether they are enforced. You addressed this momentarily with Seattle, I think, but it might be worth addressing more if you have the data handy. (In the section above, not just here)</w:t>
      </w:r>
    </w:p>
  </w:comment>
  <w:comment w:id="541" w:author="Liu, Luyu" w:date="2020-06-01T23:31:00Z" w:initials="LL">
    <w:p w14:paraId="3BA92F52" w14:textId="136E5AA5" w:rsidR="00497A43" w:rsidRDefault="00497A43">
      <w:pPr>
        <w:pStyle w:val="CommentText"/>
      </w:pPr>
      <w:r>
        <w:rPr>
          <w:rStyle w:val="CommentReference"/>
        </w:rPr>
        <w:annotationRef/>
      </w:r>
      <w:r>
        <w:t xml:space="preserve">Thanks for reminding me about this. I already have the data </w:t>
      </w:r>
      <w:r w:rsidR="00EE6C79">
        <w:t xml:space="preserve">about the policy </w:t>
      </w:r>
      <w:r>
        <w:t>but never did the correlation. I added the corresponding part in the method and results section.</w:t>
      </w:r>
    </w:p>
  </w:comment>
  <w:comment w:id="548" w:author="Miller, Harvey J." w:date="2020-05-27T12:43:00Z" w:initials="MHJ">
    <w:p w14:paraId="67D7673E" w14:textId="77777777" w:rsidR="00497A43" w:rsidRDefault="00497A43" w:rsidP="00500CFC">
      <w:pPr>
        <w:pStyle w:val="CommentText"/>
      </w:pPr>
      <w:r>
        <w:rPr>
          <w:rStyle w:val="CommentReference"/>
        </w:rPr>
        <w:annotationRef/>
      </w:r>
    </w:p>
  </w:comment>
  <w:comment w:id="549" w:author="Miller, Harvey J." w:date="2020-05-27T12:43:00Z" w:initials="MHJ">
    <w:p w14:paraId="4DA091AF" w14:textId="77777777" w:rsidR="00497A43" w:rsidRDefault="00497A43" w:rsidP="00500CFC">
      <w:pPr>
        <w:pStyle w:val="CommentText"/>
      </w:pPr>
      <w:r>
        <w:rPr>
          <w:rStyle w:val="CommentReference"/>
        </w:rPr>
        <w:annotationRef/>
      </w:r>
      <w:r>
        <w:t>Might be deleted</w:t>
      </w:r>
    </w:p>
  </w:comment>
  <w:comment w:id="551" w:author="Miller, Harvey J." w:date="2020-05-27T13:22:00Z" w:initials="MHJ">
    <w:p w14:paraId="2401D073" w14:textId="77777777" w:rsidR="00497A43" w:rsidRDefault="00497A43" w:rsidP="00500CFC">
      <w:pPr>
        <w:pStyle w:val="CommentText"/>
        <w:tabs>
          <w:tab w:val="left" w:pos="990"/>
        </w:tabs>
      </w:pPr>
      <w:r>
        <w:rPr>
          <w:rStyle w:val="CommentReference"/>
        </w:rPr>
        <w:annotationRef/>
      </w:r>
      <w:r>
        <w:t>Might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63E205" w15:done="1"/>
  <w15:commentEx w15:paraId="5DE2AF62" w15:done="1"/>
  <w15:commentEx w15:paraId="7F702252" w15:done="1"/>
  <w15:commentEx w15:paraId="0BE19ED3" w15:done="1"/>
  <w15:commentEx w15:paraId="6996C204" w15:done="1"/>
  <w15:commentEx w15:paraId="579E0A97" w15:paraIdParent="6996C204" w15:done="1"/>
  <w15:commentEx w15:paraId="65091559" w15:done="1"/>
  <w15:commentEx w15:paraId="2884F703" w15:done="1"/>
  <w15:commentEx w15:paraId="1004F55A" w15:paraIdParent="2884F703" w15:done="1"/>
  <w15:commentEx w15:paraId="29452735" w15:paraIdParent="2884F703" w15:done="1"/>
  <w15:commentEx w15:paraId="5CFDE7DB" w15:paraIdParent="2884F703" w15:done="1"/>
  <w15:commentEx w15:paraId="13B4A0F7" w15:done="0"/>
  <w15:commentEx w15:paraId="138FE67F" w15:paraIdParent="13B4A0F7" w15:done="0"/>
  <w15:commentEx w15:paraId="128A438C" w15:done="0"/>
  <w15:commentEx w15:paraId="5D4E082E" w15:paraIdParent="128A438C" w15:done="0"/>
  <w15:commentEx w15:paraId="159CC101" w15:done="1"/>
  <w15:commentEx w15:paraId="39A4F33E" w15:paraIdParent="159CC101" w15:done="1"/>
  <w15:commentEx w15:paraId="08146DFD" w15:paraIdParent="159CC101" w15:done="1"/>
  <w15:commentEx w15:paraId="12CC3BEF" w15:paraIdParent="159CC101" w15:done="1"/>
  <w15:commentEx w15:paraId="4023FC11" w15:done="1"/>
  <w15:commentEx w15:paraId="534CCBD4" w15:done="1"/>
  <w15:commentEx w15:paraId="443459BC" w15:paraIdParent="534CCBD4" w15:done="1"/>
  <w15:commentEx w15:paraId="27635358" w15:paraIdParent="534CCBD4" w15:done="1"/>
  <w15:commentEx w15:paraId="28812CD7" w15:done="1"/>
  <w15:commentEx w15:paraId="7EA1EDB9" w15:done="1"/>
  <w15:commentEx w15:paraId="2529C633" w15:done="1"/>
  <w15:commentEx w15:paraId="4EA54CE5" w15:paraIdParent="2529C633" w15:done="1"/>
  <w15:commentEx w15:paraId="3683DA23" w15:done="0"/>
  <w15:commentEx w15:paraId="7B544E99" w15:done="1"/>
  <w15:commentEx w15:paraId="6C583446" w15:done="0"/>
  <w15:commentEx w15:paraId="0EDA4277" w15:paraIdParent="6C583446" w15:done="0"/>
  <w15:commentEx w15:paraId="66348B65" w15:done="1"/>
  <w15:commentEx w15:paraId="08D49C6D" w15:paraIdParent="66348B65" w15:done="1"/>
  <w15:commentEx w15:paraId="5F81C94D" w15:done="1"/>
  <w15:commentEx w15:paraId="111488A9" w15:done="1"/>
  <w15:commentEx w15:paraId="5BCB6E45" w15:done="0"/>
  <w15:commentEx w15:paraId="3A96EDD7" w15:paraIdParent="5BCB6E45" w15:done="0"/>
  <w15:commentEx w15:paraId="4B2F1C55" w15:done="1"/>
  <w15:commentEx w15:paraId="695ED0CD" w15:done="1"/>
  <w15:commentEx w15:paraId="757D4633" w15:done="1"/>
  <w15:commentEx w15:paraId="76D9AF63" w15:paraIdParent="757D4633" w15:done="1"/>
  <w15:commentEx w15:paraId="182A5829" w15:done="1"/>
  <w15:commentEx w15:paraId="2B84E5A7" w15:done="1"/>
  <w15:commentEx w15:paraId="246AF975" w15:done="1"/>
  <w15:commentEx w15:paraId="36F0C36A" w15:done="0"/>
  <w15:commentEx w15:paraId="4D857F0A" w15:paraIdParent="36F0C36A" w15:done="0"/>
  <w15:commentEx w15:paraId="7906CEC9" w15:done="0"/>
  <w15:commentEx w15:paraId="5578BD63" w15:done="0"/>
  <w15:commentEx w15:paraId="14066C5D" w15:done="1"/>
  <w15:commentEx w15:paraId="5577E6C1" w15:done="1"/>
  <w15:commentEx w15:paraId="73DC5214" w15:done="1"/>
  <w15:commentEx w15:paraId="6645AC8B" w15:paraIdParent="73DC5214" w15:done="1"/>
  <w15:commentEx w15:paraId="6324A56F" w15:done="0"/>
  <w15:commentEx w15:paraId="7A776525" w15:paraIdParent="6324A56F" w15:done="0"/>
  <w15:commentEx w15:paraId="0FEB8EBC" w15:done="0"/>
  <w15:commentEx w15:paraId="3BA86694" w15:paraIdParent="0FEB8EBC" w15:done="0"/>
  <w15:commentEx w15:paraId="0DFBF2FA" w15:done="1"/>
  <w15:commentEx w15:paraId="15A5168C" w15:done="0"/>
  <w15:commentEx w15:paraId="795EB566" w15:done="0"/>
  <w15:commentEx w15:paraId="41620144" w15:done="0"/>
  <w15:commentEx w15:paraId="3BA92F52" w15:paraIdParent="41620144" w15:done="0"/>
  <w15:commentEx w15:paraId="67D7673E" w15:done="1"/>
  <w15:commentEx w15:paraId="4DA091AF" w15:paraIdParent="67D7673E" w15:done="1"/>
  <w15:commentEx w15:paraId="2401D073"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59743"/>
      <w:docPartObj>
        <w:docPartGallery w:val="Page Numbers (Bottom of Page)"/>
        <w:docPartUnique/>
      </w:docPartObj>
    </w:sdtPr>
    <w:sdtEndPr>
      <w:rPr>
        <w:noProof/>
      </w:rPr>
    </w:sdtEndPr>
    <w:sdtContent>
      <w:p w14:paraId="74A69880" w14:textId="50728326" w:rsidR="00497A43" w:rsidRDefault="00497A43">
        <w:pPr>
          <w:pStyle w:val="Footer"/>
          <w:jc w:val="right"/>
        </w:pPr>
        <w:r>
          <w:fldChar w:fldCharType="begin"/>
        </w:r>
        <w:r>
          <w:instrText xml:space="preserve"> PAGE   \* MERGEFORMAT </w:instrText>
        </w:r>
        <w:r>
          <w:fldChar w:fldCharType="separate"/>
        </w:r>
        <w:r w:rsidR="008D301F">
          <w:rPr>
            <w:noProof/>
          </w:rPr>
          <w:t>32</w:t>
        </w:r>
        <w:r>
          <w:rPr>
            <w:noProof/>
          </w:rPr>
          <w:fldChar w:fldCharType="end"/>
        </w:r>
      </w:p>
    </w:sdtContent>
  </w:sdt>
  <w:p w14:paraId="363566B4" w14:textId="77777777" w:rsidR="00497A43" w:rsidRDefault="00497A43">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10B9"/>
    <w:multiLevelType w:val="hybridMultilevel"/>
    <w:tmpl w:val="9184FB76"/>
    <w:lvl w:ilvl="0" w:tplc="61D489F8">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E3303C"/>
    <w:multiLevelType w:val="hybridMultilevel"/>
    <w:tmpl w:val="231C68DA"/>
    <w:lvl w:ilvl="0" w:tplc="4AA2AEDE">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6AC43A5F"/>
    <w:multiLevelType w:val="hybridMultilevel"/>
    <w:tmpl w:val="480C7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9"/>
  </w:num>
  <w:num w:numId="2">
    <w:abstractNumId w:val="15"/>
  </w:num>
  <w:num w:numId="3">
    <w:abstractNumId w:val="1"/>
  </w:num>
  <w:num w:numId="4">
    <w:abstractNumId w:val="4"/>
  </w:num>
  <w:num w:numId="5">
    <w:abstractNumId w:val="12"/>
  </w:num>
  <w:num w:numId="6">
    <w:abstractNumId w:val="6"/>
  </w:num>
  <w:num w:numId="7">
    <w:abstractNumId w:val="8"/>
  </w:num>
  <w:num w:numId="8">
    <w:abstractNumId w:val="3"/>
  </w:num>
  <w:num w:numId="9">
    <w:abstractNumId w:val="14"/>
  </w:num>
  <w:num w:numId="10">
    <w:abstractNumId w:val="11"/>
  </w:num>
  <w:num w:numId="11">
    <w:abstractNumId w:val="7"/>
  </w:num>
  <w:num w:numId="12">
    <w:abstractNumId w:val="10"/>
  </w:num>
  <w:num w:numId="13">
    <w:abstractNumId w:val="5"/>
  </w:num>
  <w:num w:numId="14">
    <w:abstractNumId w:val="0"/>
  </w:num>
  <w:num w:numId="15">
    <w:abstractNumId w:val="2"/>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nathan Scheff">
    <w15:presenceInfo w15:providerId="AD" w15:userId="S::jonathan@transitapp.onmicrosoft.com::19b7c976-4e03-4baf-932f-145757d4caaf"/>
  </w15:person>
  <w15:person w15:author="Liu, Luyu">
    <w15:presenceInfo w15:providerId="AD" w15:userId="S-1-5-21-3711032425-755364728-2729317452-68558"/>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7B7"/>
    <w:rsid w:val="000135BC"/>
    <w:rsid w:val="00053F74"/>
    <w:rsid w:val="00075952"/>
    <w:rsid w:val="000966A0"/>
    <w:rsid w:val="000B71C7"/>
    <w:rsid w:val="000E0C5F"/>
    <w:rsid w:val="00101EC9"/>
    <w:rsid w:val="0012634F"/>
    <w:rsid w:val="00165C3E"/>
    <w:rsid w:val="00166E2E"/>
    <w:rsid w:val="001B1223"/>
    <w:rsid w:val="001B7098"/>
    <w:rsid w:val="001C17A3"/>
    <w:rsid w:val="001D5F62"/>
    <w:rsid w:val="001D6DEE"/>
    <w:rsid w:val="001F4CAD"/>
    <w:rsid w:val="001F79A7"/>
    <w:rsid w:val="00202EB8"/>
    <w:rsid w:val="0026073B"/>
    <w:rsid w:val="00291EE6"/>
    <w:rsid w:val="002B1E08"/>
    <w:rsid w:val="002C0573"/>
    <w:rsid w:val="002F4605"/>
    <w:rsid w:val="0034076F"/>
    <w:rsid w:val="00365875"/>
    <w:rsid w:val="0038756D"/>
    <w:rsid w:val="00387B55"/>
    <w:rsid w:val="00397CDC"/>
    <w:rsid w:val="003A26C4"/>
    <w:rsid w:val="003D57C7"/>
    <w:rsid w:val="003D7086"/>
    <w:rsid w:val="003E3882"/>
    <w:rsid w:val="003F2499"/>
    <w:rsid w:val="004028E9"/>
    <w:rsid w:val="00430E62"/>
    <w:rsid w:val="0045018C"/>
    <w:rsid w:val="00497A43"/>
    <w:rsid w:val="004B68F2"/>
    <w:rsid w:val="00500CFC"/>
    <w:rsid w:val="005172E1"/>
    <w:rsid w:val="005254FE"/>
    <w:rsid w:val="00573843"/>
    <w:rsid w:val="005D3D41"/>
    <w:rsid w:val="005F7FC3"/>
    <w:rsid w:val="0063527C"/>
    <w:rsid w:val="00666D84"/>
    <w:rsid w:val="00717241"/>
    <w:rsid w:val="00726F1A"/>
    <w:rsid w:val="00734E9E"/>
    <w:rsid w:val="00751133"/>
    <w:rsid w:val="00757DCB"/>
    <w:rsid w:val="007744F3"/>
    <w:rsid w:val="007746C3"/>
    <w:rsid w:val="007D4AA6"/>
    <w:rsid w:val="007D683B"/>
    <w:rsid w:val="007E1743"/>
    <w:rsid w:val="00810402"/>
    <w:rsid w:val="00820112"/>
    <w:rsid w:val="00824644"/>
    <w:rsid w:val="008550A1"/>
    <w:rsid w:val="00865055"/>
    <w:rsid w:val="00893093"/>
    <w:rsid w:val="008B0A97"/>
    <w:rsid w:val="008C68AA"/>
    <w:rsid w:val="008D301F"/>
    <w:rsid w:val="008D5FA4"/>
    <w:rsid w:val="008F00CE"/>
    <w:rsid w:val="0091297A"/>
    <w:rsid w:val="00940CE5"/>
    <w:rsid w:val="009508E1"/>
    <w:rsid w:val="00980813"/>
    <w:rsid w:val="00983B00"/>
    <w:rsid w:val="00991493"/>
    <w:rsid w:val="009A0F71"/>
    <w:rsid w:val="009A509B"/>
    <w:rsid w:val="009C0714"/>
    <w:rsid w:val="009E4447"/>
    <w:rsid w:val="009E54D9"/>
    <w:rsid w:val="00A17500"/>
    <w:rsid w:val="00A2693F"/>
    <w:rsid w:val="00A36F5B"/>
    <w:rsid w:val="00A4761B"/>
    <w:rsid w:val="00A56C0D"/>
    <w:rsid w:val="00AC1D86"/>
    <w:rsid w:val="00AD78A7"/>
    <w:rsid w:val="00B04431"/>
    <w:rsid w:val="00B152DD"/>
    <w:rsid w:val="00B40FDB"/>
    <w:rsid w:val="00B5153E"/>
    <w:rsid w:val="00B56A1C"/>
    <w:rsid w:val="00B75253"/>
    <w:rsid w:val="00B762AA"/>
    <w:rsid w:val="00B83381"/>
    <w:rsid w:val="00B87813"/>
    <w:rsid w:val="00B91111"/>
    <w:rsid w:val="00BA4767"/>
    <w:rsid w:val="00C71801"/>
    <w:rsid w:val="00C769C1"/>
    <w:rsid w:val="00C832B4"/>
    <w:rsid w:val="00CA2530"/>
    <w:rsid w:val="00CA72C9"/>
    <w:rsid w:val="00CF2856"/>
    <w:rsid w:val="00D21BE4"/>
    <w:rsid w:val="00D517B7"/>
    <w:rsid w:val="00D5782D"/>
    <w:rsid w:val="00D615E0"/>
    <w:rsid w:val="00D9264C"/>
    <w:rsid w:val="00DB1BE8"/>
    <w:rsid w:val="00DE50E8"/>
    <w:rsid w:val="00DF3DD2"/>
    <w:rsid w:val="00E00C1E"/>
    <w:rsid w:val="00E33862"/>
    <w:rsid w:val="00E40D86"/>
    <w:rsid w:val="00E70A3C"/>
    <w:rsid w:val="00E84109"/>
    <w:rsid w:val="00E90D3F"/>
    <w:rsid w:val="00EB234B"/>
    <w:rsid w:val="00EB2C02"/>
    <w:rsid w:val="00EC546A"/>
    <w:rsid w:val="00EC6848"/>
    <w:rsid w:val="00ED7101"/>
    <w:rsid w:val="00EE6C79"/>
    <w:rsid w:val="00EF7E94"/>
    <w:rsid w:val="00F00780"/>
    <w:rsid w:val="00F2160A"/>
    <w:rsid w:val="00F465FC"/>
    <w:rsid w:val="00F51F96"/>
    <w:rsid w:val="00F83EF7"/>
    <w:rsid w:val="00F84099"/>
    <w:rsid w:val="00FD75B5"/>
    <w:rsid w:val="00FE6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C4767"/>
  <w15:chartTrackingRefBased/>
  <w15:docId w15:val="{1931341E-3BDC-4E36-AACF-3300E6512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C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6C4"/>
    <w:pPr>
      <w:ind w:left="720"/>
      <w:contextualSpacing/>
    </w:pPr>
  </w:style>
  <w:style w:type="character" w:styleId="CommentReference">
    <w:name w:val="annotation reference"/>
    <w:basedOn w:val="DefaultParagraphFont"/>
    <w:uiPriority w:val="99"/>
    <w:semiHidden/>
    <w:unhideWhenUsed/>
    <w:rsid w:val="003A26C4"/>
    <w:rPr>
      <w:sz w:val="16"/>
      <w:szCs w:val="16"/>
    </w:rPr>
  </w:style>
  <w:style w:type="paragraph" w:styleId="CommentText">
    <w:name w:val="annotation text"/>
    <w:basedOn w:val="Normal"/>
    <w:link w:val="CommentTextChar"/>
    <w:uiPriority w:val="99"/>
    <w:semiHidden/>
    <w:unhideWhenUsed/>
    <w:rsid w:val="003A26C4"/>
    <w:pPr>
      <w:spacing w:line="240" w:lineRule="auto"/>
    </w:pPr>
    <w:rPr>
      <w:sz w:val="20"/>
      <w:szCs w:val="20"/>
    </w:rPr>
  </w:style>
  <w:style w:type="character" w:customStyle="1" w:styleId="CommentTextChar">
    <w:name w:val="Comment Text Char"/>
    <w:basedOn w:val="DefaultParagraphFont"/>
    <w:link w:val="CommentText"/>
    <w:uiPriority w:val="99"/>
    <w:semiHidden/>
    <w:rsid w:val="003A26C4"/>
    <w:rPr>
      <w:sz w:val="20"/>
      <w:szCs w:val="20"/>
    </w:rPr>
  </w:style>
  <w:style w:type="character" w:customStyle="1" w:styleId="CommentSubjectChar">
    <w:name w:val="Comment Subject Char"/>
    <w:basedOn w:val="CommentTextChar"/>
    <w:link w:val="CommentSubject"/>
    <w:uiPriority w:val="99"/>
    <w:semiHidden/>
    <w:rsid w:val="003A26C4"/>
    <w:rPr>
      <w:b/>
      <w:bCs/>
      <w:sz w:val="20"/>
      <w:szCs w:val="20"/>
    </w:rPr>
  </w:style>
  <w:style w:type="paragraph" w:styleId="CommentSubject">
    <w:name w:val="annotation subject"/>
    <w:basedOn w:val="CommentText"/>
    <w:next w:val="CommentText"/>
    <w:link w:val="CommentSubjectChar"/>
    <w:uiPriority w:val="99"/>
    <w:semiHidden/>
    <w:unhideWhenUsed/>
    <w:rsid w:val="003A26C4"/>
    <w:rPr>
      <w:b/>
      <w:bCs/>
    </w:rPr>
  </w:style>
  <w:style w:type="paragraph" w:styleId="BalloonText">
    <w:name w:val="Balloon Text"/>
    <w:basedOn w:val="Normal"/>
    <w:link w:val="BalloonTextChar"/>
    <w:uiPriority w:val="99"/>
    <w:semiHidden/>
    <w:unhideWhenUsed/>
    <w:rsid w:val="003A26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26C4"/>
    <w:rPr>
      <w:rFonts w:ascii="Segoe UI" w:hAnsi="Segoe UI" w:cs="Segoe UI"/>
      <w:sz w:val="18"/>
      <w:szCs w:val="18"/>
    </w:rPr>
  </w:style>
  <w:style w:type="paragraph" w:styleId="Caption">
    <w:name w:val="caption"/>
    <w:basedOn w:val="Normal"/>
    <w:next w:val="Normal"/>
    <w:uiPriority w:val="35"/>
    <w:unhideWhenUsed/>
    <w:qFormat/>
    <w:rsid w:val="003A26C4"/>
    <w:pPr>
      <w:spacing w:after="200" w:line="240" w:lineRule="auto"/>
    </w:pPr>
    <w:rPr>
      <w:i/>
      <w:iCs/>
      <w:color w:val="44546A" w:themeColor="text2"/>
      <w:sz w:val="18"/>
      <w:szCs w:val="18"/>
    </w:rPr>
  </w:style>
  <w:style w:type="table" w:styleId="TableGrid">
    <w:name w:val="Table Grid"/>
    <w:basedOn w:val="TableNormal"/>
    <w:uiPriority w:val="39"/>
    <w:rsid w:val="003A26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A26C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A26C4"/>
    <w:rPr>
      <w:color w:val="5A5A5A" w:themeColor="text1" w:themeTint="A5"/>
      <w:spacing w:val="15"/>
    </w:rPr>
  </w:style>
  <w:style w:type="paragraph" w:styleId="HTMLPreformatted">
    <w:name w:val="HTML Preformatted"/>
    <w:basedOn w:val="Normal"/>
    <w:link w:val="HTMLPreformattedChar"/>
    <w:uiPriority w:val="99"/>
    <w:unhideWhenUsed/>
    <w:rsid w:val="003A2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26C4"/>
    <w:rPr>
      <w:rFonts w:ascii="Courier New" w:eastAsia="Times New Roman" w:hAnsi="Courier New" w:cs="Courier New"/>
      <w:sz w:val="20"/>
      <w:szCs w:val="20"/>
    </w:rPr>
  </w:style>
  <w:style w:type="character" w:customStyle="1" w:styleId="gd15mcfceub">
    <w:name w:val="gd15mcfceub"/>
    <w:basedOn w:val="DefaultParagraphFont"/>
    <w:rsid w:val="003A26C4"/>
  </w:style>
  <w:style w:type="character" w:styleId="Hyperlink">
    <w:name w:val="Hyperlink"/>
    <w:basedOn w:val="DefaultParagraphFont"/>
    <w:uiPriority w:val="99"/>
    <w:semiHidden/>
    <w:unhideWhenUsed/>
    <w:rsid w:val="003A26C4"/>
    <w:rPr>
      <w:color w:val="0000FF"/>
      <w:u w:val="single"/>
    </w:rPr>
  </w:style>
  <w:style w:type="character" w:styleId="PlaceholderText">
    <w:name w:val="Placeholder Text"/>
    <w:basedOn w:val="DefaultParagraphFont"/>
    <w:uiPriority w:val="99"/>
    <w:semiHidden/>
    <w:rsid w:val="002F4605"/>
    <w:rPr>
      <w:color w:val="808080"/>
    </w:rPr>
  </w:style>
  <w:style w:type="paragraph" w:styleId="Header">
    <w:name w:val="header"/>
    <w:basedOn w:val="Normal"/>
    <w:link w:val="HeaderChar"/>
    <w:uiPriority w:val="99"/>
    <w:unhideWhenUsed/>
    <w:rsid w:val="00500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CFC"/>
  </w:style>
  <w:style w:type="paragraph" w:styleId="Footer">
    <w:name w:val="footer"/>
    <w:basedOn w:val="Normal"/>
    <w:link w:val="FooterChar"/>
    <w:uiPriority w:val="99"/>
    <w:unhideWhenUsed/>
    <w:rsid w:val="00500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CFC"/>
  </w:style>
  <w:style w:type="character" w:styleId="LineNumber">
    <w:name w:val="line number"/>
    <w:basedOn w:val="DefaultParagraphFont"/>
    <w:uiPriority w:val="99"/>
    <w:semiHidden/>
    <w:unhideWhenUsed/>
    <w:rsid w:val="00500C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png"/><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ABD02-707B-494A-98CD-BB4144578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40</Pages>
  <Words>15797</Words>
  <Characters>90043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114</cp:revision>
  <dcterms:created xsi:type="dcterms:W3CDTF">2020-05-30T19:09:00Z</dcterms:created>
  <dcterms:modified xsi:type="dcterms:W3CDTF">2020-06-02T15:20:00Z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http://www.zotero.org/styles/plos-one</vt:lpwstr>
  </property>
  <property fmtid="{D5CDD505-2E9C-101B-9397-08002B2CF9AE}" pid="24" name="Mendeley Unique User Id_1">
    <vt:lpwstr>3b186a07-aa63-3769-a1e1-a7e633f6fcd2</vt:lpwstr>
  </property>
</Properties>
</file>